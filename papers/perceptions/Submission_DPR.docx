
<file path=[Content_Types].xml><?xml version="1.0" encoding="utf-8"?>
<Types xmlns="http://schemas.openxmlformats.org/package/2006/content-types">
  <Default Extension="jpeg" ContentType="image/jpeg"/>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8B7E770" w14:textId="018C8441" w:rsidR="00643A43" w:rsidRPr="00643A43" w:rsidRDefault="00643A43" w:rsidP="00643A43">
      <w:pPr>
        <w:spacing w:before="360" w:after="360" w:line="252" w:lineRule="auto"/>
        <w:ind w:right="856"/>
        <w:jc w:val="center"/>
        <w:rPr>
          <w:b/>
          <w:sz w:val="44"/>
          <w:szCs w:val="44"/>
        </w:rPr>
      </w:pPr>
      <w:r w:rsidRPr="00643A43">
        <w:rPr>
          <w:b/>
          <w:sz w:val="44"/>
          <w:szCs w:val="44"/>
        </w:rPr>
        <w:t>Gendered Perceptions in</w:t>
      </w:r>
      <w:r w:rsidRPr="00643A43">
        <w:rPr>
          <w:b/>
          <w:sz w:val="44"/>
          <w:szCs w:val="44"/>
        </w:rPr>
        <w:t xml:space="preserve"> </w:t>
      </w:r>
      <w:r w:rsidRPr="00643A43">
        <w:rPr>
          <w:b/>
          <w:sz w:val="44"/>
          <w:szCs w:val="44"/>
        </w:rPr>
        <w:t>Maize</w:t>
      </w:r>
      <w:r w:rsidRPr="00643A43">
        <w:rPr>
          <w:b/>
          <w:sz w:val="44"/>
          <w:szCs w:val="44"/>
        </w:rPr>
        <w:t xml:space="preserve"> </w:t>
      </w:r>
      <w:r w:rsidRPr="00643A43">
        <w:rPr>
          <w:b/>
          <w:sz w:val="44"/>
          <w:szCs w:val="44"/>
        </w:rPr>
        <w:t>Supply Chains: Evidence from</w:t>
      </w:r>
      <w:r w:rsidRPr="00643A43">
        <w:rPr>
          <w:b/>
          <w:sz w:val="44"/>
          <w:szCs w:val="44"/>
        </w:rPr>
        <w:t xml:space="preserve"> </w:t>
      </w:r>
      <w:commentRangeStart w:id="0"/>
      <w:r w:rsidRPr="00643A43">
        <w:rPr>
          <w:b/>
          <w:sz w:val="44"/>
          <w:szCs w:val="44"/>
        </w:rPr>
        <w:t>Uganda</w:t>
      </w:r>
      <w:commentRangeEnd w:id="0"/>
      <w:r w:rsidR="002256AA">
        <w:rPr>
          <w:rStyle w:val="CommentReference"/>
        </w:rPr>
        <w:commentReference w:id="0"/>
      </w:r>
    </w:p>
    <w:p w14:paraId="704BC7B1" w14:textId="29D9845F" w:rsidR="00DD55E4" w:rsidRPr="00643A43" w:rsidRDefault="00DD55E4" w:rsidP="00643A43">
      <w:pPr>
        <w:spacing w:before="5"/>
        <w:jc w:val="both"/>
        <w:rPr>
          <w:rFonts w:eastAsia="Arial" w:cs="Arial"/>
          <w:b/>
          <w:sz w:val="24"/>
        </w:rPr>
      </w:pPr>
    </w:p>
    <w:p w14:paraId="2C03C52B" w14:textId="1A31E130" w:rsidR="005139B5" w:rsidRPr="00643A43" w:rsidRDefault="00643A43" w:rsidP="00643A43">
      <w:pPr>
        <w:pStyle w:val="1Summary"/>
        <w:jc w:val="both"/>
        <w:rPr>
          <w:b/>
          <w:bCs/>
          <w:color w:val="auto"/>
          <w:u w:val="single"/>
        </w:rPr>
      </w:pPr>
      <w:r w:rsidRPr="00643A43">
        <w:rPr>
          <w:b/>
          <w:bCs/>
          <w:color w:val="auto"/>
          <w:u w:val="single"/>
        </w:rPr>
        <w:t>Abstract</w:t>
      </w:r>
    </w:p>
    <w:p w14:paraId="0698B759" w14:textId="77777777" w:rsidR="00643A43" w:rsidRPr="00643A43" w:rsidRDefault="00643A43" w:rsidP="00643A43">
      <w:pPr>
        <w:pStyle w:val="1Summary"/>
        <w:jc w:val="both"/>
        <w:rPr>
          <w:b/>
          <w:bCs/>
          <w:color w:val="auto"/>
          <w:u w:val="single"/>
        </w:rPr>
      </w:pPr>
    </w:p>
    <w:p w14:paraId="1D8D305D" w14:textId="14ADB6B6" w:rsidR="005139B5" w:rsidRPr="00643A43" w:rsidRDefault="0081249E" w:rsidP="00643A43">
      <w:pPr>
        <w:pStyle w:val="1SP"/>
        <w:jc w:val="both"/>
      </w:pPr>
      <w:r w:rsidRPr="00643A43">
        <w:rPr>
          <w:b/>
          <w:bCs/>
          <w:sz w:val="24"/>
          <w:szCs w:val="24"/>
        </w:rPr>
        <w:t>Motivation:</w:t>
      </w:r>
      <w:r w:rsidR="00F73A4C" w:rsidRPr="00643A43">
        <w:t xml:space="preserve"> </w:t>
      </w:r>
      <w:r w:rsidRPr="00643A43">
        <w:t>Faced</w:t>
      </w:r>
      <w:r w:rsidR="00F73A4C" w:rsidRPr="00643A43">
        <w:t xml:space="preserve"> </w:t>
      </w:r>
      <w:r w:rsidRPr="00643A43">
        <w:t>with</w:t>
      </w:r>
      <w:r w:rsidR="00F73A4C" w:rsidRPr="00643A43">
        <w:t xml:space="preserve"> </w:t>
      </w:r>
      <w:r w:rsidRPr="00643A43">
        <w:t>imperfect</w:t>
      </w:r>
      <w:r w:rsidR="00F73A4C" w:rsidRPr="00643A43">
        <w:t xml:space="preserve"> </w:t>
      </w:r>
      <w:r w:rsidRPr="00643A43">
        <w:t>information</w:t>
      </w:r>
      <w:r w:rsidR="00F73A4C" w:rsidRPr="00643A43">
        <w:t xml:space="preserve"> </w:t>
      </w:r>
      <w:r w:rsidRPr="00643A43">
        <w:t>about</w:t>
      </w:r>
      <w:r w:rsidR="00F73A4C" w:rsidRPr="00643A43">
        <w:t xml:space="preserve"> </w:t>
      </w:r>
      <w:r w:rsidRPr="00643A43">
        <w:t>the</w:t>
      </w:r>
      <w:r w:rsidR="00F73A4C" w:rsidRPr="00643A43">
        <w:t xml:space="preserve"> </w:t>
      </w:r>
      <w:r w:rsidRPr="00643A43">
        <w:t>performance</w:t>
      </w:r>
      <w:r w:rsidR="00F73A4C" w:rsidRPr="00643A43">
        <w:t xml:space="preserve"> </w:t>
      </w:r>
      <w:r w:rsidRPr="00643A43">
        <w:t>of</w:t>
      </w:r>
      <w:r w:rsidR="00F73A4C" w:rsidRPr="00643A43">
        <w:t xml:space="preserve"> </w:t>
      </w:r>
      <w:r w:rsidRPr="00643A43">
        <w:t>value</w:t>
      </w:r>
      <w:r w:rsidR="00F73A4C" w:rsidRPr="00643A43">
        <w:t xml:space="preserve"> </w:t>
      </w:r>
      <w:r w:rsidRPr="00643A43">
        <w:t>chain</w:t>
      </w:r>
      <w:r w:rsidR="00F73A4C" w:rsidRPr="00643A43">
        <w:t xml:space="preserve"> </w:t>
      </w:r>
      <w:r w:rsidRPr="00643A43">
        <w:t>actors,</w:t>
      </w:r>
      <w:r w:rsidR="00F73A4C" w:rsidRPr="00643A43">
        <w:t xml:space="preserve"> </w:t>
      </w:r>
      <w:r w:rsidRPr="00643A43">
        <w:t>transactions</w:t>
      </w:r>
      <w:r w:rsidR="00F73A4C" w:rsidRPr="00643A43">
        <w:t xml:space="preserve"> </w:t>
      </w:r>
      <w:r w:rsidRPr="00643A43">
        <w:t>are</w:t>
      </w:r>
      <w:r w:rsidR="00F73A4C" w:rsidRPr="00643A43">
        <w:t xml:space="preserve"> </w:t>
      </w:r>
      <w:r w:rsidRPr="00643A43">
        <w:t>often</w:t>
      </w:r>
      <w:r w:rsidR="00F73A4C" w:rsidRPr="00643A43">
        <w:t xml:space="preserve"> </w:t>
      </w:r>
      <w:r w:rsidRPr="00643A43">
        <w:t>based</w:t>
      </w:r>
      <w:r w:rsidR="00F73A4C" w:rsidRPr="00643A43">
        <w:t xml:space="preserve"> </w:t>
      </w:r>
      <w:r w:rsidRPr="00643A43">
        <w:t>on</w:t>
      </w:r>
      <w:r w:rsidR="00F73A4C" w:rsidRPr="00643A43">
        <w:t xml:space="preserve"> </w:t>
      </w:r>
      <w:r w:rsidRPr="00643A43">
        <w:t>perceptions.</w:t>
      </w:r>
      <w:r w:rsidR="00F73A4C" w:rsidRPr="00643A43">
        <w:t xml:space="preserve"> </w:t>
      </w:r>
      <w:r w:rsidRPr="00643A43">
        <w:t>Inaccurate</w:t>
      </w:r>
      <w:r w:rsidR="00F73A4C" w:rsidRPr="00643A43">
        <w:t xml:space="preserve"> </w:t>
      </w:r>
      <w:r w:rsidRPr="00643A43">
        <w:t>perceptions</w:t>
      </w:r>
      <w:r w:rsidR="00F73A4C" w:rsidRPr="00643A43">
        <w:t xml:space="preserve"> </w:t>
      </w:r>
      <w:r w:rsidRPr="00643A43">
        <w:t>may</w:t>
      </w:r>
      <w:r w:rsidR="00F73A4C" w:rsidRPr="00643A43">
        <w:t xml:space="preserve"> </w:t>
      </w:r>
      <w:r w:rsidRPr="00643A43">
        <w:t>result</w:t>
      </w:r>
      <w:r w:rsidR="00F73A4C" w:rsidRPr="00643A43">
        <w:t xml:space="preserve"> </w:t>
      </w:r>
      <w:r w:rsidRPr="00643A43">
        <w:t>in</w:t>
      </w:r>
      <w:r w:rsidR="00F73A4C" w:rsidRPr="00643A43">
        <w:t xml:space="preserve"> </w:t>
      </w:r>
      <w:r w:rsidRPr="00643A43">
        <w:t>inefficient</w:t>
      </w:r>
      <w:r w:rsidR="00F73A4C" w:rsidRPr="00643A43">
        <w:t xml:space="preserve"> </w:t>
      </w:r>
      <w:r w:rsidRPr="00643A43">
        <w:t>value</w:t>
      </w:r>
      <w:r w:rsidR="00F73A4C" w:rsidRPr="00643A43">
        <w:t xml:space="preserve"> </w:t>
      </w:r>
      <w:r w:rsidRPr="00643A43">
        <w:t>chains</w:t>
      </w:r>
      <w:r w:rsidR="00F73A4C" w:rsidRPr="00643A43">
        <w:t xml:space="preserve"> </w:t>
      </w:r>
      <w:r w:rsidRPr="00643A43">
        <w:t>and</w:t>
      </w:r>
      <w:r w:rsidR="00F73A4C" w:rsidRPr="00643A43">
        <w:t xml:space="preserve"> </w:t>
      </w:r>
      <w:r w:rsidRPr="00643A43">
        <w:t>biased</w:t>
      </w:r>
      <w:r w:rsidR="00F73A4C" w:rsidRPr="00643A43">
        <w:t xml:space="preserve"> </w:t>
      </w:r>
      <w:r w:rsidRPr="00643A43">
        <w:t>perceptions</w:t>
      </w:r>
      <w:r w:rsidR="00F73A4C" w:rsidRPr="00643A43">
        <w:t xml:space="preserve"> </w:t>
      </w:r>
      <w:r w:rsidRPr="00643A43">
        <w:t>may</w:t>
      </w:r>
      <w:r w:rsidR="00F73A4C" w:rsidRPr="00643A43">
        <w:t xml:space="preserve"> </w:t>
      </w:r>
      <w:r w:rsidRPr="00643A43">
        <w:t>affect</w:t>
      </w:r>
      <w:r w:rsidR="00F73A4C" w:rsidRPr="00643A43">
        <w:t xml:space="preserve"> </w:t>
      </w:r>
      <w:r w:rsidRPr="00643A43">
        <w:t>inclusiveness.</w:t>
      </w:r>
    </w:p>
    <w:p w14:paraId="4C852FCF" w14:textId="19A06057" w:rsidR="005139B5" w:rsidRPr="00643A43" w:rsidRDefault="0081249E" w:rsidP="00643A43">
      <w:pPr>
        <w:pStyle w:val="1SP"/>
        <w:jc w:val="both"/>
      </w:pPr>
      <w:r w:rsidRPr="00643A43">
        <w:rPr>
          <w:b/>
          <w:bCs/>
          <w:sz w:val="24"/>
          <w:szCs w:val="24"/>
        </w:rPr>
        <w:t>Purpose:</w:t>
      </w:r>
      <w:r w:rsidR="00F73A4C" w:rsidRPr="00643A43">
        <w:t xml:space="preserve"> </w:t>
      </w:r>
      <w:r w:rsidRPr="00643A43">
        <w:t>First,</w:t>
      </w:r>
      <w:r w:rsidR="00F73A4C" w:rsidRPr="00643A43">
        <w:t xml:space="preserve"> </w:t>
      </w:r>
      <w:r w:rsidRPr="00643A43">
        <w:t>we</w:t>
      </w:r>
      <w:r w:rsidR="00F73A4C" w:rsidRPr="00643A43">
        <w:t xml:space="preserve"> </w:t>
      </w:r>
      <w:r w:rsidRPr="00643A43">
        <w:t>establish</w:t>
      </w:r>
      <w:r w:rsidR="00F73A4C" w:rsidRPr="00643A43">
        <w:t xml:space="preserve"> </w:t>
      </w:r>
      <w:r w:rsidRPr="00643A43">
        <w:t>how</w:t>
      </w:r>
      <w:r w:rsidR="00F73A4C" w:rsidRPr="00643A43">
        <w:t xml:space="preserve"> </w:t>
      </w:r>
      <w:r w:rsidRPr="00643A43">
        <w:t>the</w:t>
      </w:r>
      <w:r w:rsidR="00F73A4C" w:rsidRPr="00643A43">
        <w:t xml:space="preserve"> </w:t>
      </w:r>
      <w:r w:rsidRPr="00643A43">
        <w:t>ratings</w:t>
      </w:r>
      <w:r w:rsidR="00F73A4C" w:rsidRPr="00643A43">
        <w:t xml:space="preserve"> </w:t>
      </w:r>
      <w:r w:rsidRPr="00643A43">
        <w:t>given</w:t>
      </w:r>
      <w:r w:rsidR="00F73A4C" w:rsidRPr="00643A43">
        <w:t xml:space="preserve"> </w:t>
      </w:r>
      <w:r w:rsidRPr="00643A43">
        <w:t>by</w:t>
      </w:r>
      <w:r w:rsidR="00F73A4C" w:rsidRPr="00643A43">
        <w:t xml:space="preserve"> </w:t>
      </w:r>
      <w:r w:rsidRPr="00643A43">
        <w:t>farmers</w:t>
      </w:r>
      <w:r w:rsidR="00F73A4C" w:rsidRPr="00643A43">
        <w:t xml:space="preserve"> </w:t>
      </w:r>
      <w:r w:rsidRPr="00643A43">
        <w:t>align</w:t>
      </w:r>
      <w:r w:rsidR="00F73A4C" w:rsidRPr="00643A43">
        <w:t xml:space="preserve"> </w:t>
      </w:r>
      <w:r w:rsidRPr="00643A43">
        <w:t>with</w:t>
      </w:r>
      <w:r w:rsidR="00F73A4C" w:rsidRPr="00643A43">
        <w:t xml:space="preserve"> </w:t>
      </w:r>
      <w:r w:rsidRPr="00643A43">
        <w:t>self-ratings</w:t>
      </w:r>
      <w:r w:rsidR="00F73A4C" w:rsidRPr="00643A43">
        <w:t xml:space="preserve"> </w:t>
      </w:r>
      <w:r w:rsidRPr="00643A43">
        <w:t>of</w:t>
      </w:r>
      <w:r w:rsidR="00F73A4C" w:rsidRPr="00643A43">
        <w:t xml:space="preserve"> </w:t>
      </w:r>
      <w:r w:rsidRPr="00643A43">
        <w:t>dealers,</w:t>
      </w:r>
      <w:r w:rsidR="00F73A4C" w:rsidRPr="00643A43">
        <w:t xml:space="preserve"> </w:t>
      </w:r>
      <w:r w:rsidRPr="00643A43">
        <w:t>traders</w:t>
      </w:r>
      <w:r w:rsidR="00F73A4C" w:rsidRPr="00643A43">
        <w:t xml:space="preserve"> </w:t>
      </w:r>
      <w:r w:rsidRPr="00643A43">
        <w:t>and</w:t>
      </w:r>
      <w:r w:rsidR="00F73A4C" w:rsidRPr="00643A43">
        <w:t xml:space="preserve"> </w:t>
      </w:r>
      <w:r w:rsidRPr="00643A43">
        <w:t>processors.</w:t>
      </w:r>
      <w:r w:rsidR="00F73A4C" w:rsidRPr="00643A43">
        <w:t xml:space="preserve"> </w:t>
      </w:r>
      <w:r w:rsidRPr="00643A43">
        <w:t>Second,</w:t>
      </w:r>
      <w:r w:rsidR="00F73A4C" w:rsidRPr="00643A43">
        <w:t xml:space="preserve"> </w:t>
      </w:r>
      <w:r w:rsidRPr="00643A43">
        <w:t>we</w:t>
      </w:r>
      <w:r w:rsidR="00F73A4C" w:rsidRPr="00643A43">
        <w:t xml:space="preserve"> </w:t>
      </w:r>
      <w:r w:rsidRPr="00643A43">
        <w:t>test</w:t>
      </w:r>
      <w:r w:rsidR="00F73A4C" w:rsidRPr="00643A43">
        <w:t xml:space="preserve"> </w:t>
      </w:r>
      <w:r w:rsidRPr="00643A43">
        <w:t>if</w:t>
      </w:r>
      <w:r w:rsidR="00F73A4C" w:rsidRPr="00643A43">
        <w:t xml:space="preserve"> </w:t>
      </w:r>
      <w:r w:rsidRPr="00643A43">
        <w:t>male</w:t>
      </w:r>
      <w:r w:rsidR="00F73A4C" w:rsidRPr="00643A43">
        <w:t xml:space="preserve"> </w:t>
      </w:r>
      <w:r w:rsidRPr="00643A43">
        <w:t>farmers</w:t>
      </w:r>
      <w:r w:rsidR="00F73A4C" w:rsidRPr="00643A43">
        <w:t xml:space="preserve"> </w:t>
      </w:r>
      <w:r w:rsidRPr="00643A43">
        <w:t>rate</w:t>
      </w:r>
      <w:r w:rsidR="00F73A4C" w:rsidRPr="00643A43">
        <w:t xml:space="preserve"> </w:t>
      </w:r>
      <w:r w:rsidRPr="00643A43">
        <w:t>systematically</w:t>
      </w:r>
      <w:r w:rsidR="00F73A4C" w:rsidRPr="00643A43">
        <w:t xml:space="preserve"> </w:t>
      </w:r>
      <w:r w:rsidRPr="00643A43">
        <w:t>different</w:t>
      </w:r>
      <w:r w:rsidR="00F73A4C" w:rsidRPr="00643A43">
        <w:t xml:space="preserve"> </w:t>
      </w:r>
      <w:r w:rsidRPr="00643A43">
        <w:t>than</w:t>
      </w:r>
      <w:r w:rsidR="00F73A4C" w:rsidRPr="00643A43">
        <w:t xml:space="preserve"> </w:t>
      </w:r>
      <w:r w:rsidRPr="00643A43">
        <w:t>female</w:t>
      </w:r>
      <w:r w:rsidR="00F73A4C" w:rsidRPr="00643A43">
        <w:t xml:space="preserve"> </w:t>
      </w:r>
      <w:r w:rsidRPr="00643A43">
        <w:t>farmers.</w:t>
      </w:r>
      <w:r w:rsidR="00F73A4C" w:rsidRPr="00643A43">
        <w:t xml:space="preserve"> </w:t>
      </w:r>
      <w:r w:rsidRPr="00643A43">
        <w:t>Third,</w:t>
      </w:r>
      <w:r w:rsidR="00F73A4C" w:rsidRPr="00643A43">
        <w:t xml:space="preserve"> </w:t>
      </w:r>
      <w:r w:rsidRPr="00643A43">
        <w:t>we</w:t>
      </w:r>
      <w:r w:rsidR="00F73A4C" w:rsidRPr="00643A43">
        <w:t xml:space="preserve"> </w:t>
      </w:r>
      <w:r w:rsidRPr="00643A43">
        <w:t>test</w:t>
      </w:r>
      <w:r w:rsidR="00F73A4C" w:rsidRPr="00643A43">
        <w:t xml:space="preserve"> </w:t>
      </w:r>
      <w:r w:rsidRPr="00643A43">
        <w:t>for</w:t>
      </w:r>
      <w:r w:rsidR="00F73A4C" w:rsidRPr="00643A43">
        <w:t xml:space="preserve"> </w:t>
      </w:r>
      <w:r w:rsidRPr="00643A43">
        <w:t>gender</w:t>
      </w:r>
      <w:r w:rsidR="00F73A4C" w:rsidRPr="00643A43">
        <w:t xml:space="preserve"> </w:t>
      </w:r>
      <w:r w:rsidRPr="00643A43">
        <w:t>related</w:t>
      </w:r>
      <w:r w:rsidR="00F73A4C" w:rsidRPr="00643A43">
        <w:t xml:space="preserve"> </w:t>
      </w:r>
      <w:r w:rsidRPr="00643A43">
        <w:t>differences</w:t>
      </w:r>
      <w:r w:rsidR="00F73A4C" w:rsidRPr="00643A43">
        <w:t xml:space="preserve"> </w:t>
      </w:r>
      <w:r w:rsidRPr="00643A43">
        <w:t>in</w:t>
      </w:r>
      <w:r w:rsidR="00F73A4C" w:rsidRPr="00643A43">
        <w:t xml:space="preserve"> </w:t>
      </w:r>
      <w:r w:rsidRPr="00643A43">
        <w:t>self-rating</w:t>
      </w:r>
      <w:r w:rsidR="00F73A4C" w:rsidRPr="00643A43">
        <w:t xml:space="preserve"> </w:t>
      </w:r>
      <w:r w:rsidRPr="00643A43">
        <w:t>and</w:t>
      </w:r>
      <w:r w:rsidR="00F73A4C" w:rsidRPr="00643A43">
        <w:t xml:space="preserve"> </w:t>
      </w:r>
      <w:r w:rsidRPr="00643A43">
        <w:t>fourth,</w:t>
      </w:r>
      <w:r w:rsidR="00F73A4C" w:rsidRPr="00643A43">
        <w:t xml:space="preserve"> </w:t>
      </w:r>
      <w:r w:rsidRPr="00643A43">
        <w:t>we</w:t>
      </w:r>
      <w:r w:rsidR="00F73A4C" w:rsidRPr="00643A43">
        <w:t xml:space="preserve"> </w:t>
      </w:r>
      <w:r w:rsidRPr="00643A43">
        <w:t>test</w:t>
      </w:r>
      <w:r w:rsidR="00F73A4C" w:rsidRPr="00643A43">
        <w:t xml:space="preserve"> </w:t>
      </w:r>
      <w:r w:rsidRPr="00643A43">
        <w:t>if</w:t>
      </w:r>
      <w:r w:rsidR="00F73A4C" w:rsidRPr="00643A43">
        <w:t xml:space="preserve"> </w:t>
      </w:r>
      <w:r w:rsidRPr="00643A43">
        <w:t>these</w:t>
      </w:r>
      <w:r w:rsidR="00F73A4C" w:rsidRPr="00643A43">
        <w:t xml:space="preserve"> </w:t>
      </w:r>
      <w:r w:rsidRPr="00643A43">
        <w:t>actors</w:t>
      </w:r>
      <w:r w:rsidR="00F73A4C" w:rsidRPr="00643A43">
        <w:t xml:space="preserve"> </w:t>
      </w:r>
      <w:r w:rsidRPr="00643A43">
        <w:t>are</w:t>
      </w:r>
      <w:r w:rsidR="00F73A4C" w:rsidRPr="00643A43">
        <w:t xml:space="preserve"> </w:t>
      </w:r>
      <w:r w:rsidRPr="00643A43">
        <w:t>rated</w:t>
      </w:r>
      <w:r w:rsidR="00F73A4C" w:rsidRPr="00643A43">
        <w:t xml:space="preserve"> </w:t>
      </w:r>
      <w:r w:rsidRPr="00643A43">
        <w:t>differently</w:t>
      </w:r>
      <w:r w:rsidR="00F73A4C" w:rsidRPr="00643A43">
        <w:t xml:space="preserve"> </w:t>
      </w:r>
      <w:r w:rsidRPr="00643A43">
        <w:t>because</w:t>
      </w:r>
      <w:r w:rsidR="00F73A4C" w:rsidRPr="00643A43">
        <w:t xml:space="preserve"> </w:t>
      </w:r>
      <w:r w:rsidRPr="00643A43">
        <w:t>of</w:t>
      </w:r>
      <w:r w:rsidR="00F73A4C" w:rsidRPr="00643A43">
        <w:t xml:space="preserve"> </w:t>
      </w:r>
      <w:r w:rsidRPr="00643A43">
        <w:t>their</w:t>
      </w:r>
      <w:r w:rsidR="00F73A4C" w:rsidRPr="00643A43">
        <w:t xml:space="preserve"> </w:t>
      </w:r>
      <w:r w:rsidRPr="00643A43">
        <w:t>gender.</w:t>
      </w:r>
      <w:r w:rsidR="00F73A4C" w:rsidRPr="00643A43">
        <w:t xml:space="preserve"> </w:t>
      </w:r>
      <w:r w:rsidRPr="00643A43">
        <w:t>Finally,</w:t>
      </w:r>
      <w:r w:rsidR="00F73A4C" w:rsidRPr="00643A43">
        <w:t xml:space="preserve"> </w:t>
      </w:r>
      <w:r w:rsidRPr="00643A43">
        <w:t>we</w:t>
      </w:r>
      <w:r w:rsidR="00F73A4C" w:rsidRPr="00643A43">
        <w:t xml:space="preserve"> </w:t>
      </w:r>
      <w:r w:rsidRPr="00643A43">
        <w:t>test</w:t>
      </w:r>
      <w:r w:rsidR="00F73A4C" w:rsidRPr="00643A43">
        <w:t xml:space="preserve"> </w:t>
      </w:r>
      <w:r w:rsidRPr="00643A43">
        <w:t>for</w:t>
      </w:r>
      <w:r w:rsidR="00F73A4C" w:rsidRPr="00643A43">
        <w:t xml:space="preserve"> </w:t>
      </w:r>
      <w:r w:rsidRPr="00643A43">
        <w:t>gender-based</w:t>
      </w:r>
      <w:r w:rsidR="00F73A4C" w:rsidRPr="00643A43">
        <w:t xml:space="preserve"> </w:t>
      </w:r>
      <w:r w:rsidRPr="00643A43">
        <w:t>homophily</w:t>
      </w:r>
      <w:r w:rsidR="00F73A4C" w:rsidRPr="00643A43">
        <w:t xml:space="preserve"> </w:t>
      </w:r>
      <w:r w:rsidRPr="00643A43">
        <w:t>among</w:t>
      </w:r>
      <w:r w:rsidR="00F73A4C" w:rsidRPr="00643A43">
        <w:t xml:space="preserve"> </w:t>
      </w:r>
      <w:r w:rsidRPr="00643A43">
        <w:t>women.</w:t>
      </w:r>
    </w:p>
    <w:p w14:paraId="2C87F1BD" w14:textId="0BCA2FD2" w:rsidR="005139B5" w:rsidRPr="00643A43" w:rsidRDefault="00643A43" w:rsidP="00643A43">
      <w:pPr>
        <w:pStyle w:val="1SP"/>
        <w:jc w:val="both"/>
      </w:pPr>
      <w:r w:rsidRPr="00643A43">
        <w:rPr>
          <w:b/>
          <w:bCs/>
          <w:sz w:val="24"/>
          <w:szCs w:val="24"/>
        </w:rPr>
        <w:t>Approach and m</w:t>
      </w:r>
      <w:r w:rsidR="0081249E" w:rsidRPr="00643A43">
        <w:rPr>
          <w:b/>
          <w:bCs/>
          <w:sz w:val="24"/>
          <w:szCs w:val="24"/>
        </w:rPr>
        <w:t>ethods:</w:t>
      </w:r>
      <w:r w:rsidR="00F73A4C" w:rsidRPr="00643A43">
        <w:t xml:space="preserve"> </w:t>
      </w:r>
      <w:r w:rsidR="0081249E" w:rsidRPr="00643A43">
        <w:t>A</w:t>
      </w:r>
      <w:r w:rsidR="00F73A4C" w:rsidRPr="00643A43">
        <w:t xml:space="preserve"> </w:t>
      </w:r>
      <w:r w:rsidR="0081249E" w:rsidRPr="00643A43">
        <w:t>random</w:t>
      </w:r>
      <w:r w:rsidR="00F73A4C" w:rsidRPr="00643A43">
        <w:t xml:space="preserve"> </w:t>
      </w:r>
      <w:r w:rsidR="0081249E" w:rsidRPr="00643A43">
        <w:t>sample</w:t>
      </w:r>
      <w:r w:rsidR="00F73A4C" w:rsidRPr="00643A43">
        <w:t xml:space="preserve"> </w:t>
      </w:r>
      <w:r w:rsidR="0081249E" w:rsidRPr="00643A43">
        <w:t>of</w:t>
      </w:r>
      <w:r w:rsidR="00F73A4C" w:rsidRPr="00643A43">
        <w:t xml:space="preserve"> </w:t>
      </w:r>
      <w:r w:rsidR="0081249E" w:rsidRPr="00643A43">
        <w:t>farmers</w:t>
      </w:r>
      <w:r w:rsidR="00F73A4C" w:rsidRPr="00643A43">
        <w:t xml:space="preserve"> </w:t>
      </w:r>
      <w:r w:rsidR="0081249E" w:rsidRPr="00643A43">
        <w:t>were</w:t>
      </w:r>
      <w:r w:rsidR="00F73A4C" w:rsidRPr="00643A43">
        <w:t xml:space="preserve"> </w:t>
      </w:r>
      <w:r w:rsidR="0081249E" w:rsidRPr="00643A43">
        <w:t>asked</w:t>
      </w:r>
      <w:r w:rsidR="00F73A4C" w:rsidRPr="00643A43">
        <w:t xml:space="preserve"> </w:t>
      </w:r>
      <w:r w:rsidR="0081249E" w:rsidRPr="00643A43">
        <w:t>to</w:t>
      </w:r>
      <w:r w:rsidR="00F73A4C" w:rsidRPr="00643A43">
        <w:t xml:space="preserve"> </w:t>
      </w:r>
      <w:r w:rsidR="0081249E" w:rsidRPr="00643A43">
        <w:t>rate</w:t>
      </w:r>
      <w:r w:rsidR="00F73A4C" w:rsidRPr="00643A43">
        <w:t xml:space="preserve"> </w:t>
      </w:r>
      <w:proofErr w:type="spellStart"/>
      <w:r w:rsidR="0081249E" w:rsidRPr="00643A43">
        <w:t>agro</w:t>
      </w:r>
      <w:proofErr w:type="spellEnd"/>
      <w:r w:rsidR="0081249E" w:rsidRPr="00643A43">
        <w:t>-input</w:t>
      </w:r>
      <w:r w:rsidR="00F73A4C" w:rsidRPr="00643A43">
        <w:t xml:space="preserve"> </w:t>
      </w:r>
      <w:r w:rsidR="0081249E" w:rsidRPr="00643A43">
        <w:t>dealers,</w:t>
      </w:r>
      <w:r w:rsidR="00F73A4C" w:rsidRPr="00643A43">
        <w:t xml:space="preserve"> </w:t>
      </w:r>
      <w:r w:rsidR="0081249E" w:rsidRPr="00643A43">
        <w:t>traders</w:t>
      </w:r>
      <w:r w:rsidR="00F73A4C" w:rsidRPr="00643A43">
        <w:t xml:space="preserve"> </w:t>
      </w:r>
      <w:r w:rsidR="0081249E" w:rsidRPr="00643A43">
        <w:t>and</w:t>
      </w:r>
      <w:r w:rsidR="00F73A4C" w:rsidRPr="00643A43">
        <w:t xml:space="preserve"> </w:t>
      </w:r>
      <w:r w:rsidR="0081249E" w:rsidRPr="00643A43">
        <w:t>processors</w:t>
      </w:r>
      <w:r w:rsidR="00F73A4C" w:rsidRPr="00643A43">
        <w:t xml:space="preserve"> </w:t>
      </w:r>
      <w:r w:rsidR="0081249E" w:rsidRPr="00643A43">
        <w:t>on</w:t>
      </w:r>
      <w:r w:rsidR="00F73A4C" w:rsidRPr="00643A43">
        <w:t xml:space="preserve"> </w:t>
      </w:r>
      <w:r w:rsidR="0081249E" w:rsidRPr="00643A43">
        <w:t>a</w:t>
      </w:r>
      <w:r w:rsidR="00F73A4C" w:rsidRPr="00643A43">
        <w:t xml:space="preserve"> </w:t>
      </w:r>
      <w:r w:rsidR="0081249E" w:rsidRPr="00643A43">
        <w:t>set</w:t>
      </w:r>
      <w:r w:rsidR="00F73A4C" w:rsidRPr="00643A43">
        <w:t xml:space="preserve"> </w:t>
      </w:r>
      <w:r w:rsidR="0081249E" w:rsidRPr="00643A43">
        <w:t>of</w:t>
      </w:r>
      <w:r w:rsidR="00F73A4C" w:rsidRPr="00643A43">
        <w:t xml:space="preserve"> </w:t>
      </w:r>
      <w:r w:rsidR="0081249E" w:rsidRPr="00643A43">
        <w:t>important</w:t>
      </w:r>
      <w:r w:rsidR="00F73A4C" w:rsidRPr="00643A43">
        <w:t xml:space="preserve"> </w:t>
      </w:r>
      <w:r w:rsidR="0081249E" w:rsidRPr="00643A43">
        <w:t>attributes-ease</w:t>
      </w:r>
      <w:r w:rsidR="00F73A4C" w:rsidRPr="00643A43">
        <w:t xml:space="preserve"> </w:t>
      </w:r>
      <w:r w:rsidR="0081249E" w:rsidRPr="00643A43">
        <w:t>of</w:t>
      </w:r>
      <w:r w:rsidR="00F73A4C" w:rsidRPr="00643A43">
        <w:t xml:space="preserve"> </w:t>
      </w:r>
      <w:r w:rsidR="0081249E" w:rsidRPr="00643A43">
        <w:t>access,</w:t>
      </w:r>
      <w:r w:rsidR="00F73A4C" w:rsidRPr="00643A43">
        <w:t xml:space="preserve"> </w:t>
      </w:r>
      <w:r w:rsidR="0081249E" w:rsidRPr="00643A43">
        <w:t>quality</w:t>
      </w:r>
      <w:r w:rsidR="00F73A4C" w:rsidRPr="00643A43">
        <w:t xml:space="preserve"> </w:t>
      </w:r>
      <w:r w:rsidR="0081249E" w:rsidRPr="00643A43">
        <w:t>of</w:t>
      </w:r>
      <w:r w:rsidR="00F73A4C" w:rsidRPr="00643A43">
        <w:t xml:space="preserve"> </w:t>
      </w:r>
      <w:r w:rsidR="0081249E" w:rsidRPr="00643A43">
        <w:t>services,</w:t>
      </w:r>
      <w:r w:rsidR="00F73A4C" w:rsidRPr="00643A43">
        <w:t xml:space="preserve"> </w:t>
      </w:r>
      <w:r w:rsidR="0081249E" w:rsidRPr="00643A43">
        <w:t>price</w:t>
      </w:r>
      <w:r w:rsidR="00F73A4C" w:rsidRPr="00643A43">
        <w:t xml:space="preserve"> </w:t>
      </w:r>
      <w:r w:rsidR="0081249E" w:rsidRPr="00643A43">
        <w:t>competitiveness,</w:t>
      </w:r>
      <w:r w:rsidR="00F73A4C" w:rsidRPr="00643A43">
        <w:t xml:space="preserve"> </w:t>
      </w:r>
      <w:r w:rsidR="0081249E" w:rsidRPr="00643A43">
        <w:t>and</w:t>
      </w:r>
      <w:r w:rsidR="00F73A4C" w:rsidRPr="00643A43">
        <w:t xml:space="preserve"> </w:t>
      </w:r>
      <w:r w:rsidR="0081249E" w:rsidRPr="00643A43">
        <w:t>reputation.</w:t>
      </w:r>
      <w:r w:rsidR="00F73A4C" w:rsidRPr="00643A43">
        <w:t xml:space="preserve"> </w:t>
      </w:r>
      <w:r w:rsidR="0081249E" w:rsidRPr="00643A43">
        <w:t>These</w:t>
      </w:r>
      <w:r w:rsidR="00F73A4C" w:rsidRPr="00643A43">
        <w:t xml:space="preserve"> </w:t>
      </w:r>
      <w:r w:rsidR="0081249E" w:rsidRPr="00643A43">
        <w:t>value</w:t>
      </w:r>
      <w:r w:rsidR="00F73A4C" w:rsidRPr="00643A43">
        <w:t xml:space="preserve"> </w:t>
      </w:r>
      <w:r w:rsidR="0081249E" w:rsidRPr="00643A43">
        <w:t>chain</w:t>
      </w:r>
      <w:r w:rsidR="00F73A4C" w:rsidRPr="00643A43">
        <w:t xml:space="preserve"> </w:t>
      </w:r>
      <w:r w:rsidR="0081249E" w:rsidRPr="00643A43">
        <w:t>actors</w:t>
      </w:r>
      <w:r w:rsidR="00F73A4C" w:rsidRPr="00643A43">
        <w:t xml:space="preserve"> </w:t>
      </w:r>
      <w:r w:rsidR="0081249E" w:rsidRPr="00643A43">
        <w:t>were</w:t>
      </w:r>
      <w:r w:rsidR="00F73A4C" w:rsidRPr="00643A43">
        <w:t xml:space="preserve"> </w:t>
      </w:r>
      <w:r w:rsidR="0081249E" w:rsidRPr="00643A43">
        <w:t>then</w:t>
      </w:r>
      <w:r w:rsidR="00F73A4C" w:rsidRPr="00643A43">
        <w:t xml:space="preserve"> </w:t>
      </w:r>
      <w:r w:rsidR="0081249E" w:rsidRPr="00643A43">
        <w:t>tracked</w:t>
      </w:r>
      <w:r w:rsidR="00F73A4C" w:rsidRPr="00643A43">
        <w:t xml:space="preserve"> </w:t>
      </w:r>
      <w:r w:rsidR="0081249E" w:rsidRPr="00643A43">
        <w:t>and</w:t>
      </w:r>
      <w:r w:rsidR="00F73A4C" w:rsidRPr="00643A43">
        <w:t xml:space="preserve"> </w:t>
      </w:r>
      <w:r w:rsidR="0081249E" w:rsidRPr="00643A43">
        <w:t>asked</w:t>
      </w:r>
      <w:r w:rsidR="00F73A4C" w:rsidRPr="00643A43">
        <w:t xml:space="preserve"> </w:t>
      </w:r>
      <w:r w:rsidR="0081249E" w:rsidRPr="00643A43">
        <w:t>to</w:t>
      </w:r>
      <w:r w:rsidR="00F73A4C" w:rsidRPr="00643A43">
        <w:t xml:space="preserve"> </w:t>
      </w:r>
      <w:r w:rsidR="0081249E" w:rsidRPr="00643A43">
        <w:t>assess</w:t>
      </w:r>
      <w:r w:rsidR="00F73A4C" w:rsidRPr="00643A43">
        <w:t xml:space="preserve"> </w:t>
      </w:r>
      <w:r w:rsidR="0081249E" w:rsidRPr="00643A43">
        <w:t>themselves.</w:t>
      </w:r>
      <w:r w:rsidR="00F73A4C" w:rsidRPr="00643A43">
        <w:t xml:space="preserve"> </w:t>
      </w:r>
      <w:r w:rsidR="0081249E" w:rsidRPr="00643A43">
        <w:t>Descriptive</w:t>
      </w:r>
      <w:r w:rsidR="00F73A4C" w:rsidRPr="00643A43">
        <w:t xml:space="preserve"> </w:t>
      </w:r>
      <w:r w:rsidR="0081249E" w:rsidRPr="00643A43">
        <w:t>analysis,</w:t>
      </w:r>
      <w:r w:rsidR="00F73A4C" w:rsidRPr="00643A43">
        <w:t xml:space="preserve"> </w:t>
      </w:r>
      <w:r w:rsidR="0081249E" w:rsidRPr="00643A43">
        <w:rPr>
          <w:i/>
          <w:iCs/>
        </w:rPr>
        <w:t>t</w:t>
      </w:r>
      <w:r w:rsidR="0081249E" w:rsidRPr="00643A43">
        <w:t>-tests</w:t>
      </w:r>
      <w:r w:rsidR="00F73A4C" w:rsidRPr="00643A43">
        <w:t xml:space="preserve"> </w:t>
      </w:r>
      <w:r w:rsidR="0081249E" w:rsidRPr="00643A43">
        <w:t>and</w:t>
      </w:r>
      <w:r w:rsidR="00F73A4C" w:rsidRPr="00643A43">
        <w:t xml:space="preserve"> </w:t>
      </w:r>
      <w:r w:rsidR="0081249E" w:rsidRPr="00643A43">
        <w:t>multivariate</w:t>
      </w:r>
      <w:r w:rsidR="00F73A4C" w:rsidRPr="00643A43">
        <w:t xml:space="preserve"> </w:t>
      </w:r>
      <w:r w:rsidR="0081249E" w:rsidRPr="00643A43">
        <w:t>regression</w:t>
      </w:r>
      <w:r w:rsidR="00F73A4C" w:rsidRPr="00643A43">
        <w:t xml:space="preserve"> </w:t>
      </w:r>
      <w:r w:rsidR="0081249E" w:rsidRPr="00643A43">
        <w:t>models</w:t>
      </w:r>
      <w:r w:rsidR="00F73A4C" w:rsidRPr="00643A43">
        <w:t xml:space="preserve"> </w:t>
      </w:r>
      <w:r w:rsidR="0081249E" w:rsidRPr="00643A43">
        <w:t>with</w:t>
      </w:r>
      <w:r w:rsidR="00F73A4C" w:rsidRPr="00643A43">
        <w:t xml:space="preserve"> </w:t>
      </w:r>
      <w:r w:rsidR="0081249E" w:rsidRPr="00643A43">
        <w:t>two-way</w:t>
      </w:r>
      <w:r w:rsidR="00F73A4C" w:rsidRPr="00643A43">
        <w:t xml:space="preserve"> </w:t>
      </w:r>
      <w:r w:rsidR="0081249E" w:rsidRPr="00643A43">
        <w:t>non-nested</w:t>
      </w:r>
      <w:r w:rsidR="00F73A4C" w:rsidRPr="00643A43">
        <w:t xml:space="preserve"> </w:t>
      </w:r>
      <w:r w:rsidR="0081249E" w:rsidRPr="00643A43">
        <w:t>clustering</w:t>
      </w:r>
      <w:r w:rsidR="00F73A4C" w:rsidRPr="00643A43">
        <w:t xml:space="preserve"> </w:t>
      </w:r>
      <w:r w:rsidR="0081249E" w:rsidRPr="00643A43">
        <w:t>are</w:t>
      </w:r>
      <w:r w:rsidR="00F73A4C" w:rsidRPr="00643A43">
        <w:t xml:space="preserve"> </w:t>
      </w:r>
      <w:r w:rsidR="0081249E" w:rsidRPr="00643A43">
        <w:t>used</w:t>
      </w:r>
      <w:r w:rsidR="00162C15" w:rsidRPr="00643A43">
        <w:t>.</w:t>
      </w:r>
    </w:p>
    <w:p w14:paraId="7651BBD2" w14:textId="4262713F" w:rsidR="005139B5" w:rsidRPr="00643A43" w:rsidRDefault="0081249E" w:rsidP="00643A43">
      <w:pPr>
        <w:pStyle w:val="1SP"/>
        <w:jc w:val="both"/>
      </w:pPr>
      <w:r w:rsidRPr="00643A43">
        <w:rPr>
          <w:b/>
          <w:bCs/>
          <w:sz w:val="24"/>
          <w:szCs w:val="24"/>
        </w:rPr>
        <w:t>Findings:</w:t>
      </w:r>
      <w:r w:rsidR="00F73A4C" w:rsidRPr="00643A43">
        <w:t xml:space="preserve"> </w:t>
      </w:r>
      <w:r w:rsidRPr="00643A43">
        <w:t>We</w:t>
      </w:r>
      <w:r w:rsidR="00F73A4C" w:rsidRPr="00643A43">
        <w:t xml:space="preserve"> </w:t>
      </w:r>
      <w:r w:rsidRPr="00643A43">
        <w:t>find</w:t>
      </w:r>
      <w:r w:rsidR="00F73A4C" w:rsidRPr="00643A43">
        <w:t xml:space="preserve"> </w:t>
      </w:r>
      <w:r w:rsidRPr="00643A43">
        <w:t>that</w:t>
      </w:r>
      <w:r w:rsidR="00F73A4C" w:rsidRPr="00643A43">
        <w:t xml:space="preserve"> </w:t>
      </w:r>
      <w:r w:rsidRPr="00643A43">
        <w:t>input</w:t>
      </w:r>
      <w:r w:rsidR="00F73A4C" w:rsidRPr="00643A43">
        <w:t xml:space="preserve"> </w:t>
      </w:r>
      <w:r w:rsidRPr="00643A43">
        <w:t>dealers,</w:t>
      </w:r>
      <w:r w:rsidR="00F73A4C" w:rsidRPr="00643A43">
        <w:t xml:space="preserve"> </w:t>
      </w:r>
      <w:r w:rsidRPr="00643A43">
        <w:t>traders</w:t>
      </w:r>
      <w:r w:rsidR="00F73A4C" w:rsidRPr="00643A43">
        <w:t xml:space="preserve"> </w:t>
      </w:r>
      <w:r w:rsidRPr="00643A43">
        <w:t>and</w:t>
      </w:r>
      <w:r w:rsidR="00F73A4C" w:rsidRPr="00643A43">
        <w:t xml:space="preserve"> </w:t>
      </w:r>
      <w:r w:rsidRPr="00643A43">
        <w:t>processors</w:t>
      </w:r>
      <w:r w:rsidR="00F73A4C" w:rsidRPr="00643A43">
        <w:t xml:space="preserve"> </w:t>
      </w:r>
      <w:r w:rsidRPr="00643A43">
        <w:t>assess</w:t>
      </w:r>
      <w:r w:rsidR="00F73A4C" w:rsidRPr="00643A43">
        <w:t xml:space="preserve"> </w:t>
      </w:r>
      <w:r w:rsidRPr="00643A43">
        <w:t>themselves</w:t>
      </w:r>
      <w:r w:rsidR="00F73A4C" w:rsidRPr="00643A43">
        <w:t xml:space="preserve"> </w:t>
      </w:r>
      <w:r w:rsidRPr="00643A43">
        <w:t>more</w:t>
      </w:r>
      <w:r w:rsidR="00F73A4C" w:rsidRPr="00643A43">
        <w:t xml:space="preserve"> </w:t>
      </w:r>
      <w:proofErr w:type="spellStart"/>
      <w:r w:rsidRPr="00643A43">
        <w:t>favourably</w:t>
      </w:r>
      <w:proofErr w:type="spellEnd"/>
      <w:r w:rsidR="00F73A4C" w:rsidRPr="00643A43">
        <w:t xml:space="preserve"> </w:t>
      </w:r>
      <w:r w:rsidRPr="00643A43">
        <w:t>than</w:t>
      </w:r>
      <w:r w:rsidR="00F73A4C" w:rsidRPr="00643A43">
        <w:t xml:space="preserve"> </w:t>
      </w:r>
      <w:r w:rsidRPr="00643A43">
        <w:t>how</w:t>
      </w:r>
      <w:r w:rsidR="00F73A4C" w:rsidRPr="00643A43">
        <w:t xml:space="preserve"> </w:t>
      </w:r>
      <w:r w:rsidRPr="00643A43">
        <w:t>farmers</w:t>
      </w:r>
      <w:r w:rsidR="00F73A4C" w:rsidRPr="00643A43">
        <w:t xml:space="preserve"> </w:t>
      </w:r>
      <w:r w:rsidRPr="00643A43">
        <w:t>perceive</w:t>
      </w:r>
      <w:r w:rsidR="00F73A4C" w:rsidRPr="00643A43">
        <w:t xml:space="preserve"> </w:t>
      </w:r>
      <w:r w:rsidRPr="00643A43">
        <w:t>them</w:t>
      </w:r>
      <w:r w:rsidR="00F73A4C" w:rsidRPr="00643A43">
        <w:t xml:space="preserve"> </w:t>
      </w:r>
      <w:r w:rsidRPr="00643A43">
        <w:t>to</w:t>
      </w:r>
      <w:r w:rsidR="00F73A4C" w:rsidRPr="00643A43">
        <w:t xml:space="preserve"> </w:t>
      </w:r>
      <w:r w:rsidRPr="00643A43">
        <w:t>be.</w:t>
      </w:r>
      <w:r w:rsidR="00F73A4C" w:rsidRPr="00643A43">
        <w:t xml:space="preserve"> </w:t>
      </w:r>
      <w:r w:rsidRPr="00643A43">
        <w:t>For</w:t>
      </w:r>
      <w:r w:rsidR="00F73A4C" w:rsidRPr="00643A43">
        <w:t xml:space="preserve"> </w:t>
      </w:r>
      <w:r w:rsidRPr="00643A43">
        <w:t>self-assessments,</w:t>
      </w:r>
      <w:r w:rsidR="00F73A4C" w:rsidRPr="00643A43">
        <w:t xml:space="preserve"> </w:t>
      </w:r>
      <w:r w:rsidRPr="00643A43">
        <w:t>the</w:t>
      </w:r>
      <w:r w:rsidR="00F73A4C" w:rsidRPr="00643A43">
        <w:t xml:space="preserve"> </w:t>
      </w:r>
      <w:r w:rsidRPr="00643A43">
        <w:t>gender</w:t>
      </w:r>
      <w:r w:rsidR="00F73A4C" w:rsidRPr="00643A43">
        <w:t xml:space="preserve"> </w:t>
      </w:r>
      <w:r w:rsidRPr="00643A43">
        <w:t>of</w:t>
      </w:r>
      <w:r w:rsidR="00F73A4C" w:rsidRPr="00643A43">
        <w:t xml:space="preserve"> </w:t>
      </w:r>
      <w:r w:rsidRPr="00643A43">
        <w:t>the</w:t>
      </w:r>
      <w:r w:rsidR="00F73A4C" w:rsidRPr="00643A43">
        <w:t xml:space="preserve"> </w:t>
      </w:r>
      <w:r w:rsidRPr="00643A43">
        <w:t>value</w:t>
      </w:r>
      <w:r w:rsidR="00F73A4C" w:rsidRPr="00643A43">
        <w:t xml:space="preserve"> </w:t>
      </w:r>
      <w:r w:rsidRPr="00643A43">
        <w:t>chain</w:t>
      </w:r>
      <w:r w:rsidR="00F73A4C" w:rsidRPr="00643A43">
        <w:t xml:space="preserve"> </w:t>
      </w:r>
      <w:r w:rsidRPr="00643A43">
        <w:t>actor</w:t>
      </w:r>
      <w:r w:rsidR="00F73A4C" w:rsidRPr="00643A43">
        <w:t xml:space="preserve"> </w:t>
      </w:r>
      <w:r w:rsidRPr="00643A43">
        <w:t>does</w:t>
      </w:r>
      <w:r w:rsidR="00F73A4C" w:rsidRPr="00643A43">
        <w:t xml:space="preserve"> </w:t>
      </w:r>
      <w:r w:rsidRPr="00643A43">
        <w:t>not</w:t>
      </w:r>
      <w:r w:rsidR="00F73A4C" w:rsidRPr="00643A43">
        <w:t xml:space="preserve"> </w:t>
      </w:r>
      <w:r w:rsidRPr="00643A43">
        <w:t>matter.</w:t>
      </w:r>
      <w:r w:rsidR="00F73A4C" w:rsidRPr="00643A43">
        <w:t xml:space="preserve"> </w:t>
      </w:r>
      <w:r w:rsidRPr="00643A43">
        <w:t>However,</w:t>
      </w:r>
      <w:r w:rsidR="00F73A4C" w:rsidRPr="00643A43">
        <w:t xml:space="preserve"> </w:t>
      </w:r>
      <w:r w:rsidRPr="00643A43">
        <w:t>the</w:t>
      </w:r>
      <w:r w:rsidR="00F73A4C" w:rsidRPr="00643A43">
        <w:t xml:space="preserve"> </w:t>
      </w:r>
      <w:r w:rsidRPr="00643A43">
        <w:t>difference</w:t>
      </w:r>
      <w:r w:rsidR="00F73A4C" w:rsidRPr="00643A43">
        <w:t xml:space="preserve"> </w:t>
      </w:r>
      <w:r w:rsidRPr="00643A43">
        <w:t>between</w:t>
      </w:r>
      <w:r w:rsidR="00F73A4C" w:rsidRPr="00643A43">
        <w:t xml:space="preserve"> </w:t>
      </w:r>
      <w:r w:rsidRPr="00643A43">
        <w:t>self-assessments</w:t>
      </w:r>
      <w:r w:rsidR="00F73A4C" w:rsidRPr="00643A43">
        <w:t xml:space="preserve"> </w:t>
      </w:r>
      <w:r w:rsidRPr="00643A43">
        <w:t>and</w:t>
      </w:r>
      <w:r w:rsidR="00F73A4C" w:rsidRPr="00643A43">
        <w:t xml:space="preserve"> </w:t>
      </w:r>
      <w:r w:rsidRPr="00643A43">
        <w:t>farmer</w:t>
      </w:r>
      <w:r w:rsidR="00F73A4C" w:rsidRPr="00643A43">
        <w:t xml:space="preserve"> </w:t>
      </w:r>
      <w:r w:rsidRPr="00643A43">
        <w:t>ratings</w:t>
      </w:r>
      <w:r w:rsidR="00F73A4C" w:rsidRPr="00643A43">
        <w:t xml:space="preserve"> </w:t>
      </w:r>
      <w:r w:rsidRPr="00643A43">
        <w:t>is</w:t>
      </w:r>
      <w:r w:rsidR="00F73A4C" w:rsidRPr="00643A43">
        <w:t xml:space="preserve"> </w:t>
      </w:r>
      <w:r w:rsidRPr="00643A43">
        <w:t>larger</w:t>
      </w:r>
      <w:r w:rsidR="00F73A4C" w:rsidRPr="00643A43">
        <w:t xml:space="preserve"> </w:t>
      </w:r>
      <w:r w:rsidRPr="00643A43">
        <w:t>for</w:t>
      </w:r>
      <w:r w:rsidR="00F73A4C" w:rsidRPr="00643A43">
        <w:t xml:space="preserve"> </w:t>
      </w:r>
      <w:r w:rsidRPr="00643A43">
        <w:t>male</w:t>
      </w:r>
      <w:r w:rsidR="00F73A4C" w:rsidRPr="00643A43">
        <w:t xml:space="preserve"> </w:t>
      </w:r>
      <w:r w:rsidRPr="00643A43">
        <w:t>than</w:t>
      </w:r>
      <w:r w:rsidR="00F73A4C" w:rsidRPr="00643A43">
        <w:t xml:space="preserve"> </w:t>
      </w:r>
      <w:r w:rsidRPr="00643A43">
        <w:t>for</w:t>
      </w:r>
      <w:r w:rsidR="00F73A4C" w:rsidRPr="00643A43">
        <w:t xml:space="preserve"> </w:t>
      </w:r>
      <w:r w:rsidRPr="00643A43">
        <w:t>female</w:t>
      </w:r>
      <w:r w:rsidR="00F73A4C" w:rsidRPr="00643A43">
        <w:t xml:space="preserve"> </w:t>
      </w:r>
      <w:r w:rsidRPr="00643A43">
        <w:t>farmers,</w:t>
      </w:r>
      <w:r w:rsidR="00F73A4C" w:rsidRPr="00643A43">
        <w:t xml:space="preserve"> </w:t>
      </w:r>
      <w:r w:rsidRPr="00643A43">
        <w:t>as</w:t>
      </w:r>
      <w:r w:rsidR="00F73A4C" w:rsidRPr="00643A43">
        <w:t xml:space="preserve"> </w:t>
      </w:r>
      <w:r w:rsidRPr="00643A43">
        <w:t>female</w:t>
      </w:r>
      <w:r w:rsidR="00F73A4C" w:rsidRPr="00643A43">
        <w:t xml:space="preserve"> </w:t>
      </w:r>
      <w:r w:rsidRPr="00643A43">
        <w:t>farmers</w:t>
      </w:r>
      <w:r w:rsidR="00F73A4C" w:rsidRPr="00643A43">
        <w:t xml:space="preserve"> </w:t>
      </w:r>
      <w:r w:rsidRPr="00643A43">
        <w:t>appear</w:t>
      </w:r>
      <w:r w:rsidR="00F73A4C" w:rsidRPr="00643A43">
        <w:t xml:space="preserve"> </w:t>
      </w:r>
      <w:r w:rsidRPr="00643A43">
        <w:t>to</w:t>
      </w:r>
      <w:r w:rsidR="00F73A4C" w:rsidRPr="00643A43">
        <w:t xml:space="preserve"> </w:t>
      </w:r>
      <w:r w:rsidRPr="00643A43">
        <w:t>rate</w:t>
      </w:r>
      <w:r w:rsidR="00F73A4C" w:rsidRPr="00643A43">
        <w:t xml:space="preserve"> </w:t>
      </w:r>
      <w:r w:rsidRPr="00643A43">
        <w:t>significantly</w:t>
      </w:r>
      <w:r w:rsidR="00F73A4C" w:rsidRPr="00643A43">
        <w:t xml:space="preserve"> </w:t>
      </w:r>
      <w:r w:rsidRPr="00643A43">
        <w:t>higher</w:t>
      </w:r>
      <w:r w:rsidR="00F73A4C" w:rsidRPr="00643A43">
        <w:t xml:space="preserve"> </w:t>
      </w:r>
      <w:r w:rsidRPr="00643A43">
        <w:t>in</w:t>
      </w:r>
      <w:r w:rsidR="00F73A4C" w:rsidRPr="00643A43">
        <w:t xml:space="preserve"> </w:t>
      </w:r>
      <w:r w:rsidRPr="00643A43">
        <w:t>several</w:t>
      </w:r>
      <w:r w:rsidR="00F73A4C" w:rsidRPr="00643A43">
        <w:t xml:space="preserve"> </w:t>
      </w:r>
      <w:r w:rsidRPr="00643A43">
        <w:t>dimensions.</w:t>
      </w:r>
      <w:r w:rsidR="00F73A4C" w:rsidRPr="00643A43">
        <w:t xml:space="preserve"> </w:t>
      </w:r>
      <w:r w:rsidRPr="00643A43">
        <w:t>The</w:t>
      </w:r>
      <w:r w:rsidR="00F73A4C" w:rsidRPr="00643A43">
        <w:t xml:space="preserve"> </w:t>
      </w:r>
      <w:r w:rsidRPr="00643A43">
        <w:t>gender</w:t>
      </w:r>
      <w:r w:rsidR="00F73A4C" w:rsidRPr="00643A43">
        <w:t xml:space="preserve"> </w:t>
      </w:r>
      <w:r w:rsidRPr="00643A43">
        <w:t>of</w:t>
      </w:r>
      <w:r w:rsidR="00F73A4C" w:rsidRPr="00643A43">
        <w:t xml:space="preserve"> </w:t>
      </w:r>
      <w:r w:rsidRPr="00643A43">
        <w:t>the</w:t>
      </w:r>
      <w:r w:rsidR="00F73A4C" w:rsidRPr="00643A43">
        <w:t xml:space="preserve"> </w:t>
      </w:r>
      <w:r w:rsidRPr="00643A43">
        <w:t>actor</w:t>
      </w:r>
      <w:r w:rsidR="00F73A4C" w:rsidRPr="00643A43">
        <w:t xml:space="preserve"> </w:t>
      </w:r>
      <w:r w:rsidRPr="00643A43">
        <w:t>being</w:t>
      </w:r>
      <w:r w:rsidR="00F73A4C" w:rsidRPr="00643A43">
        <w:t xml:space="preserve"> </w:t>
      </w:r>
      <w:r w:rsidRPr="00643A43">
        <w:t>rated</w:t>
      </w:r>
      <w:r w:rsidR="00F73A4C" w:rsidRPr="00643A43">
        <w:t xml:space="preserve"> </w:t>
      </w:r>
      <w:r w:rsidRPr="00643A43">
        <w:t>does</w:t>
      </w:r>
      <w:r w:rsidR="00F73A4C" w:rsidRPr="00643A43">
        <w:t xml:space="preserve"> </w:t>
      </w:r>
      <w:r w:rsidRPr="00643A43">
        <w:t>not</w:t>
      </w:r>
      <w:r w:rsidR="00F73A4C" w:rsidRPr="00643A43">
        <w:t xml:space="preserve"> </w:t>
      </w:r>
      <w:r w:rsidRPr="00643A43">
        <w:t>affect</w:t>
      </w:r>
      <w:r w:rsidR="00F73A4C" w:rsidRPr="00643A43">
        <w:t xml:space="preserve"> </w:t>
      </w:r>
      <w:r w:rsidRPr="00643A43">
        <w:t>the</w:t>
      </w:r>
      <w:r w:rsidR="00F73A4C" w:rsidRPr="00643A43">
        <w:t xml:space="preserve"> </w:t>
      </w:r>
      <w:r w:rsidRPr="00643A43">
        <w:t>rating</w:t>
      </w:r>
      <w:r w:rsidR="00F73A4C" w:rsidRPr="00643A43">
        <w:t xml:space="preserve"> </w:t>
      </w:r>
      <w:r w:rsidRPr="00643A43">
        <w:t>they</w:t>
      </w:r>
      <w:r w:rsidR="00F73A4C" w:rsidRPr="00643A43">
        <w:t xml:space="preserve"> </w:t>
      </w:r>
      <w:r w:rsidRPr="00643A43">
        <w:t>get,</w:t>
      </w:r>
      <w:r w:rsidR="00F73A4C" w:rsidRPr="00643A43">
        <w:t xml:space="preserve"> </w:t>
      </w:r>
      <w:r w:rsidRPr="00643A43">
        <w:t>and</w:t>
      </w:r>
      <w:r w:rsidR="00F73A4C" w:rsidRPr="00643A43">
        <w:t xml:space="preserve"> </w:t>
      </w:r>
      <w:r w:rsidRPr="00643A43">
        <w:t>gender-based</w:t>
      </w:r>
      <w:r w:rsidR="00F73A4C" w:rsidRPr="00643A43">
        <w:t xml:space="preserve"> </w:t>
      </w:r>
      <w:r w:rsidRPr="00643A43">
        <w:t>homophily</w:t>
      </w:r>
      <w:r w:rsidR="00F73A4C" w:rsidRPr="00643A43">
        <w:t xml:space="preserve"> </w:t>
      </w:r>
      <w:r w:rsidRPr="00643A43">
        <w:t>among</w:t>
      </w:r>
      <w:r w:rsidR="00F73A4C" w:rsidRPr="00643A43">
        <w:t xml:space="preserve"> </w:t>
      </w:r>
      <w:r w:rsidRPr="00643A43">
        <w:t>women</w:t>
      </w:r>
      <w:r w:rsidR="00F73A4C" w:rsidRPr="00643A43">
        <w:t xml:space="preserve"> </w:t>
      </w:r>
      <w:r w:rsidRPr="00643A43">
        <w:t>is</w:t>
      </w:r>
      <w:r w:rsidR="00F73A4C" w:rsidRPr="00643A43">
        <w:t xml:space="preserve"> </w:t>
      </w:r>
      <w:r w:rsidRPr="00643A43">
        <w:t>not</w:t>
      </w:r>
      <w:r w:rsidR="00F73A4C" w:rsidRPr="00643A43">
        <w:t xml:space="preserve"> </w:t>
      </w:r>
      <w:r w:rsidRPr="00643A43">
        <w:t>present.</w:t>
      </w:r>
    </w:p>
    <w:p w14:paraId="389F512A" w14:textId="669949ED" w:rsidR="005139B5" w:rsidRPr="00643A43" w:rsidRDefault="0081249E" w:rsidP="00643A43">
      <w:pPr>
        <w:pStyle w:val="1SP"/>
        <w:jc w:val="both"/>
      </w:pPr>
      <w:r w:rsidRPr="00643A43">
        <w:rPr>
          <w:b/>
          <w:bCs/>
          <w:sz w:val="24"/>
          <w:szCs w:val="24"/>
        </w:rPr>
        <w:t>Policy</w:t>
      </w:r>
      <w:r w:rsidR="00F73A4C" w:rsidRPr="00643A43">
        <w:rPr>
          <w:b/>
          <w:bCs/>
          <w:sz w:val="24"/>
          <w:szCs w:val="24"/>
        </w:rPr>
        <w:t xml:space="preserve"> </w:t>
      </w:r>
      <w:r w:rsidRPr="00643A43">
        <w:rPr>
          <w:b/>
          <w:bCs/>
          <w:sz w:val="24"/>
          <w:szCs w:val="24"/>
        </w:rPr>
        <w:t>implications:</w:t>
      </w:r>
      <w:r w:rsidR="00F73A4C" w:rsidRPr="00643A43">
        <w:t xml:space="preserve"> </w:t>
      </w:r>
      <w:r w:rsidRPr="00643A43">
        <w:t>Policy</w:t>
      </w:r>
      <w:r w:rsidR="00F73A4C" w:rsidRPr="00643A43">
        <w:t xml:space="preserve"> </w:t>
      </w:r>
      <w:r w:rsidRPr="00643A43">
        <w:t>interventions</w:t>
      </w:r>
      <w:r w:rsidR="00F73A4C" w:rsidRPr="00643A43">
        <w:t xml:space="preserve"> </w:t>
      </w:r>
      <w:r w:rsidRPr="00643A43">
        <w:t>that</w:t>
      </w:r>
      <w:r w:rsidR="00F73A4C" w:rsidRPr="00643A43">
        <w:t xml:space="preserve"> </w:t>
      </w:r>
      <w:r w:rsidRPr="00643A43">
        <w:t>reduce</w:t>
      </w:r>
      <w:r w:rsidR="00F73A4C" w:rsidRPr="00643A43">
        <w:t xml:space="preserve"> </w:t>
      </w:r>
      <w:r w:rsidRPr="00643A43">
        <w:t>the</w:t>
      </w:r>
      <w:r w:rsidR="00F73A4C" w:rsidRPr="00643A43">
        <w:t xml:space="preserve"> </w:t>
      </w:r>
      <w:r w:rsidRPr="00643A43">
        <w:t>gap</w:t>
      </w:r>
      <w:r w:rsidR="00F73A4C" w:rsidRPr="00643A43">
        <w:t xml:space="preserve"> </w:t>
      </w:r>
      <w:r w:rsidRPr="00643A43">
        <w:t>between</w:t>
      </w:r>
      <w:r w:rsidR="00F73A4C" w:rsidRPr="00643A43">
        <w:t xml:space="preserve"> </w:t>
      </w:r>
      <w:r w:rsidRPr="00643A43">
        <w:t>actor</w:t>
      </w:r>
      <w:r w:rsidR="00F73A4C" w:rsidRPr="00643A43">
        <w:t xml:space="preserve"> </w:t>
      </w:r>
      <w:r w:rsidRPr="00643A43">
        <w:t>self-assessments</w:t>
      </w:r>
      <w:r w:rsidR="00F73A4C" w:rsidRPr="00643A43">
        <w:t xml:space="preserve"> </w:t>
      </w:r>
      <w:r w:rsidRPr="00643A43">
        <w:t>and</w:t>
      </w:r>
      <w:r w:rsidR="00F73A4C" w:rsidRPr="00643A43">
        <w:t xml:space="preserve"> </w:t>
      </w:r>
      <w:r w:rsidRPr="00643A43">
        <w:t>farmer</w:t>
      </w:r>
      <w:r w:rsidR="00F73A4C" w:rsidRPr="00643A43">
        <w:t xml:space="preserve"> </w:t>
      </w:r>
      <w:r w:rsidRPr="00643A43">
        <w:t>ratings</w:t>
      </w:r>
      <w:r w:rsidR="00F73A4C" w:rsidRPr="00643A43">
        <w:t xml:space="preserve"> </w:t>
      </w:r>
      <w:r w:rsidRPr="00643A43">
        <w:t>can</w:t>
      </w:r>
      <w:r w:rsidR="00F73A4C" w:rsidRPr="00643A43">
        <w:t xml:space="preserve"> </w:t>
      </w:r>
      <w:r w:rsidRPr="00643A43">
        <w:t>increase</w:t>
      </w:r>
      <w:r w:rsidR="00F73A4C" w:rsidRPr="00643A43">
        <w:t xml:space="preserve"> </w:t>
      </w:r>
      <w:r w:rsidRPr="00643A43">
        <w:t>value</w:t>
      </w:r>
      <w:r w:rsidR="00F73A4C" w:rsidRPr="00643A43">
        <w:t xml:space="preserve"> </w:t>
      </w:r>
      <w:r w:rsidRPr="00643A43">
        <w:t>chain</w:t>
      </w:r>
      <w:r w:rsidR="00F73A4C" w:rsidRPr="00643A43">
        <w:t xml:space="preserve"> </w:t>
      </w:r>
      <w:r w:rsidRPr="00643A43">
        <w:t>efficiency.</w:t>
      </w:r>
      <w:r w:rsidR="00F73A4C" w:rsidRPr="00643A43">
        <w:t xml:space="preserve"> </w:t>
      </w:r>
      <w:r w:rsidRPr="00643A43">
        <w:t>Interventions</w:t>
      </w:r>
      <w:r w:rsidR="00F73A4C" w:rsidRPr="00643A43">
        <w:t xml:space="preserve"> </w:t>
      </w:r>
      <w:r w:rsidRPr="00643A43">
        <w:t>that</w:t>
      </w:r>
      <w:r w:rsidR="00F73A4C" w:rsidRPr="00643A43">
        <w:t xml:space="preserve"> </w:t>
      </w:r>
      <w:r w:rsidRPr="00643A43">
        <w:t>reduce</w:t>
      </w:r>
      <w:r w:rsidR="00F73A4C" w:rsidRPr="00643A43">
        <w:t xml:space="preserve"> </w:t>
      </w:r>
      <w:r w:rsidRPr="00643A43">
        <w:t>gender</w:t>
      </w:r>
      <w:r w:rsidR="00F73A4C" w:rsidRPr="00643A43">
        <w:t xml:space="preserve"> </w:t>
      </w:r>
      <w:r w:rsidRPr="00643A43">
        <w:t>bias,</w:t>
      </w:r>
      <w:r w:rsidR="00F73A4C" w:rsidRPr="00643A43">
        <w:t xml:space="preserve"> </w:t>
      </w:r>
      <w:r w:rsidRPr="00643A43">
        <w:t>such</w:t>
      </w:r>
      <w:r w:rsidR="00F73A4C" w:rsidRPr="00643A43">
        <w:t xml:space="preserve"> </w:t>
      </w:r>
      <w:r w:rsidRPr="00643A43">
        <w:t>as</w:t>
      </w:r>
      <w:r w:rsidR="00F73A4C" w:rsidRPr="00643A43">
        <w:t xml:space="preserve"> </w:t>
      </w:r>
      <w:r w:rsidRPr="00643A43">
        <w:t>certification</w:t>
      </w:r>
      <w:r w:rsidR="00F73A4C" w:rsidRPr="00643A43">
        <w:t xml:space="preserve"> </w:t>
      </w:r>
      <w:r w:rsidRPr="00643A43">
        <w:t>by</w:t>
      </w:r>
      <w:r w:rsidR="00F73A4C" w:rsidRPr="00643A43">
        <w:t xml:space="preserve"> </w:t>
      </w:r>
      <w:r w:rsidRPr="00643A43">
        <w:t>an</w:t>
      </w:r>
      <w:r w:rsidR="00F73A4C" w:rsidRPr="00643A43">
        <w:t xml:space="preserve"> </w:t>
      </w:r>
      <w:r w:rsidRPr="00643A43">
        <w:t>independent</w:t>
      </w:r>
      <w:r w:rsidR="00F73A4C" w:rsidRPr="00643A43">
        <w:t xml:space="preserve"> </w:t>
      </w:r>
      <w:r w:rsidRPr="00643A43">
        <w:t>agency,</w:t>
      </w:r>
      <w:r w:rsidR="00F73A4C" w:rsidRPr="00643A43">
        <w:t xml:space="preserve"> </w:t>
      </w:r>
      <w:r w:rsidRPr="00643A43">
        <w:t>may</w:t>
      </w:r>
      <w:r w:rsidR="00F73A4C" w:rsidRPr="00643A43">
        <w:t xml:space="preserve"> </w:t>
      </w:r>
      <w:r w:rsidRPr="00643A43">
        <w:t>prevent</w:t>
      </w:r>
      <w:r w:rsidR="00F73A4C" w:rsidRPr="00643A43">
        <w:t xml:space="preserve"> </w:t>
      </w:r>
      <w:r w:rsidRPr="00643A43">
        <w:t>gender</w:t>
      </w:r>
      <w:r w:rsidR="00F73A4C" w:rsidRPr="00643A43">
        <w:t xml:space="preserve"> </w:t>
      </w:r>
      <w:r w:rsidRPr="00643A43">
        <w:t>segregation</w:t>
      </w:r>
      <w:r w:rsidR="00F73A4C" w:rsidRPr="00643A43">
        <w:t xml:space="preserve"> </w:t>
      </w:r>
      <w:r w:rsidRPr="00643A43">
        <w:t>in</w:t>
      </w:r>
      <w:r w:rsidR="00F73A4C" w:rsidRPr="00643A43">
        <w:t xml:space="preserve"> </w:t>
      </w:r>
      <w:r w:rsidRPr="00643A43">
        <w:t>value</w:t>
      </w:r>
      <w:r w:rsidR="00F73A4C" w:rsidRPr="00643A43">
        <w:t xml:space="preserve"> </w:t>
      </w:r>
      <w:r w:rsidRPr="00643A43">
        <w:t>chains.</w:t>
      </w:r>
    </w:p>
    <w:p w14:paraId="21B6039C" w14:textId="77777777" w:rsidR="00643A43" w:rsidRPr="00643A43" w:rsidRDefault="00643A43" w:rsidP="00643A43">
      <w:pPr>
        <w:pStyle w:val="1SP"/>
        <w:jc w:val="both"/>
      </w:pPr>
    </w:p>
    <w:p w14:paraId="49727142" w14:textId="1A62A078" w:rsidR="005139B5" w:rsidRDefault="0081249E" w:rsidP="00643A43">
      <w:pPr>
        <w:pStyle w:val="1SP"/>
        <w:jc w:val="both"/>
      </w:pPr>
      <w:r w:rsidRPr="00643A43">
        <w:rPr>
          <w:b/>
          <w:bCs/>
          <w:sz w:val="24"/>
          <w:szCs w:val="24"/>
        </w:rPr>
        <w:t>Keywords:</w:t>
      </w:r>
      <w:r w:rsidR="00F73A4C" w:rsidRPr="00643A43">
        <w:t xml:space="preserve"> </w:t>
      </w:r>
      <w:r w:rsidRPr="00643A43">
        <w:t>gender,</w:t>
      </w:r>
      <w:r w:rsidR="00F73A4C" w:rsidRPr="00643A43">
        <w:t xml:space="preserve"> </w:t>
      </w:r>
      <w:r w:rsidRPr="00643A43">
        <w:t>maize</w:t>
      </w:r>
      <w:r w:rsidR="00F73A4C" w:rsidRPr="00643A43">
        <w:t xml:space="preserve"> </w:t>
      </w:r>
      <w:r w:rsidRPr="00643A43">
        <w:t>supply</w:t>
      </w:r>
      <w:r w:rsidR="00F73A4C" w:rsidRPr="00643A43">
        <w:t xml:space="preserve"> </w:t>
      </w:r>
      <w:r w:rsidRPr="00643A43">
        <w:t>chain,</w:t>
      </w:r>
      <w:r w:rsidR="00F73A4C" w:rsidRPr="00643A43">
        <w:t xml:space="preserve"> </w:t>
      </w:r>
      <w:r w:rsidRPr="00643A43">
        <w:t>perceptions,</w:t>
      </w:r>
      <w:r w:rsidR="00F73A4C" w:rsidRPr="00643A43">
        <w:t xml:space="preserve"> </w:t>
      </w:r>
      <w:r w:rsidRPr="00643A43">
        <w:t>ratings,</w:t>
      </w:r>
      <w:r w:rsidR="00F73A4C" w:rsidRPr="00643A43">
        <w:t xml:space="preserve"> </w:t>
      </w:r>
      <w:r w:rsidRPr="00643A43">
        <w:t>Uganda</w:t>
      </w:r>
    </w:p>
    <w:p w14:paraId="54B2D058" w14:textId="6AEF9503" w:rsidR="00643A43" w:rsidRDefault="00643A43" w:rsidP="00643A43">
      <w:pPr>
        <w:pStyle w:val="1SP"/>
        <w:jc w:val="both"/>
      </w:pPr>
    </w:p>
    <w:p w14:paraId="04347427" w14:textId="6B58AA8C" w:rsidR="00643A43" w:rsidRDefault="00643A43" w:rsidP="00643A43">
      <w:pPr>
        <w:pStyle w:val="1SP"/>
        <w:jc w:val="both"/>
      </w:pPr>
    </w:p>
    <w:p w14:paraId="4393A768" w14:textId="128A2603" w:rsidR="00643A43" w:rsidRDefault="00643A43" w:rsidP="00643A43">
      <w:pPr>
        <w:pStyle w:val="1SP"/>
        <w:jc w:val="both"/>
      </w:pPr>
    </w:p>
    <w:p w14:paraId="58E103C6" w14:textId="77777777" w:rsidR="00643A43" w:rsidRPr="00643A43" w:rsidRDefault="00643A43" w:rsidP="00643A43">
      <w:pPr>
        <w:pStyle w:val="1SP"/>
        <w:jc w:val="both"/>
      </w:pPr>
    </w:p>
    <w:p w14:paraId="662F186D" w14:textId="3BC29CB1" w:rsidR="005139B5" w:rsidRPr="00643A43" w:rsidRDefault="004818F5" w:rsidP="00643A43">
      <w:pPr>
        <w:pStyle w:val="Heading1"/>
        <w:jc w:val="both"/>
        <w:rPr>
          <w:color w:val="auto"/>
        </w:rPr>
      </w:pPr>
      <w:bookmarkStart w:id="1" w:name="Introduction"/>
      <w:bookmarkEnd w:id="1"/>
      <w:r w:rsidRPr="00643A43">
        <w:rPr>
          <w:color w:val="auto"/>
        </w:rPr>
        <w:lastRenderedPageBreak/>
        <w:t>INTRODUCTION</w:t>
      </w:r>
    </w:p>
    <w:p w14:paraId="6C278829" w14:textId="7DA074FD" w:rsidR="005139B5" w:rsidRPr="00643A43" w:rsidRDefault="0081249E" w:rsidP="00643A43">
      <w:pPr>
        <w:pStyle w:val="1PP"/>
        <w:jc w:val="both"/>
      </w:pPr>
      <w:r w:rsidRPr="00643A43">
        <w:t>Neoclassical</w:t>
      </w:r>
      <w:r w:rsidR="00F73A4C" w:rsidRPr="00643A43">
        <w:t xml:space="preserve"> </w:t>
      </w:r>
      <w:r w:rsidRPr="00643A43">
        <w:t>economic</w:t>
      </w:r>
      <w:r w:rsidR="00F73A4C" w:rsidRPr="00643A43">
        <w:t xml:space="preserve"> </w:t>
      </w:r>
      <w:r w:rsidRPr="00643A43">
        <w:t>theory</w:t>
      </w:r>
      <w:r w:rsidR="00F73A4C" w:rsidRPr="00643A43">
        <w:t xml:space="preserve"> </w:t>
      </w:r>
      <w:r w:rsidRPr="00643A43">
        <w:t>is</w:t>
      </w:r>
      <w:r w:rsidR="00F73A4C" w:rsidRPr="00643A43">
        <w:t xml:space="preserve"> </w:t>
      </w:r>
      <w:r w:rsidRPr="00643A43">
        <w:t>built</w:t>
      </w:r>
      <w:r w:rsidR="00F73A4C" w:rsidRPr="00643A43">
        <w:t xml:space="preserve"> </w:t>
      </w:r>
      <w:r w:rsidRPr="00643A43">
        <w:t>on</w:t>
      </w:r>
      <w:r w:rsidR="00F73A4C" w:rsidRPr="00643A43">
        <w:t xml:space="preserve"> </w:t>
      </w:r>
      <w:r w:rsidRPr="00643A43">
        <w:t>the</w:t>
      </w:r>
      <w:r w:rsidR="00F73A4C" w:rsidRPr="00643A43">
        <w:t xml:space="preserve"> </w:t>
      </w:r>
      <w:r w:rsidRPr="00643A43">
        <w:t>premise</w:t>
      </w:r>
      <w:r w:rsidR="00F73A4C" w:rsidRPr="00643A43">
        <w:t xml:space="preserve"> </w:t>
      </w:r>
      <w:r w:rsidRPr="00643A43">
        <w:t>that</w:t>
      </w:r>
      <w:r w:rsidR="00F73A4C" w:rsidRPr="00643A43">
        <w:t xml:space="preserve"> </w:t>
      </w:r>
      <w:r w:rsidRPr="00643A43">
        <w:t>rational</w:t>
      </w:r>
      <w:r w:rsidR="00F73A4C" w:rsidRPr="00643A43">
        <w:t xml:space="preserve"> </w:t>
      </w:r>
      <w:r w:rsidRPr="00643A43">
        <w:t>agents</w:t>
      </w:r>
      <w:r w:rsidR="00F73A4C" w:rsidRPr="00643A43">
        <w:t xml:space="preserve"> </w:t>
      </w:r>
      <w:r w:rsidRPr="00643A43">
        <w:t>interact</w:t>
      </w:r>
      <w:r w:rsidR="00F73A4C" w:rsidRPr="00643A43">
        <w:t xml:space="preserve"> </w:t>
      </w:r>
      <w:r w:rsidRPr="00643A43">
        <w:t>in</w:t>
      </w:r>
      <w:r w:rsidR="00F73A4C" w:rsidRPr="00643A43">
        <w:t xml:space="preserve"> </w:t>
      </w:r>
      <w:r w:rsidRPr="00643A43">
        <w:t>a</w:t>
      </w:r>
      <w:r w:rsidR="00F73A4C" w:rsidRPr="00643A43">
        <w:t xml:space="preserve"> </w:t>
      </w:r>
      <w:r w:rsidRPr="00643A43">
        <w:t>context</w:t>
      </w:r>
      <w:r w:rsidR="00F73A4C" w:rsidRPr="00643A43">
        <w:t xml:space="preserve"> </w:t>
      </w:r>
      <w:r w:rsidRPr="00643A43">
        <w:t>of</w:t>
      </w:r>
      <w:r w:rsidR="00F73A4C" w:rsidRPr="00643A43">
        <w:t xml:space="preserve"> </w:t>
      </w:r>
      <w:r w:rsidRPr="00643A43">
        <w:t>full</w:t>
      </w:r>
      <w:r w:rsidR="00F73A4C" w:rsidRPr="00643A43">
        <w:t xml:space="preserve"> </w:t>
      </w:r>
      <w:r w:rsidRPr="00643A43">
        <w:t>information.</w:t>
      </w:r>
      <w:r w:rsidR="00F73A4C" w:rsidRPr="00643A43">
        <w:t xml:space="preserve"> </w:t>
      </w:r>
      <w:r w:rsidRPr="00643A43">
        <w:t>However,</w:t>
      </w:r>
      <w:r w:rsidR="00F73A4C" w:rsidRPr="00643A43">
        <w:t xml:space="preserve"> </w:t>
      </w:r>
      <w:r w:rsidRPr="00643A43">
        <w:t>in</w:t>
      </w:r>
      <w:r w:rsidR="00F73A4C" w:rsidRPr="00643A43">
        <w:t xml:space="preserve"> </w:t>
      </w:r>
      <w:r w:rsidRPr="00643A43">
        <w:t>the</w:t>
      </w:r>
      <w:r w:rsidR="00F73A4C" w:rsidRPr="00643A43">
        <w:t xml:space="preserve"> </w:t>
      </w:r>
      <w:r w:rsidRPr="00643A43">
        <w:t>real</w:t>
      </w:r>
      <w:r w:rsidR="00F73A4C" w:rsidRPr="00643A43">
        <w:t xml:space="preserve"> </w:t>
      </w:r>
      <w:r w:rsidRPr="00643A43">
        <w:t>world,</w:t>
      </w:r>
      <w:r w:rsidR="00F73A4C" w:rsidRPr="00643A43">
        <w:t xml:space="preserve"> </w:t>
      </w:r>
      <w:r w:rsidRPr="00643A43">
        <w:t>both</w:t>
      </w:r>
      <w:r w:rsidR="00F73A4C" w:rsidRPr="00643A43">
        <w:t xml:space="preserve"> </w:t>
      </w:r>
      <w:r w:rsidRPr="00643A43">
        <w:t>consumers</w:t>
      </w:r>
      <w:r w:rsidR="00F73A4C" w:rsidRPr="00643A43">
        <w:t xml:space="preserve"> </w:t>
      </w:r>
      <w:r w:rsidRPr="00643A43">
        <w:t>and</w:t>
      </w:r>
      <w:r w:rsidR="00F73A4C" w:rsidRPr="00643A43">
        <w:t xml:space="preserve"> </w:t>
      </w:r>
      <w:r w:rsidRPr="00643A43">
        <w:t>producers</w:t>
      </w:r>
      <w:r w:rsidR="00F73A4C" w:rsidRPr="00643A43">
        <w:t xml:space="preserve"> </w:t>
      </w:r>
      <w:r w:rsidRPr="00643A43">
        <w:t>face</w:t>
      </w:r>
      <w:r w:rsidR="00F73A4C" w:rsidRPr="00643A43">
        <w:t xml:space="preserve"> </w:t>
      </w:r>
      <w:r w:rsidRPr="00643A43">
        <w:t>substantial</w:t>
      </w:r>
      <w:r w:rsidR="00F73A4C" w:rsidRPr="00643A43">
        <w:t xml:space="preserve"> </w:t>
      </w:r>
      <w:r w:rsidRPr="00643A43">
        <w:t>information</w:t>
      </w:r>
      <w:r w:rsidR="00F73A4C" w:rsidRPr="00643A43">
        <w:t xml:space="preserve"> </w:t>
      </w:r>
      <w:r w:rsidRPr="00643A43">
        <w:t>frictions.</w:t>
      </w:r>
      <w:r w:rsidR="00F73A4C" w:rsidRPr="00643A43">
        <w:t xml:space="preserve"> </w:t>
      </w:r>
      <w:r w:rsidRPr="00643A43">
        <w:t>Sometimes,</w:t>
      </w:r>
      <w:r w:rsidR="00F73A4C" w:rsidRPr="00643A43">
        <w:t xml:space="preserve"> </w:t>
      </w:r>
      <w:r w:rsidRPr="00643A43">
        <w:t>agents</w:t>
      </w:r>
      <w:r w:rsidR="00F73A4C" w:rsidRPr="00643A43">
        <w:t xml:space="preserve"> </w:t>
      </w:r>
      <w:r w:rsidRPr="00643A43">
        <w:t>lack</w:t>
      </w:r>
      <w:r w:rsidR="00F73A4C" w:rsidRPr="00643A43">
        <w:t xml:space="preserve"> </w:t>
      </w:r>
      <w:r w:rsidRPr="00643A43">
        <w:t>skills</w:t>
      </w:r>
      <w:r w:rsidR="00F73A4C" w:rsidRPr="00643A43">
        <w:t xml:space="preserve"> </w:t>
      </w:r>
      <w:r w:rsidRPr="00643A43">
        <w:t>to</w:t>
      </w:r>
      <w:r w:rsidR="00F73A4C" w:rsidRPr="00643A43">
        <w:t xml:space="preserve"> </w:t>
      </w:r>
      <w:r w:rsidRPr="00643A43">
        <w:t>correctly</w:t>
      </w:r>
      <w:r w:rsidR="00F73A4C" w:rsidRPr="00643A43">
        <w:t xml:space="preserve"> </w:t>
      </w:r>
      <w:r w:rsidRPr="00643A43">
        <w:t>assess</w:t>
      </w:r>
      <w:r w:rsidR="00F73A4C" w:rsidRPr="00643A43">
        <w:t xml:space="preserve"> </w:t>
      </w:r>
      <w:r w:rsidRPr="00643A43">
        <w:t>information</w:t>
      </w:r>
      <w:r w:rsidR="00F73A4C" w:rsidRPr="00643A43">
        <w:t xml:space="preserve"> </w:t>
      </w:r>
      <w:r w:rsidRPr="00643A43">
        <w:t>about</w:t>
      </w:r>
      <w:r w:rsidR="00F73A4C" w:rsidRPr="00643A43">
        <w:t xml:space="preserve"> </w:t>
      </w:r>
      <w:r w:rsidRPr="00643A43">
        <w:t>the</w:t>
      </w:r>
      <w:r w:rsidR="00F73A4C" w:rsidRPr="00643A43">
        <w:t xml:space="preserve"> </w:t>
      </w:r>
      <w:r w:rsidRPr="00643A43">
        <w:t>counterpart.</w:t>
      </w:r>
      <w:r w:rsidR="00F73A4C" w:rsidRPr="00643A43">
        <w:t xml:space="preserve"> </w:t>
      </w:r>
      <w:r w:rsidRPr="00643A43">
        <w:t>In</w:t>
      </w:r>
      <w:r w:rsidR="00F73A4C" w:rsidRPr="00643A43">
        <w:t xml:space="preserve"> </w:t>
      </w:r>
      <w:r w:rsidRPr="00643A43">
        <w:t>other</w:t>
      </w:r>
      <w:r w:rsidR="00F73A4C" w:rsidRPr="00643A43">
        <w:t xml:space="preserve"> </w:t>
      </w:r>
      <w:r w:rsidRPr="00643A43">
        <w:t>cases,</w:t>
      </w:r>
      <w:r w:rsidR="00F73A4C" w:rsidRPr="00643A43">
        <w:t xml:space="preserve"> </w:t>
      </w:r>
      <w:r w:rsidRPr="00643A43">
        <w:t>agents</w:t>
      </w:r>
      <w:r w:rsidR="00F73A4C" w:rsidRPr="00643A43">
        <w:t xml:space="preserve"> </w:t>
      </w:r>
      <w:r w:rsidRPr="00643A43">
        <w:t>may</w:t>
      </w:r>
      <w:r w:rsidR="00F73A4C" w:rsidRPr="00643A43">
        <w:t xml:space="preserve"> </w:t>
      </w:r>
      <w:r w:rsidRPr="00643A43">
        <w:t>strategically</w:t>
      </w:r>
      <w:r w:rsidR="00F73A4C" w:rsidRPr="00643A43">
        <w:t xml:space="preserve"> </w:t>
      </w:r>
      <w:r w:rsidRPr="00643A43">
        <w:t>decide</w:t>
      </w:r>
      <w:r w:rsidR="00F73A4C" w:rsidRPr="00643A43">
        <w:t xml:space="preserve"> </w:t>
      </w:r>
      <w:r w:rsidRPr="00643A43">
        <w:t>to</w:t>
      </w:r>
      <w:r w:rsidR="00F73A4C" w:rsidRPr="00643A43">
        <w:t xml:space="preserve"> </w:t>
      </w:r>
      <w:r w:rsidRPr="00643A43">
        <w:t>hide</w:t>
      </w:r>
      <w:r w:rsidR="00F73A4C" w:rsidRPr="00643A43">
        <w:t xml:space="preserve"> </w:t>
      </w:r>
      <w:r w:rsidRPr="00643A43">
        <w:t>valuable</w:t>
      </w:r>
      <w:r w:rsidR="00F73A4C" w:rsidRPr="00643A43">
        <w:t xml:space="preserve"> </w:t>
      </w:r>
      <w:r w:rsidRPr="00643A43">
        <w:t>information.</w:t>
      </w:r>
      <w:r w:rsidR="00F73A4C" w:rsidRPr="00643A43">
        <w:t xml:space="preserve"> </w:t>
      </w:r>
      <w:r w:rsidRPr="00643A43">
        <w:t>As</w:t>
      </w:r>
      <w:r w:rsidR="00F73A4C" w:rsidRPr="00643A43">
        <w:t xml:space="preserve"> </w:t>
      </w:r>
      <w:r w:rsidRPr="00643A43">
        <w:t>a</w:t>
      </w:r>
      <w:r w:rsidR="00F73A4C" w:rsidRPr="00643A43">
        <w:t xml:space="preserve"> </w:t>
      </w:r>
      <w:r w:rsidRPr="00643A43">
        <w:t>result,</w:t>
      </w:r>
      <w:r w:rsidR="00F73A4C" w:rsidRPr="00643A43">
        <w:t xml:space="preserve"> </w:t>
      </w:r>
      <w:r w:rsidRPr="00643A43">
        <w:t>when</w:t>
      </w:r>
      <w:r w:rsidR="00F73A4C" w:rsidRPr="00643A43">
        <w:t xml:space="preserve"> </w:t>
      </w:r>
      <w:r w:rsidRPr="00643A43">
        <w:t>decisions</w:t>
      </w:r>
      <w:r w:rsidR="00F73A4C" w:rsidRPr="00643A43">
        <w:t xml:space="preserve"> </w:t>
      </w:r>
      <w:r w:rsidRPr="00643A43">
        <w:t>need</w:t>
      </w:r>
      <w:r w:rsidR="00F73A4C" w:rsidRPr="00643A43">
        <w:t xml:space="preserve"> </w:t>
      </w:r>
      <w:r w:rsidRPr="00643A43">
        <w:t>to</w:t>
      </w:r>
      <w:r w:rsidR="00F73A4C" w:rsidRPr="00643A43">
        <w:t xml:space="preserve"> </w:t>
      </w:r>
      <w:r w:rsidRPr="00643A43">
        <w:t>be</w:t>
      </w:r>
      <w:r w:rsidR="00F73A4C" w:rsidRPr="00643A43">
        <w:t xml:space="preserve"> </w:t>
      </w:r>
      <w:r w:rsidRPr="00643A43">
        <w:t>made,</w:t>
      </w:r>
      <w:r w:rsidR="00F73A4C" w:rsidRPr="00643A43">
        <w:t xml:space="preserve"> </w:t>
      </w:r>
      <w:r w:rsidRPr="00643A43">
        <w:t>economic</w:t>
      </w:r>
      <w:r w:rsidR="00F73A4C" w:rsidRPr="00643A43">
        <w:t xml:space="preserve"> </w:t>
      </w:r>
      <w:r w:rsidRPr="00643A43">
        <w:t>agents</w:t>
      </w:r>
      <w:r w:rsidR="00F73A4C" w:rsidRPr="00643A43">
        <w:t xml:space="preserve"> </w:t>
      </w:r>
      <w:r w:rsidRPr="00643A43">
        <w:t>usually</w:t>
      </w:r>
      <w:r w:rsidR="00F73A4C" w:rsidRPr="00643A43">
        <w:t xml:space="preserve"> </w:t>
      </w:r>
      <w:r w:rsidRPr="00643A43">
        <w:t>rely</w:t>
      </w:r>
      <w:r w:rsidR="00F73A4C" w:rsidRPr="00643A43">
        <w:t xml:space="preserve"> </w:t>
      </w:r>
      <w:r w:rsidRPr="00643A43">
        <w:t>on</w:t>
      </w:r>
      <w:r w:rsidR="00F73A4C" w:rsidRPr="00643A43">
        <w:t xml:space="preserve"> </w:t>
      </w:r>
      <w:r w:rsidRPr="00643A43">
        <w:t>incomplete</w:t>
      </w:r>
      <w:r w:rsidR="00F73A4C" w:rsidRPr="00643A43">
        <w:t xml:space="preserve"> </w:t>
      </w:r>
      <w:r w:rsidRPr="00643A43">
        <w:t>information</w:t>
      </w:r>
      <w:r w:rsidR="00F73A4C" w:rsidRPr="00643A43">
        <w:t xml:space="preserve"> </w:t>
      </w:r>
      <w:r w:rsidRPr="00643A43">
        <w:t>that</w:t>
      </w:r>
      <w:r w:rsidR="00F73A4C" w:rsidRPr="00643A43">
        <w:t xml:space="preserve"> </w:t>
      </w:r>
      <w:r w:rsidRPr="00643A43">
        <w:t>is</w:t>
      </w:r>
      <w:r w:rsidR="00F73A4C" w:rsidRPr="00643A43">
        <w:t xml:space="preserve"> </w:t>
      </w:r>
      <w:r w:rsidRPr="00643A43">
        <w:t>combined</w:t>
      </w:r>
      <w:r w:rsidR="00F73A4C" w:rsidRPr="00643A43">
        <w:t xml:space="preserve"> </w:t>
      </w:r>
      <w:r w:rsidRPr="00643A43">
        <w:t>with</w:t>
      </w:r>
      <w:r w:rsidR="00F73A4C" w:rsidRPr="00643A43">
        <w:t xml:space="preserve"> </w:t>
      </w:r>
      <w:r w:rsidRPr="00643A43">
        <w:t>heuristic</w:t>
      </w:r>
      <w:r w:rsidR="00F73A4C" w:rsidRPr="00643A43">
        <w:t xml:space="preserve"> </w:t>
      </w:r>
      <w:r w:rsidRPr="00643A43">
        <w:t>techniques</w:t>
      </w:r>
      <w:r w:rsidR="00F73A4C" w:rsidRPr="00643A43">
        <w:t xml:space="preserve"> </w:t>
      </w:r>
      <w:r w:rsidRPr="00643A43">
        <w:t>prone</w:t>
      </w:r>
      <w:r w:rsidR="00F73A4C" w:rsidRPr="00643A43">
        <w:t xml:space="preserve"> </w:t>
      </w:r>
      <w:r w:rsidRPr="00643A43">
        <w:t>to</w:t>
      </w:r>
      <w:r w:rsidR="00F73A4C" w:rsidRPr="00643A43">
        <w:t xml:space="preserve"> </w:t>
      </w:r>
      <w:r w:rsidRPr="00643A43">
        <w:t>bias,</w:t>
      </w:r>
      <w:r w:rsidR="00F73A4C" w:rsidRPr="00643A43">
        <w:t xml:space="preserve"> </w:t>
      </w:r>
      <w:r w:rsidRPr="00643A43">
        <w:t>and</w:t>
      </w:r>
      <w:r w:rsidR="00F73A4C" w:rsidRPr="00643A43">
        <w:t xml:space="preserve"> </w:t>
      </w:r>
      <w:r w:rsidRPr="00643A43">
        <w:t>updated</w:t>
      </w:r>
      <w:r w:rsidR="00F73A4C" w:rsidRPr="00643A43">
        <w:t xml:space="preserve"> </w:t>
      </w:r>
      <w:r w:rsidRPr="00643A43">
        <w:t>as</w:t>
      </w:r>
      <w:r w:rsidR="00F73A4C" w:rsidRPr="00643A43">
        <w:t xml:space="preserve"> </w:t>
      </w:r>
      <w:r w:rsidRPr="00643A43">
        <w:t>new</w:t>
      </w:r>
      <w:r w:rsidR="00F73A4C" w:rsidRPr="00643A43">
        <w:t xml:space="preserve"> </w:t>
      </w:r>
      <w:r w:rsidRPr="00643A43">
        <w:t>information</w:t>
      </w:r>
      <w:r w:rsidR="00F73A4C" w:rsidRPr="00643A43">
        <w:t xml:space="preserve"> </w:t>
      </w:r>
      <w:r w:rsidRPr="00643A43">
        <w:t>becomes</w:t>
      </w:r>
      <w:r w:rsidR="00F73A4C" w:rsidRPr="00643A43">
        <w:t xml:space="preserve"> </w:t>
      </w:r>
      <w:r w:rsidRPr="00643A43">
        <w:t>available.</w:t>
      </w:r>
      <w:r w:rsidR="00F73A4C" w:rsidRPr="00643A43">
        <w:t xml:space="preserve"> </w:t>
      </w:r>
      <w:r w:rsidRPr="00643A43">
        <w:t>Similarly,</w:t>
      </w:r>
      <w:r w:rsidR="00F73A4C" w:rsidRPr="00643A43">
        <w:t xml:space="preserve"> </w:t>
      </w:r>
      <w:r w:rsidRPr="00643A43">
        <w:t>in</w:t>
      </w:r>
      <w:r w:rsidR="00F73A4C" w:rsidRPr="00643A43">
        <w:t xml:space="preserve"> </w:t>
      </w:r>
      <w:r w:rsidRPr="00643A43">
        <w:t>commodity</w:t>
      </w:r>
      <w:r w:rsidR="00F73A4C" w:rsidRPr="00643A43">
        <w:t xml:space="preserve"> </w:t>
      </w:r>
      <w:r w:rsidRPr="00643A43">
        <w:t>supply</w:t>
      </w:r>
      <w:r w:rsidR="00F73A4C" w:rsidRPr="00643A43">
        <w:t xml:space="preserve"> </w:t>
      </w:r>
      <w:r w:rsidRPr="00643A43">
        <w:t>chains,</w:t>
      </w:r>
      <w:r w:rsidR="00F73A4C" w:rsidRPr="00643A43">
        <w:t xml:space="preserve"> </w:t>
      </w:r>
      <w:r w:rsidRPr="00643A43">
        <w:t>information</w:t>
      </w:r>
      <w:r w:rsidR="00F73A4C" w:rsidRPr="00643A43">
        <w:t xml:space="preserve"> </w:t>
      </w:r>
      <w:r w:rsidRPr="00643A43">
        <w:t>frictions</w:t>
      </w:r>
      <w:r w:rsidR="00F73A4C" w:rsidRPr="00643A43">
        <w:t xml:space="preserve"> </w:t>
      </w:r>
      <w:r w:rsidRPr="00643A43">
        <w:t>may</w:t>
      </w:r>
      <w:r w:rsidR="00F73A4C" w:rsidRPr="00643A43">
        <w:t xml:space="preserve"> </w:t>
      </w:r>
      <w:r w:rsidRPr="00643A43">
        <w:t>exist,</w:t>
      </w:r>
      <w:r w:rsidR="00F73A4C" w:rsidRPr="00643A43">
        <w:t xml:space="preserve"> </w:t>
      </w:r>
      <w:r w:rsidRPr="00643A43">
        <w:t>especially</w:t>
      </w:r>
      <w:r w:rsidR="00F73A4C" w:rsidRPr="00643A43">
        <w:t xml:space="preserve"> </w:t>
      </w:r>
      <w:r w:rsidRPr="00643A43">
        <w:t>in</w:t>
      </w:r>
      <w:r w:rsidR="00F73A4C" w:rsidRPr="00643A43">
        <w:t xml:space="preserve"> </w:t>
      </w:r>
      <w:r w:rsidRPr="00643A43">
        <w:t>informal</w:t>
      </w:r>
      <w:r w:rsidR="00F73A4C" w:rsidRPr="00643A43">
        <w:t xml:space="preserve"> </w:t>
      </w:r>
      <w:r w:rsidRPr="00643A43">
        <w:t>value</w:t>
      </w:r>
      <w:r w:rsidR="00F73A4C" w:rsidRPr="00643A43">
        <w:t xml:space="preserve"> </w:t>
      </w:r>
      <w:r w:rsidRPr="00643A43">
        <w:t>chains</w:t>
      </w:r>
      <w:r w:rsidR="00F73A4C" w:rsidRPr="00643A43">
        <w:t xml:space="preserve"> </w:t>
      </w:r>
      <w:r w:rsidRPr="00643A43">
        <w:t>where</w:t>
      </w:r>
      <w:r w:rsidR="00F73A4C" w:rsidRPr="00643A43">
        <w:t xml:space="preserve"> </w:t>
      </w:r>
      <w:r w:rsidRPr="00643A43">
        <w:t>quality</w:t>
      </w:r>
      <w:r w:rsidR="00F73A4C" w:rsidRPr="00643A43">
        <w:t xml:space="preserve"> </w:t>
      </w:r>
      <w:r w:rsidRPr="00643A43">
        <w:t>is</w:t>
      </w:r>
      <w:r w:rsidR="00F73A4C" w:rsidRPr="00643A43">
        <w:t xml:space="preserve"> </w:t>
      </w:r>
      <w:r w:rsidRPr="00643A43">
        <w:t>hard</w:t>
      </w:r>
      <w:r w:rsidR="00F73A4C" w:rsidRPr="00643A43">
        <w:t xml:space="preserve"> </w:t>
      </w:r>
      <w:r w:rsidRPr="00643A43">
        <w:t>to</w:t>
      </w:r>
      <w:r w:rsidR="00F73A4C" w:rsidRPr="00643A43">
        <w:t xml:space="preserve"> </w:t>
      </w:r>
      <w:r w:rsidRPr="00643A43">
        <w:t>track</w:t>
      </w:r>
      <w:r w:rsidR="00F73A4C" w:rsidRPr="00643A43">
        <w:t xml:space="preserve"> </w:t>
      </w:r>
      <w:r w:rsidRPr="00643A43">
        <w:t>and</w:t>
      </w:r>
      <w:r w:rsidR="00F73A4C" w:rsidRPr="00643A43">
        <w:t xml:space="preserve"> </w:t>
      </w:r>
      <w:r w:rsidRPr="00643A43">
        <w:t>agreements</w:t>
      </w:r>
      <w:r w:rsidR="00F73A4C" w:rsidRPr="00643A43">
        <w:t xml:space="preserve"> </w:t>
      </w:r>
      <w:r w:rsidRPr="00643A43">
        <w:t>difficult</w:t>
      </w:r>
      <w:r w:rsidR="00F73A4C" w:rsidRPr="00643A43">
        <w:t xml:space="preserve"> </w:t>
      </w:r>
      <w:r w:rsidRPr="00643A43">
        <w:t>to</w:t>
      </w:r>
      <w:r w:rsidR="00F73A4C" w:rsidRPr="00643A43">
        <w:t xml:space="preserve"> </w:t>
      </w:r>
      <w:r w:rsidRPr="00643A43">
        <w:t>enforce.</w:t>
      </w:r>
      <w:r w:rsidR="00F73A4C" w:rsidRPr="00643A43">
        <w:t xml:space="preserve"> </w:t>
      </w:r>
      <w:r w:rsidRPr="00643A43">
        <w:t>As</w:t>
      </w:r>
      <w:r w:rsidR="00F73A4C" w:rsidRPr="00643A43">
        <w:t xml:space="preserve"> </w:t>
      </w:r>
      <w:r w:rsidRPr="00643A43">
        <w:t>a</w:t>
      </w:r>
      <w:r w:rsidR="00F73A4C" w:rsidRPr="00643A43">
        <w:t xml:space="preserve"> </w:t>
      </w:r>
      <w:r w:rsidRPr="00643A43">
        <w:t>result,</w:t>
      </w:r>
      <w:r w:rsidR="00F73A4C" w:rsidRPr="00643A43">
        <w:t xml:space="preserve"> </w:t>
      </w:r>
      <w:r w:rsidRPr="00643A43">
        <w:t>value</w:t>
      </w:r>
      <w:r w:rsidR="00F73A4C" w:rsidRPr="00643A43">
        <w:t xml:space="preserve"> </w:t>
      </w:r>
      <w:r w:rsidRPr="00643A43">
        <w:t>chain</w:t>
      </w:r>
      <w:r w:rsidR="00F73A4C" w:rsidRPr="00643A43">
        <w:t xml:space="preserve"> </w:t>
      </w:r>
      <w:r w:rsidRPr="00643A43">
        <w:t>actors</w:t>
      </w:r>
      <w:r w:rsidR="00F73A4C" w:rsidRPr="00643A43">
        <w:t xml:space="preserve"> </w:t>
      </w:r>
      <w:r w:rsidRPr="00643A43">
        <w:t>base</w:t>
      </w:r>
      <w:r w:rsidR="00F73A4C" w:rsidRPr="00643A43">
        <w:t xml:space="preserve"> </w:t>
      </w:r>
      <w:r w:rsidRPr="00643A43">
        <w:t>a</w:t>
      </w:r>
      <w:r w:rsidR="00F73A4C" w:rsidRPr="00643A43">
        <w:t xml:space="preserve"> </w:t>
      </w:r>
      <w:r w:rsidRPr="00643A43">
        <w:t>substantial</w:t>
      </w:r>
      <w:r w:rsidR="00F73A4C" w:rsidRPr="00643A43">
        <w:t xml:space="preserve"> </w:t>
      </w:r>
      <w:r w:rsidRPr="00643A43">
        <w:t>part</w:t>
      </w:r>
      <w:r w:rsidR="00F73A4C" w:rsidRPr="00643A43">
        <w:t xml:space="preserve"> </w:t>
      </w:r>
      <w:r w:rsidRPr="00643A43">
        <w:t>of</w:t>
      </w:r>
      <w:r w:rsidR="00F73A4C" w:rsidRPr="00643A43">
        <w:t xml:space="preserve"> </w:t>
      </w:r>
      <w:r w:rsidRPr="00643A43">
        <w:t>their</w:t>
      </w:r>
      <w:r w:rsidR="00F73A4C" w:rsidRPr="00643A43">
        <w:t xml:space="preserve"> </w:t>
      </w:r>
      <w:r w:rsidRPr="00643A43">
        <w:t>decisions</w:t>
      </w:r>
      <w:r w:rsidR="00F73A4C" w:rsidRPr="00643A43">
        <w:t xml:space="preserve"> </w:t>
      </w:r>
      <w:r w:rsidRPr="00643A43">
        <w:t>on</w:t>
      </w:r>
      <w:r w:rsidR="00F73A4C" w:rsidRPr="00643A43">
        <w:t xml:space="preserve"> </w:t>
      </w:r>
      <w:r w:rsidRPr="00643A43">
        <w:t>perceptions</w:t>
      </w:r>
      <w:r w:rsidR="00F73A4C" w:rsidRPr="00643A43">
        <w:t xml:space="preserve"> </w:t>
      </w:r>
      <w:r w:rsidRPr="00643A43">
        <w:t>and</w:t>
      </w:r>
      <w:r w:rsidR="00F73A4C" w:rsidRPr="00643A43">
        <w:t xml:space="preserve"> </w:t>
      </w:r>
      <w:r w:rsidRPr="00643A43">
        <w:t>beliefs</w:t>
      </w:r>
      <w:r w:rsidR="00F73A4C" w:rsidRPr="00643A43">
        <w:t xml:space="preserve"> </w:t>
      </w:r>
      <w:r w:rsidRPr="00643A43">
        <w:t>about</w:t>
      </w:r>
      <w:r w:rsidR="00F73A4C" w:rsidRPr="00643A43">
        <w:t xml:space="preserve"> </w:t>
      </w:r>
      <w:r w:rsidRPr="00643A43">
        <w:t>actors</w:t>
      </w:r>
      <w:r w:rsidR="00F73A4C" w:rsidRPr="00643A43">
        <w:t xml:space="preserve"> </w:t>
      </w:r>
      <w:r w:rsidRPr="00643A43">
        <w:t>up-</w:t>
      </w:r>
      <w:r w:rsidR="00F73A4C" w:rsidRPr="00643A43">
        <w:t xml:space="preserve"> </w:t>
      </w:r>
      <w:r w:rsidRPr="00643A43">
        <w:t>and</w:t>
      </w:r>
      <w:r w:rsidR="00F73A4C" w:rsidRPr="00643A43">
        <w:t xml:space="preserve"> </w:t>
      </w:r>
      <w:r w:rsidRPr="00643A43">
        <w:t>downstream.</w:t>
      </w:r>
    </w:p>
    <w:p w14:paraId="439F7306" w14:textId="253A8AAA" w:rsidR="005139B5" w:rsidRPr="00643A43" w:rsidRDefault="0081249E" w:rsidP="00643A43">
      <w:pPr>
        <w:pStyle w:val="1PP"/>
        <w:jc w:val="both"/>
      </w:pPr>
      <w:r w:rsidRPr="00643A43">
        <w:t>Perceptions</w:t>
      </w:r>
      <w:r w:rsidR="00F73A4C" w:rsidRPr="00643A43">
        <w:t xml:space="preserve"> </w:t>
      </w:r>
      <w:r w:rsidRPr="00643A43">
        <w:t>that</w:t>
      </w:r>
      <w:r w:rsidR="00F73A4C" w:rsidRPr="00643A43">
        <w:t xml:space="preserve"> </w:t>
      </w:r>
      <w:r w:rsidRPr="00643A43">
        <w:t>do</w:t>
      </w:r>
      <w:r w:rsidR="00F73A4C" w:rsidRPr="00643A43">
        <w:t xml:space="preserve"> </w:t>
      </w:r>
      <w:r w:rsidRPr="00643A43">
        <w:t>not</w:t>
      </w:r>
      <w:r w:rsidR="00F73A4C" w:rsidRPr="00643A43">
        <w:t xml:space="preserve"> </w:t>
      </w:r>
      <w:r w:rsidRPr="00643A43">
        <w:t>align</w:t>
      </w:r>
      <w:r w:rsidR="00F73A4C" w:rsidRPr="00643A43">
        <w:t xml:space="preserve"> </w:t>
      </w:r>
      <w:r w:rsidRPr="00643A43">
        <w:t>with</w:t>
      </w:r>
      <w:r w:rsidR="00F73A4C" w:rsidRPr="00643A43">
        <w:t xml:space="preserve"> </w:t>
      </w:r>
      <w:r w:rsidRPr="00643A43">
        <w:t>reality</w:t>
      </w:r>
      <w:r w:rsidR="00F73A4C" w:rsidRPr="00643A43">
        <w:t xml:space="preserve"> </w:t>
      </w:r>
      <w:r w:rsidRPr="00643A43">
        <w:t>can</w:t>
      </w:r>
      <w:r w:rsidR="00F73A4C" w:rsidRPr="00643A43">
        <w:t xml:space="preserve"> </w:t>
      </w:r>
      <w:r w:rsidRPr="00643A43">
        <w:t>have</w:t>
      </w:r>
      <w:r w:rsidR="00F73A4C" w:rsidRPr="00643A43">
        <w:t xml:space="preserve"> </w:t>
      </w:r>
      <w:r w:rsidRPr="00643A43">
        <w:t>significant</w:t>
      </w:r>
      <w:r w:rsidR="00F73A4C" w:rsidRPr="00643A43">
        <w:t xml:space="preserve"> </w:t>
      </w:r>
      <w:r w:rsidRPr="00643A43">
        <w:t>consequences</w:t>
      </w:r>
      <w:r w:rsidR="00F73A4C" w:rsidRPr="00643A43">
        <w:t xml:space="preserve"> </w:t>
      </w:r>
      <w:r w:rsidRPr="00643A43">
        <w:t>for</w:t>
      </w:r>
      <w:r w:rsidR="00F73A4C" w:rsidRPr="00643A43">
        <w:t xml:space="preserve"> </w:t>
      </w:r>
      <w:r w:rsidRPr="00643A43">
        <w:t>the</w:t>
      </w:r>
      <w:r w:rsidR="00F73A4C" w:rsidRPr="00643A43">
        <w:t xml:space="preserve"> </w:t>
      </w:r>
      <w:r w:rsidRPr="00643A43">
        <w:t>entire</w:t>
      </w:r>
      <w:r w:rsidR="00F73A4C" w:rsidRPr="00643A43">
        <w:t xml:space="preserve"> </w:t>
      </w:r>
      <w:r w:rsidRPr="00643A43">
        <w:t>supply</w:t>
      </w:r>
      <w:r w:rsidR="00F73A4C" w:rsidRPr="00643A43">
        <w:t xml:space="preserve"> </w:t>
      </w:r>
      <w:r w:rsidRPr="00643A43">
        <w:t>chain.</w:t>
      </w:r>
      <w:r w:rsidR="00F73A4C" w:rsidRPr="00643A43">
        <w:t xml:space="preserve"> </w:t>
      </w:r>
      <w:r w:rsidRPr="00643A43">
        <w:t>Erroneous</w:t>
      </w:r>
      <w:r w:rsidR="00F73A4C" w:rsidRPr="00643A43">
        <w:t xml:space="preserve"> </w:t>
      </w:r>
      <w:r w:rsidRPr="00643A43">
        <w:t>perceptions</w:t>
      </w:r>
      <w:r w:rsidR="00F73A4C" w:rsidRPr="00643A43">
        <w:t xml:space="preserve"> </w:t>
      </w:r>
      <w:r w:rsidRPr="00643A43">
        <w:t>may</w:t>
      </w:r>
      <w:r w:rsidR="00F73A4C" w:rsidRPr="00643A43">
        <w:t xml:space="preserve"> </w:t>
      </w:r>
      <w:r w:rsidRPr="00643A43">
        <w:t>lead</w:t>
      </w:r>
      <w:r w:rsidR="00F73A4C" w:rsidRPr="00643A43">
        <w:t xml:space="preserve"> </w:t>
      </w:r>
      <w:r w:rsidRPr="00643A43">
        <w:t>to</w:t>
      </w:r>
      <w:r w:rsidR="00F73A4C" w:rsidRPr="00643A43">
        <w:t xml:space="preserve"> </w:t>
      </w:r>
      <w:r w:rsidRPr="00643A43">
        <w:t>inefficient</w:t>
      </w:r>
      <w:r w:rsidR="00F73A4C" w:rsidRPr="00643A43">
        <w:t xml:space="preserve"> </w:t>
      </w:r>
      <w:r w:rsidRPr="00643A43">
        <w:t>supply</w:t>
      </w:r>
      <w:r w:rsidR="00F73A4C" w:rsidRPr="00643A43">
        <w:t xml:space="preserve"> </w:t>
      </w:r>
      <w:r w:rsidRPr="00643A43">
        <w:t>chains</w:t>
      </w:r>
      <w:r w:rsidR="00F73A4C" w:rsidRPr="00643A43">
        <w:t xml:space="preserve"> </w:t>
      </w:r>
      <w:r w:rsidRPr="00643A43">
        <w:t>and</w:t>
      </w:r>
      <w:r w:rsidR="00F73A4C" w:rsidRPr="00643A43">
        <w:t xml:space="preserve"> </w:t>
      </w:r>
      <w:r w:rsidRPr="00643A43">
        <w:t>can</w:t>
      </w:r>
      <w:r w:rsidR="00F73A4C" w:rsidRPr="00643A43">
        <w:t xml:space="preserve"> </w:t>
      </w:r>
      <w:r w:rsidRPr="00643A43">
        <w:t>hamper</w:t>
      </w:r>
      <w:r w:rsidR="00F73A4C" w:rsidRPr="00643A43">
        <w:t xml:space="preserve"> </w:t>
      </w:r>
      <w:r w:rsidRPr="00643A43">
        <w:t>value</w:t>
      </w:r>
      <w:r w:rsidR="00F73A4C" w:rsidRPr="00643A43">
        <w:t xml:space="preserve"> </w:t>
      </w:r>
      <w:r w:rsidRPr="00643A43">
        <w:t>chain</w:t>
      </w:r>
      <w:r w:rsidR="00F73A4C" w:rsidRPr="00643A43">
        <w:t xml:space="preserve"> </w:t>
      </w:r>
      <w:r w:rsidRPr="00643A43">
        <w:t>innovation.</w:t>
      </w:r>
      <w:r w:rsidR="00F73A4C" w:rsidRPr="00643A43">
        <w:t xml:space="preserve"> </w:t>
      </w:r>
      <w:r w:rsidRPr="00643A43">
        <w:t>More</w:t>
      </w:r>
      <w:r w:rsidR="00F73A4C" w:rsidRPr="00643A43">
        <w:t xml:space="preserve"> </w:t>
      </w:r>
      <w:r w:rsidRPr="00643A43">
        <w:t>importantly,</w:t>
      </w:r>
      <w:r w:rsidR="00F73A4C" w:rsidRPr="00643A43">
        <w:t xml:space="preserve"> </w:t>
      </w:r>
      <w:r w:rsidRPr="00643A43">
        <w:t>systematic</w:t>
      </w:r>
      <w:r w:rsidR="00F73A4C" w:rsidRPr="00643A43">
        <w:t xml:space="preserve"> </w:t>
      </w:r>
      <w:r w:rsidRPr="00643A43">
        <w:t>bias</w:t>
      </w:r>
      <w:r w:rsidR="00F73A4C" w:rsidRPr="00643A43">
        <w:t xml:space="preserve"> </w:t>
      </w:r>
      <w:r w:rsidRPr="00643A43">
        <w:t>in</w:t>
      </w:r>
      <w:r w:rsidR="00F73A4C" w:rsidRPr="00643A43">
        <w:t xml:space="preserve"> </w:t>
      </w:r>
      <w:r w:rsidRPr="00643A43">
        <w:t>perceptions</w:t>
      </w:r>
      <w:r w:rsidR="00F73A4C" w:rsidRPr="00643A43">
        <w:t xml:space="preserve"> </w:t>
      </w:r>
      <w:r w:rsidRPr="00643A43">
        <w:t>may</w:t>
      </w:r>
      <w:r w:rsidR="00F73A4C" w:rsidRPr="00643A43">
        <w:t xml:space="preserve"> </w:t>
      </w:r>
      <w:r w:rsidRPr="00643A43">
        <w:t>hamper</w:t>
      </w:r>
      <w:r w:rsidR="00F73A4C" w:rsidRPr="00643A43">
        <w:t xml:space="preserve"> </w:t>
      </w:r>
      <w:r w:rsidRPr="00643A43">
        <w:t>inclusiveness</w:t>
      </w:r>
      <w:r w:rsidR="00F73A4C" w:rsidRPr="00643A43">
        <w:t xml:space="preserve"> </w:t>
      </w:r>
      <w:r w:rsidRPr="00643A43">
        <w:t>of</w:t>
      </w:r>
      <w:r w:rsidR="00F73A4C" w:rsidRPr="00643A43">
        <w:t xml:space="preserve"> </w:t>
      </w:r>
      <w:r w:rsidRPr="00643A43">
        <w:t>value</w:t>
      </w:r>
      <w:r w:rsidR="00F73A4C" w:rsidRPr="00643A43">
        <w:t xml:space="preserve"> </w:t>
      </w:r>
      <w:r w:rsidRPr="00643A43">
        <w:t>chains.</w:t>
      </w:r>
      <w:r w:rsidR="00F73A4C" w:rsidRPr="00643A43">
        <w:t xml:space="preserve"> </w:t>
      </w:r>
      <w:r w:rsidRPr="00643A43">
        <w:t>For</w:t>
      </w:r>
      <w:r w:rsidR="00F73A4C" w:rsidRPr="00643A43">
        <w:t xml:space="preserve"> </w:t>
      </w:r>
      <w:r w:rsidRPr="00643A43">
        <w:t>instance,</w:t>
      </w:r>
      <w:r w:rsidR="00F73A4C" w:rsidRPr="00643A43">
        <w:t xml:space="preserve"> </w:t>
      </w:r>
      <w:r w:rsidRPr="00643A43">
        <w:t>if</w:t>
      </w:r>
      <w:r w:rsidR="00F73A4C" w:rsidRPr="00643A43">
        <w:t xml:space="preserve"> </w:t>
      </w:r>
      <w:r w:rsidRPr="00643A43">
        <w:t>traders</w:t>
      </w:r>
      <w:r w:rsidR="00F73A4C" w:rsidRPr="00643A43">
        <w:t xml:space="preserve"> </w:t>
      </w:r>
      <w:r w:rsidRPr="00643A43">
        <w:t>of</w:t>
      </w:r>
      <w:r w:rsidR="00F73A4C" w:rsidRPr="00643A43">
        <w:t xml:space="preserve"> </w:t>
      </w:r>
      <w:r w:rsidRPr="00643A43">
        <w:t>a</w:t>
      </w:r>
      <w:r w:rsidR="00F73A4C" w:rsidRPr="00643A43">
        <w:t xml:space="preserve"> </w:t>
      </w:r>
      <w:r w:rsidRPr="00643A43">
        <w:t>certain</w:t>
      </w:r>
      <w:r w:rsidR="00F73A4C" w:rsidRPr="00643A43">
        <w:t xml:space="preserve"> </w:t>
      </w:r>
      <w:r w:rsidRPr="00643A43">
        <w:t>clan</w:t>
      </w:r>
      <w:r w:rsidR="00F73A4C" w:rsidRPr="00643A43">
        <w:t xml:space="preserve"> </w:t>
      </w:r>
      <w:r w:rsidRPr="00643A43">
        <w:t>or</w:t>
      </w:r>
      <w:r w:rsidR="00F73A4C" w:rsidRPr="00643A43">
        <w:t xml:space="preserve"> </w:t>
      </w:r>
      <w:r w:rsidRPr="00643A43">
        <w:t>tribe</w:t>
      </w:r>
      <w:r w:rsidR="00F73A4C" w:rsidRPr="00643A43">
        <w:t xml:space="preserve"> </w:t>
      </w:r>
      <w:r w:rsidRPr="00643A43">
        <w:t>are</w:t>
      </w:r>
      <w:r w:rsidR="00F73A4C" w:rsidRPr="00643A43">
        <w:t xml:space="preserve"> </w:t>
      </w:r>
      <w:r w:rsidRPr="00643A43">
        <w:t>traditionally</w:t>
      </w:r>
      <w:r w:rsidR="00F73A4C" w:rsidRPr="00643A43">
        <w:t xml:space="preserve"> </w:t>
      </w:r>
      <w:r w:rsidRPr="00643A43">
        <w:t>regarded</w:t>
      </w:r>
      <w:r w:rsidR="00F73A4C" w:rsidRPr="00643A43">
        <w:t xml:space="preserve"> </w:t>
      </w:r>
      <w:r w:rsidRPr="00643A43">
        <w:t>as</w:t>
      </w:r>
      <w:r w:rsidR="00F73A4C" w:rsidRPr="00643A43">
        <w:t xml:space="preserve"> </w:t>
      </w:r>
      <w:r w:rsidRPr="00643A43">
        <w:t>good</w:t>
      </w:r>
      <w:r w:rsidR="00F73A4C" w:rsidRPr="00643A43">
        <w:t xml:space="preserve"> </w:t>
      </w:r>
      <w:r w:rsidRPr="00643A43">
        <w:t>traders,</w:t>
      </w:r>
      <w:r w:rsidR="00F73A4C" w:rsidRPr="00643A43">
        <w:t xml:space="preserve"> </w:t>
      </w:r>
      <w:r w:rsidRPr="00643A43">
        <w:t>other</w:t>
      </w:r>
      <w:r w:rsidR="00F73A4C" w:rsidRPr="00643A43">
        <w:t xml:space="preserve"> </w:t>
      </w:r>
      <w:r w:rsidRPr="00643A43">
        <w:t>actors</w:t>
      </w:r>
      <w:r w:rsidR="00F73A4C" w:rsidRPr="00643A43">
        <w:t xml:space="preserve"> </w:t>
      </w:r>
      <w:r w:rsidRPr="00643A43">
        <w:t>may</w:t>
      </w:r>
      <w:r w:rsidR="00F73A4C" w:rsidRPr="00643A43">
        <w:t xml:space="preserve"> </w:t>
      </w:r>
      <w:r w:rsidRPr="00643A43">
        <w:t>experience</w:t>
      </w:r>
      <w:r w:rsidR="00F73A4C" w:rsidRPr="00643A43">
        <w:t xml:space="preserve"> </w:t>
      </w:r>
      <w:r w:rsidRPr="00643A43">
        <w:t>barriers</w:t>
      </w:r>
      <w:r w:rsidR="00F73A4C" w:rsidRPr="00643A43">
        <w:t xml:space="preserve"> </w:t>
      </w:r>
      <w:r w:rsidRPr="00643A43">
        <w:t>to</w:t>
      </w:r>
      <w:r w:rsidR="00F73A4C" w:rsidRPr="00643A43">
        <w:t xml:space="preserve"> </w:t>
      </w:r>
      <w:r w:rsidRPr="00643A43">
        <w:t>entry.</w:t>
      </w:r>
      <w:r w:rsidR="00F73A4C" w:rsidRPr="00643A43">
        <w:t xml:space="preserve"> </w:t>
      </w:r>
      <w:r w:rsidRPr="00643A43">
        <w:t>Despite</w:t>
      </w:r>
      <w:r w:rsidR="00F73A4C" w:rsidRPr="00643A43">
        <w:t xml:space="preserve"> </w:t>
      </w:r>
      <w:r w:rsidRPr="00643A43">
        <w:t>the</w:t>
      </w:r>
      <w:r w:rsidR="00F73A4C" w:rsidRPr="00643A43">
        <w:t xml:space="preserve"> </w:t>
      </w:r>
      <w:r w:rsidRPr="00643A43">
        <w:t>importance</w:t>
      </w:r>
      <w:r w:rsidR="00F73A4C" w:rsidRPr="00643A43">
        <w:t xml:space="preserve"> </w:t>
      </w:r>
      <w:r w:rsidRPr="00643A43">
        <w:t>of</w:t>
      </w:r>
      <w:r w:rsidR="00F73A4C" w:rsidRPr="00643A43">
        <w:t xml:space="preserve"> </w:t>
      </w:r>
      <w:r w:rsidRPr="00643A43">
        <w:t>beliefs</w:t>
      </w:r>
      <w:r w:rsidR="00F73A4C" w:rsidRPr="00643A43">
        <w:t xml:space="preserve"> </w:t>
      </w:r>
      <w:r w:rsidRPr="00643A43">
        <w:t>and</w:t>
      </w:r>
      <w:r w:rsidR="00F73A4C" w:rsidRPr="00643A43">
        <w:t xml:space="preserve"> </w:t>
      </w:r>
      <w:r w:rsidRPr="00643A43">
        <w:t>perceptions</w:t>
      </w:r>
      <w:r w:rsidR="00F73A4C" w:rsidRPr="00643A43">
        <w:t xml:space="preserve"> </w:t>
      </w:r>
      <w:r w:rsidRPr="00643A43">
        <w:t>for</w:t>
      </w:r>
      <w:r w:rsidR="00F73A4C" w:rsidRPr="00643A43">
        <w:t xml:space="preserve"> </w:t>
      </w:r>
      <w:r w:rsidRPr="00643A43">
        <w:t>transactions</w:t>
      </w:r>
      <w:r w:rsidR="00F73A4C" w:rsidRPr="00643A43">
        <w:t xml:space="preserve"> </w:t>
      </w:r>
      <w:r w:rsidRPr="00643A43">
        <w:t>within</w:t>
      </w:r>
      <w:r w:rsidR="00F73A4C" w:rsidRPr="00643A43">
        <w:t xml:space="preserve"> </w:t>
      </w:r>
      <w:r w:rsidRPr="00643A43">
        <w:t>food</w:t>
      </w:r>
      <w:r w:rsidR="00F73A4C" w:rsidRPr="00643A43">
        <w:t xml:space="preserve"> </w:t>
      </w:r>
      <w:r w:rsidRPr="00643A43">
        <w:t>supply</w:t>
      </w:r>
      <w:r w:rsidR="00F73A4C" w:rsidRPr="00643A43">
        <w:t xml:space="preserve"> </w:t>
      </w:r>
      <w:r w:rsidRPr="00643A43">
        <w:t>chains,</w:t>
      </w:r>
      <w:r w:rsidR="00F73A4C" w:rsidRPr="00643A43">
        <w:t xml:space="preserve"> </w:t>
      </w:r>
      <w:r w:rsidRPr="00643A43">
        <w:t>there</w:t>
      </w:r>
      <w:r w:rsidR="00F73A4C" w:rsidRPr="00643A43">
        <w:t xml:space="preserve"> </w:t>
      </w:r>
      <w:r w:rsidRPr="00643A43">
        <w:t>are</w:t>
      </w:r>
      <w:r w:rsidR="00F73A4C" w:rsidRPr="00643A43">
        <w:t xml:space="preserve"> </w:t>
      </w:r>
      <w:r w:rsidRPr="00643A43">
        <w:t>few</w:t>
      </w:r>
      <w:r w:rsidR="00F73A4C" w:rsidRPr="00643A43">
        <w:t xml:space="preserve"> </w:t>
      </w:r>
      <w:r w:rsidRPr="00643A43">
        <w:t>studies</w:t>
      </w:r>
      <w:r w:rsidR="00F73A4C" w:rsidRPr="00643A43">
        <w:t xml:space="preserve"> </w:t>
      </w:r>
      <w:r w:rsidRPr="00643A43">
        <w:t>that</w:t>
      </w:r>
      <w:r w:rsidR="00F73A4C" w:rsidRPr="00643A43">
        <w:t xml:space="preserve"> </w:t>
      </w:r>
      <w:r w:rsidRPr="00643A43">
        <w:t>track</w:t>
      </w:r>
      <w:r w:rsidR="00F73A4C" w:rsidRPr="00643A43">
        <w:t xml:space="preserve"> </w:t>
      </w:r>
      <w:r w:rsidRPr="00643A43">
        <w:t>perceptions</w:t>
      </w:r>
      <w:r w:rsidR="00F73A4C" w:rsidRPr="00643A43">
        <w:t xml:space="preserve"> </w:t>
      </w:r>
      <w:r w:rsidRPr="00643A43">
        <w:t>throughout</w:t>
      </w:r>
      <w:r w:rsidR="00F73A4C" w:rsidRPr="00643A43">
        <w:t xml:space="preserve"> </w:t>
      </w:r>
      <w:r w:rsidRPr="00643A43">
        <w:t>the</w:t>
      </w:r>
      <w:r w:rsidR="00F73A4C" w:rsidRPr="00643A43">
        <w:t xml:space="preserve"> </w:t>
      </w:r>
      <w:r w:rsidRPr="00643A43">
        <w:t>chain,</w:t>
      </w:r>
      <w:r w:rsidR="00F73A4C" w:rsidRPr="00643A43">
        <w:t xml:space="preserve"> </w:t>
      </w:r>
      <w:r w:rsidRPr="00643A43">
        <w:t>partly</w:t>
      </w:r>
      <w:r w:rsidR="00F73A4C" w:rsidRPr="00643A43">
        <w:t xml:space="preserve"> </w:t>
      </w:r>
      <w:r w:rsidRPr="00643A43">
        <w:t>because</w:t>
      </w:r>
      <w:r w:rsidR="00F73A4C" w:rsidRPr="00643A43">
        <w:t xml:space="preserve"> </w:t>
      </w:r>
      <w:r w:rsidRPr="00643A43">
        <w:t>perceptions</w:t>
      </w:r>
      <w:r w:rsidR="00F73A4C" w:rsidRPr="00643A43">
        <w:t xml:space="preserve"> </w:t>
      </w:r>
      <w:r w:rsidRPr="00643A43">
        <w:t>are</w:t>
      </w:r>
      <w:r w:rsidR="00F73A4C" w:rsidRPr="00643A43">
        <w:t xml:space="preserve"> </w:t>
      </w:r>
      <w:r w:rsidRPr="00643A43">
        <w:t>not</w:t>
      </w:r>
      <w:r w:rsidR="00F73A4C" w:rsidRPr="00643A43">
        <w:t xml:space="preserve"> </w:t>
      </w:r>
      <w:r w:rsidRPr="00643A43">
        <w:t>easy</w:t>
      </w:r>
      <w:r w:rsidR="00F73A4C" w:rsidRPr="00643A43">
        <w:t xml:space="preserve"> </w:t>
      </w:r>
      <w:r w:rsidRPr="00643A43">
        <w:t>to</w:t>
      </w:r>
      <w:r w:rsidR="00F73A4C" w:rsidRPr="00643A43">
        <w:t xml:space="preserve"> </w:t>
      </w:r>
      <w:r w:rsidRPr="00643A43">
        <w:t>measure.</w:t>
      </w:r>
    </w:p>
    <w:p w14:paraId="570C76D5" w14:textId="08E9BB13" w:rsidR="005139B5" w:rsidRPr="00643A43" w:rsidRDefault="0081249E" w:rsidP="00643A43">
      <w:pPr>
        <w:pStyle w:val="1PP"/>
        <w:jc w:val="both"/>
      </w:pPr>
      <w:r w:rsidRPr="00643A43">
        <w:t>In</w:t>
      </w:r>
      <w:r w:rsidR="00F73A4C" w:rsidRPr="00643A43">
        <w:t xml:space="preserve"> </w:t>
      </w:r>
      <w:r w:rsidRPr="00643A43">
        <w:t>this</w:t>
      </w:r>
      <w:r w:rsidR="00F73A4C" w:rsidRPr="00643A43">
        <w:t xml:space="preserve"> </w:t>
      </w:r>
      <w:r w:rsidRPr="00643A43">
        <w:t>paper,</w:t>
      </w:r>
      <w:r w:rsidR="00F73A4C" w:rsidRPr="00643A43">
        <w:t xml:space="preserve"> </w:t>
      </w:r>
      <w:r w:rsidRPr="00643A43">
        <w:t>we</w:t>
      </w:r>
      <w:r w:rsidR="00F73A4C" w:rsidRPr="00643A43">
        <w:t xml:space="preserve"> </w:t>
      </w:r>
      <w:r w:rsidRPr="00643A43">
        <w:t>study</w:t>
      </w:r>
      <w:r w:rsidR="00F73A4C" w:rsidRPr="00643A43">
        <w:t xml:space="preserve"> </w:t>
      </w:r>
      <w:r w:rsidRPr="00643A43">
        <w:t>how</w:t>
      </w:r>
      <w:r w:rsidR="00F73A4C" w:rsidRPr="00643A43">
        <w:t xml:space="preserve"> </w:t>
      </w:r>
      <w:r w:rsidRPr="00643A43">
        <w:t>perceptions</w:t>
      </w:r>
      <w:r w:rsidR="00F73A4C" w:rsidRPr="00643A43">
        <w:t xml:space="preserve"> </w:t>
      </w:r>
      <w:r w:rsidRPr="00643A43">
        <w:t>align</w:t>
      </w:r>
      <w:r w:rsidR="00F73A4C" w:rsidRPr="00643A43">
        <w:t xml:space="preserve"> </w:t>
      </w:r>
      <w:r w:rsidRPr="00643A43">
        <w:t>throughout</w:t>
      </w:r>
      <w:r w:rsidR="00F73A4C" w:rsidRPr="00643A43">
        <w:t xml:space="preserve"> </w:t>
      </w:r>
      <w:r w:rsidRPr="00643A43">
        <w:t>maize</w:t>
      </w:r>
      <w:r w:rsidR="00F73A4C" w:rsidRPr="00643A43">
        <w:t xml:space="preserve"> </w:t>
      </w:r>
      <w:r w:rsidRPr="00643A43">
        <w:t>value</w:t>
      </w:r>
      <w:r w:rsidR="00F73A4C" w:rsidRPr="00643A43">
        <w:t xml:space="preserve"> </w:t>
      </w:r>
      <w:r w:rsidRPr="00643A43">
        <w:t>chains</w:t>
      </w:r>
      <w:r w:rsidR="00F73A4C" w:rsidRPr="00643A43">
        <w:t xml:space="preserve"> </w:t>
      </w:r>
      <w:r w:rsidRPr="00643A43">
        <w:t>in</w:t>
      </w:r>
      <w:r w:rsidR="00F73A4C" w:rsidRPr="00643A43">
        <w:t xml:space="preserve"> </w:t>
      </w:r>
      <w:r w:rsidRPr="00643A43">
        <w:t>Uganda</w:t>
      </w:r>
      <w:r w:rsidR="00F73A4C" w:rsidRPr="00643A43">
        <w:t xml:space="preserve"> </w:t>
      </w:r>
      <w:r w:rsidRPr="00643A43">
        <w:t>with</w:t>
      </w:r>
      <w:r w:rsidR="00F73A4C" w:rsidRPr="00643A43">
        <w:t xml:space="preserve"> </w:t>
      </w:r>
      <w:r w:rsidRPr="00643A43">
        <w:t>a</w:t>
      </w:r>
      <w:r w:rsidR="00F73A4C" w:rsidRPr="00643A43">
        <w:t xml:space="preserve"> </w:t>
      </w:r>
      <w:r w:rsidRPr="00643A43">
        <w:t>particular</w:t>
      </w:r>
      <w:r w:rsidR="00F73A4C" w:rsidRPr="00643A43">
        <w:t xml:space="preserve"> </w:t>
      </w:r>
      <w:r w:rsidRPr="00643A43">
        <w:t>focus</w:t>
      </w:r>
      <w:r w:rsidR="00F73A4C" w:rsidRPr="00643A43">
        <w:t xml:space="preserve"> </w:t>
      </w:r>
      <w:r w:rsidRPr="00643A43">
        <w:t>on</w:t>
      </w:r>
      <w:r w:rsidR="00F73A4C" w:rsidRPr="00643A43">
        <w:t xml:space="preserve"> </w:t>
      </w:r>
      <w:r w:rsidRPr="00643A43">
        <w:t>heterogeneity</w:t>
      </w:r>
      <w:r w:rsidR="00F73A4C" w:rsidRPr="00643A43">
        <w:t xml:space="preserve"> </w:t>
      </w:r>
      <w:r w:rsidRPr="00643A43">
        <w:t>related</w:t>
      </w:r>
      <w:r w:rsidR="00F73A4C" w:rsidRPr="00643A43">
        <w:t xml:space="preserve"> </w:t>
      </w:r>
      <w:r w:rsidRPr="00643A43">
        <w:t>to</w:t>
      </w:r>
      <w:r w:rsidR="00F73A4C" w:rsidRPr="00643A43">
        <w:t xml:space="preserve"> </w:t>
      </w:r>
      <w:r w:rsidRPr="00643A43">
        <w:t>gender.</w:t>
      </w:r>
      <w:r w:rsidR="00F73A4C" w:rsidRPr="00643A43">
        <w:t xml:space="preserve"> </w:t>
      </w:r>
      <w:r w:rsidRPr="00643A43">
        <w:t>To</w:t>
      </w:r>
      <w:r w:rsidR="00F73A4C" w:rsidRPr="00643A43">
        <w:t xml:space="preserve"> </w:t>
      </w:r>
      <w:r w:rsidRPr="00643A43">
        <w:t>do</w:t>
      </w:r>
      <w:r w:rsidR="00F73A4C" w:rsidRPr="00643A43">
        <w:t xml:space="preserve"> </w:t>
      </w:r>
      <w:r w:rsidRPr="00643A43">
        <w:t>so,</w:t>
      </w:r>
      <w:r w:rsidR="00F73A4C" w:rsidRPr="00643A43">
        <w:t xml:space="preserve"> </w:t>
      </w:r>
      <w:r w:rsidRPr="00643A43">
        <w:t>a</w:t>
      </w:r>
      <w:r w:rsidR="00F73A4C" w:rsidRPr="00643A43">
        <w:t xml:space="preserve"> </w:t>
      </w:r>
      <w:r w:rsidRPr="00643A43">
        <w:t>representative</w:t>
      </w:r>
      <w:r w:rsidR="00F73A4C" w:rsidRPr="00643A43">
        <w:t xml:space="preserve"> </w:t>
      </w:r>
      <w:r w:rsidRPr="00643A43">
        <w:t>sample</w:t>
      </w:r>
      <w:r w:rsidR="00F73A4C" w:rsidRPr="00643A43">
        <w:t xml:space="preserve"> </w:t>
      </w:r>
      <w:r w:rsidRPr="00643A43">
        <w:t>of</w:t>
      </w:r>
      <w:r w:rsidR="00F73A4C" w:rsidRPr="00643A43">
        <w:t xml:space="preserve"> </w:t>
      </w:r>
      <w:r w:rsidRPr="00643A43">
        <w:t>1,526</w:t>
      </w:r>
      <w:r w:rsidR="00F73A4C" w:rsidRPr="00643A43">
        <w:t xml:space="preserve"> </w:t>
      </w:r>
      <w:r w:rsidRPr="00643A43">
        <w:t>maize</w:t>
      </w:r>
      <w:r w:rsidR="00F73A4C" w:rsidRPr="00643A43">
        <w:t xml:space="preserve"> </w:t>
      </w:r>
      <w:r w:rsidRPr="00643A43">
        <w:t>farmers</w:t>
      </w:r>
      <w:r w:rsidR="00F73A4C" w:rsidRPr="00643A43">
        <w:t xml:space="preserve"> </w:t>
      </w:r>
      <w:r w:rsidRPr="00643A43">
        <w:t>were</w:t>
      </w:r>
      <w:r w:rsidR="00F73A4C" w:rsidRPr="00643A43">
        <w:t xml:space="preserve"> </w:t>
      </w:r>
      <w:r w:rsidRPr="00643A43">
        <w:t>asked</w:t>
      </w:r>
      <w:r w:rsidR="00F73A4C" w:rsidRPr="00643A43">
        <w:t xml:space="preserve"> </w:t>
      </w:r>
      <w:r w:rsidRPr="00643A43">
        <w:t>to</w:t>
      </w:r>
      <w:r w:rsidR="00F73A4C" w:rsidRPr="00643A43">
        <w:t xml:space="preserve"> </w:t>
      </w:r>
      <w:r w:rsidRPr="00643A43">
        <w:t>rate</w:t>
      </w:r>
      <w:r w:rsidR="00346025" w:rsidRPr="00643A43">
        <w:t>—</w:t>
      </w:r>
      <w:r w:rsidRPr="00643A43">
        <w:t>on</w:t>
      </w:r>
      <w:r w:rsidR="00F73A4C" w:rsidRPr="00643A43">
        <w:t xml:space="preserve"> </w:t>
      </w:r>
      <w:r w:rsidRPr="00643A43">
        <w:t>a</w:t>
      </w:r>
      <w:r w:rsidR="00F73A4C" w:rsidRPr="00643A43">
        <w:t xml:space="preserve"> </w:t>
      </w:r>
      <w:r w:rsidRPr="00643A43">
        <w:t>scale</w:t>
      </w:r>
      <w:r w:rsidR="00F73A4C" w:rsidRPr="00643A43">
        <w:t xml:space="preserve"> </w:t>
      </w:r>
      <w:r w:rsidRPr="00643A43">
        <w:t>of</w:t>
      </w:r>
      <w:r w:rsidR="00F73A4C" w:rsidRPr="00643A43">
        <w:t xml:space="preserve"> </w:t>
      </w:r>
      <w:r w:rsidRPr="00643A43">
        <w:t>1</w:t>
      </w:r>
      <w:r w:rsidR="00F73A4C" w:rsidRPr="00643A43">
        <w:t xml:space="preserve"> </w:t>
      </w:r>
      <w:r w:rsidRPr="00643A43">
        <w:t>being</w:t>
      </w:r>
      <w:r w:rsidR="00F73A4C" w:rsidRPr="00643A43">
        <w:t xml:space="preserve"> </w:t>
      </w:r>
      <w:r w:rsidRPr="00643A43">
        <w:t>very</w:t>
      </w:r>
      <w:r w:rsidR="00F73A4C" w:rsidRPr="00643A43">
        <w:t xml:space="preserve"> </w:t>
      </w:r>
      <w:r w:rsidRPr="00643A43">
        <w:t>poor</w:t>
      </w:r>
      <w:r w:rsidR="00F73A4C" w:rsidRPr="00643A43">
        <w:t xml:space="preserve"> </w:t>
      </w:r>
      <w:r w:rsidRPr="00643A43">
        <w:t>to</w:t>
      </w:r>
      <w:r w:rsidR="00F73A4C" w:rsidRPr="00643A43">
        <w:t xml:space="preserve"> </w:t>
      </w:r>
      <w:r w:rsidRPr="00643A43">
        <w:t>5</w:t>
      </w:r>
      <w:r w:rsidR="00F73A4C" w:rsidRPr="00643A43">
        <w:t xml:space="preserve"> </w:t>
      </w:r>
      <w:r w:rsidRPr="00643A43">
        <w:t>being</w:t>
      </w:r>
      <w:r w:rsidR="00F73A4C" w:rsidRPr="00643A43">
        <w:t xml:space="preserve"> </w:t>
      </w:r>
      <w:r w:rsidRPr="00643A43">
        <w:t>excellent</w:t>
      </w:r>
      <w:r w:rsidR="00346025" w:rsidRPr="00643A43">
        <w:t>—</w:t>
      </w:r>
      <w:proofErr w:type="spellStart"/>
      <w:r w:rsidRPr="00643A43">
        <w:t>agro</w:t>
      </w:r>
      <w:proofErr w:type="spellEnd"/>
      <w:r w:rsidRPr="00643A43">
        <w:t>-input</w:t>
      </w:r>
      <w:r w:rsidR="00F73A4C" w:rsidRPr="00643A43">
        <w:t xml:space="preserve"> </w:t>
      </w:r>
      <w:r w:rsidRPr="00643A43">
        <w:t>dealers,</w:t>
      </w:r>
      <w:r w:rsidR="00F73A4C" w:rsidRPr="00643A43">
        <w:t xml:space="preserve"> </w:t>
      </w:r>
      <w:r w:rsidRPr="00643A43">
        <w:t>maize</w:t>
      </w:r>
      <w:r w:rsidR="00F73A4C" w:rsidRPr="00643A43">
        <w:t xml:space="preserve"> </w:t>
      </w:r>
      <w:r w:rsidRPr="00643A43">
        <w:t>traders,</w:t>
      </w:r>
      <w:r w:rsidR="00F73A4C" w:rsidRPr="00643A43">
        <w:t xml:space="preserve"> </w:t>
      </w:r>
      <w:r w:rsidRPr="00643A43">
        <w:t>and</w:t>
      </w:r>
      <w:r w:rsidR="00F73A4C" w:rsidRPr="00643A43">
        <w:t xml:space="preserve"> </w:t>
      </w:r>
      <w:r w:rsidRPr="00643A43">
        <w:t>maize</w:t>
      </w:r>
      <w:r w:rsidR="00F73A4C" w:rsidRPr="00643A43">
        <w:t xml:space="preserve"> </w:t>
      </w:r>
      <w:r w:rsidRPr="00643A43">
        <w:t>processors,</w:t>
      </w:r>
      <w:r w:rsidR="00F73A4C" w:rsidRPr="00643A43">
        <w:t xml:space="preserve"> </w:t>
      </w:r>
      <w:r w:rsidRPr="00643A43">
        <w:t>on</w:t>
      </w:r>
      <w:r w:rsidR="00F73A4C" w:rsidRPr="00643A43">
        <w:t xml:space="preserve"> </w:t>
      </w:r>
      <w:r w:rsidRPr="00643A43">
        <w:t>dimensions</w:t>
      </w:r>
      <w:r w:rsidR="00F73A4C" w:rsidRPr="00643A43">
        <w:t xml:space="preserve"> </w:t>
      </w:r>
      <w:r w:rsidRPr="00643A43">
        <w:t>such</w:t>
      </w:r>
      <w:r w:rsidR="00F73A4C" w:rsidRPr="00643A43">
        <w:t xml:space="preserve"> </w:t>
      </w:r>
      <w:r w:rsidRPr="00643A43">
        <w:t>as</w:t>
      </w:r>
      <w:r w:rsidR="00F73A4C" w:rsidRPr="00643A43">
        <w:t xml:space="preserve"> </w:t>
      </w:r>
      <w:r w:rsidRPr="00643A43">
        <w:t>ease</w:t>
      </w:r>
      <w:r w:rsidR="00F73A4C" w:rsidRPr="00643A43">
        <w:t xml:space="preserve"> </w:t>
      </w:r>
      <w:r w:rsidRPr="00643A43">
        <w:t>of</w:t>
      </w:r>
      <w:r w:rsidR="00F73A4C" w:rsidRPr="00643A43">
        <w:t xml:space="preserve"> </w:t>
      </w:r>
      <w:r w:rsidRPr="00643A43">
        <w:t>access,</w:t>
      </w:r>
      <w:r w:rsidR="00F73A4C" w:rsidRPr="00643A43">
        <w:t xml:space="preserve"> </w:t>
      </w:r>
      <w:r w:rsidRPr="00643A43">
        <w:t>quality</w:t>
      </w:r>
      <w:r w:rsidR="00F73A4C" w:rsidRPr="00643A43">
        <w:t xml:space="preserve"> </w:t>
      </w:r>
      <w:r w:rsidRPr="00643A43">
        <w:t>of</w:t>
      </w:r>
      <w:r w:rsidR="00F73A4C" w:rsidRPr="00643A43">
        <w:t xml:space="preserve"> </w:t>
      </w:r>
      <w:r w:rsidRPr="00643A43">
        <w:t>services</w:t>
      </w:r>
      <w:r w:rsidR="00F73A4C" w:rsidRPr="00643A43">
        <w:t xml:space="preserve"> </w:t>
      </w:r>
      <w:r w:rsidRPr="00643A43">
        <w:t>rendered,</w:t>
      </w:r>
      <w:r w:rsidR="00F73A4C" w:rsidRPr="00643A43">
        <w:t xml:space="preserve"> </w:t>
      </w:r>
      <w:r w:rsidRPr="00643A43">
        <w:t>price</w:t>
      </w:r>
      <w:r w:rsidR="00F73A4C" w:rsidRPr="00643A43">
        <w:t xml:space="preserve"> </w:t>
      </w:r>
      <w:r w:rsidRPr="00643A43">
        <w:t>competitiveness,</w:t>
      </w:r>
      <w:r w:rsidR="00F73A4C" w:rsidRPr="00643A43">
        <w:t xml:space="preserve"> </w:t>
      </w:r>
      <w:r w:rsidRPr="00643A43">
        <w:t>and</w:t>
      </w:r>
      <w:r w:rsidR="00F73A4C" w:rsidRPr="00643A43">
        <w:t xml:space="preserve"> </w:t>
      </w:r>
      <w:r w:rsidRPr="00643A43">
        <w:t>overall</w:t>
      </w:r>
      <w:r w:rsidR="00F73A4C" w:rsidRPr="00643A43">
        <w:t xml:space="preserve"> </w:t>
      </w:r>
      <w:r w:rsidRPr="00643A43">
        <w:t>reputation.</w:t>
      </w:r>
      <w:r w:rsidR="00F73A4C" w:rsidRPr="00643A43">
        <w:t xml:space="preserve"> </w:t>
      </w:r>
      <w:r w:rsidRPr="00643A43">
        <w:t>These</w:t>
      </w:r>
      <w:r w:rsidR="00F73A4C" w:rsidRPr="00643A43">
        <w:t xml:space="preserve"> </w:t>
      </w:r>
      <w:proofErr w:type="spellStart"/>
      <w:r w:rsidRPr="00643A43">
        <w:t>agro</w:t>
      </w:r>
      <w:proofErr w:type="spellEnd"/>
      <w:r w:rsidRPr="00643A43">
        <w:t>-input</w:t>
      </w:r>
      <w:r w:rsidR="00F73A4C" w:rsidRPr="00643A43">
        <w:t xml:space="preserve"> </w:t>
      </w:r>
      <w:r w:rsidRPr="00643A43">
        <w:t>dealers,</w:t>
      </w:r>
      <w:r w:rsidR="00F73A4C" w:rsidRPr="00643A43">
        <w:t xml:space="preserve"> </w:t>
      </w:r>
      <w:r w:rsidRPr="00643A43">
        <w:t>traders</w:t>
      </w:r>
      <w:r w:rsidR="00F73A4C" w:rsidRPr="00643A43">
        <w:t xml:space="preserve"> </w:t>
      </w:r>
      <w:r w:rsidRPr="00643A43">
        <w:t>and</w:t>
      </w:r>
      <w:r w:rsidR="00F73A4C" w:rsidRPr="00643A43">
        <w:t xml:space="preserve"> </w:t>
      </w:r>
      <w:r w:rsidRPr="00643A43">
        <w:t>processors</w:t>
      </w:r>
      <w:r w:rsidR="00F73A4C" w:rsidRPr="00643A43">
        <w:t xml:space="preserve"> </w:t>
      </w:r>
      <w:r w:rsidRPr="00643A43">
        <w:t>were</w:t>
      </w:r>
      <w:r w:rsidR="00F73A4C" w:rsidRPr="00643A43">
        <w:t xml:space="preserve"> </w:t>
      </w:r>
      <w:r w:rsidRPr="00643A43">
        <w:t>then</w:t>
      </w:r>
      <w:r w:rsidR="00F73A4C" w:rsidRPr="00643A43">
        <w:t xml:space="preserve"> </w:t>
      </w:r>
      <w:r w:rsidRPr="00643A43">
        <w:t>traced</w:t>
      </w:r>
      <w:r w:rsidR="00F73A4C" w:rsidRPr="00643A43">
        <w:t xml:space="preserve"> </w:t>
      </w:r>
      <w:r w:rsidRPr="00643A43">
        <w:t>and</w:t>
      </w:r>
      <w:r w:rsidR="00F73A4C" w:rsidRPr="00643A43">
        <w:t xml:space="preserve"> </w:t>
      </w:r>
      <w:r w:rsidRPr="00643A43">
        <w:t>asked</w:t>
      </w:r>
      <w:r w:rsidR="00F73A4C" w:rsidRPr="00643A43">
        <w:t xml:space="preserve"> </w:t>
      </w:r>
      <w:r w:rsidRPr="00643A43">
        <w:t>to</w:t>
      </w:r>
      <w:r w:rsidR="00F73A4C" w:rsidRPr="00643A43">
        <w:t xml:space="preserve"> </w:t>
      </w:r>
      <w:r w:rsidRPr="00643A43">
        <w:t>assess</w:t>
      </w:r>
      <w:r w:rsidR="00F73A4C" w:rsidRPr="00643A43">
        <w:t xml:space="preserve"> </w:t>
      </w:r>
      <w:r w:rsidRPr="00643A43">
        <w:t>themselves</w:t>
      </w:r>
      <w:r w:rsidR="00F73A4C" w:rsidRPr="00643A43">
        <w:t xml:space="preserve"> </w:t>
      </w:r>
      <w:r w:rsidRPr="00643A43">
        <w:t>on</w:t>
      </w:r>
      <w:r w:rsidR="00F73A4C" w:rsidRPr="00643A43">
        <w:t xml:space="preserve"> </w:t>
      </w:r>
      <w:r w:rsidRPr="00643A43">
        <w:t>the</w:t>
      </w:r>
      <w:r w:rsidR="00F73A4C" w:rsidRPr="00643A43">
        <w:t xml:space="preserve"> </w:t>
      </w:r>
      <w:r w:rsidRPr="00643A43">
        <w:t>same</w:t>
      </w:r>
      <w:r w:rsidR="00F73A4C" w:rsidRPr="00643A43">
        <w:t xml:space="preserve"> </w:t>
      </w:r>
      <w:r w:rsidRPr="00643A43">
        <w:t>dimension,</w:t>
      </w:r>
      <w:r w:rsidR="00F73A4C" w:rsidRPr="00643A43">
        <w:t xml:space="preserve"> </w:t>
      </w:r>
      <w:r w:rsidRPr="00643A43">
        <w:t>resulting</w:t>
      </w:r>
      <w:r w:rsidR="00F73A4C" w:rsidRPr="00643A43">
        <w:t xml:space="preserve"> </w:t>
      </w:r>
      <w:r w:rsidRPr="00643A43">
        <w:t>in</w:t>
      </w:r>
      <w:r w:rsidR="00F73A4C" w:rsidRPr="00643A43">
        <w:t xml:space="preserve"> </w:t>
      </w:r>
      <w:r w:rsidRPr="00643A43">
        <w:t>self-assessments</w:t>
      </w:r>
      <w:r w:rsidR="00F73A4C" w:rsidRPr="00643A43">
        <w:t xml:space="preserve"> </w:t>
      </w:r>
      <w:r w:rsidRPr="00643A43">
        <w:t>of</w:t>
      </w:r>
      <w:r w:rsidR="00F73A4C" w:rsidRPr="00643A43">
        <w:t xml:space="preserve"> </w:t>
      </w:r>
      <w:r w:rsidRPr="00643A43">
        <w:t>78</w:t>
      </w:r>
      <w:r w:rsidR="00F73A4C" w:rsidRPr="00643A43">
        <w:t xml:space="preserve"> </w:t>
      </w:r>
      <w:proofErr w:type="spellStart"/>
      <w:r w:rsidRPr="00643A43">
        <w:t>agro</w:t>
      </w:r>
      <w:proofErr w:type="spellEnd"/>
      <w:r w:rsidRPr="00643A43">
        <w:t>-input</w:t>
      </w:r>
      <w:r w:rsidR="00F73A4C" w:rsidRPr="00643A43">
        <w:t xml:space="preserve"> </w:t>
      </w:r>
      <w:r w:rsidRPr="00643A43">
        <w:t>dealers,</w:t>
      </w:r>
      <w:r w:rsidR="00F73A4C" w:rsidRPr="00643A43">
        <w:t xml:space="preserve"> </w:t>
      </w:r>
      <w:r w:rsidRPr="00643A43">
        <w:t>341</w:t>
      </w:r>
      <w:r w:rsidR="00F73A4C" w:rsidRPr="00643A43">
        <w:t xml:space="preserve"> </w:t>
      </w:r>
      <w:r w:rsidRPr="00643A43">
        <w:t>assembly</w:t>
      </w:r>
      <w:r w:rsidR="00F73A4C" w:rsidRPr="00643A43">
        <w:t xml:space="preserve"> </w:t>
      </w:r>
      <w:r w:rsidRPr="00643A43">
        <w:t>traders,</w:t>
      </w:r>
      <w:r w:rsidR="00F73A4C" w:rsidRPr="00643A43">
        <w:t xml:space="preserve"> </w:t>
      </w:r>
      <w:r w:rsidRPr="00643A43">
        <w:t>and</w:t>
      </w:r>
      <w:r w:rsidR="00F73A4C" w:rsidRPr="00643A43">
        <w:t xml:space="preserve"> </w:t>
      </w:r>
      <w:r w:rsidRPr="00643A43">
        <w:t>174</w:t>
      </w:r>
      <w:r w:rsidR="00F73A4C" w:rsidRPr="00643A43">
        <w:t xml:space="preserve"> </w:t>
      </w:r>
      <w:r w:rsidRPr="00643A43">
        <w:t>processors.</w:t>
      </w:r>
      <w:r w:rsidR="00F73A4C" w:rsidRPr="00643A43">
        <w:t xml:space="preserve"> </w:t>
      </w:r>
      <w:r w:rsidRPr="00643A43">
        <w:t>This</w:t>
      </w:r>
      <w:r w:rsidR="00F73A4C" w:rsidRPr="00643A43">
        <w:t xml:space="preserve"> </w:t>
      </w:r>
      <w:r w:rsidRPr="00643A43">
        <w:t>information</w:t>
      </w:r>
      <w:r w:rsidR="00F73A4C" w:rsidRPr="00643A43">
        <w:t xml:space="preserve"> </w:t>
      </w:r>
      <w:r w:rsidRPr="00643A43">
        <w:t>is</w:t>
      </w:r>
      <w:r w:rsidR="00F73A4C" w:rsidRPr="00643A43">
        <w:t xml:space="preserve"> </w:t>
      </w:r>
      <w:r w:rsidRPr="00643A43">
        <w:t>then</w:t>
      </w:r>
      <w:r w:rsidR="00F73A4C" w:rsidRPr="00643A43">
        <w:t xml:space="preserve"> </w:t>
      </w:r>
      <w:r w:rsidRPr="00643A43">
        <w:t>used</w:t>
      </w:r>
      <w:r w:rsidR="00F73A4C" w:rsidRPr="00643A43">
        <w:t xml:space="preserve"> </w:t>
      </w:r>
      <w:r w:rsidRPr="00643A43">
        <w:t>to</w:t>
      </w:r>
      <w:r w:rsidR="00F73A4C" w:rsidRPr="00643A43">
        <w:t xml:space="preserve"> </w:t>
      </w:r>
      <w:r w:rsidRPr="00643A43">
        <w:t>document</w:t>
      </w:r>
      <w:r w:rsidR="00F73A4C" w:rsidRPr="00643A43">
        <w:t xml:space="preserve"> </w:t>
      </w:r>
      <w:r w:rsidRPr="00643A43">
        <w:t>(in)consistencies</w:t>
      </w:r>
      <w:r w:rsidR="00F73A4C" w:rsidRPr="00643A43">
        <w:t xml:space="preserve"> </w:t>
      </w:r>
      <w:r w:rsidRPr="00643A43">
        <w:t>between</w:t>
      </w:r>
      <w:r w:rsidR="00F73A4C" w:rsidRPr="00643A43">
        <w:t xml:space="preserve"> </w:t>
      </w:r>
      <w:r w:rsidRPr="00643A43">
        <w:t>how</w:t>
      </w:r>
      <w:r w:rsidR="00F73A4C" w:rsidRPr="00643A43">
        <w:t xml:space="preserve"> </w:t>
      </w:r>
      <w:r w:rsidRPr="00643A43">
        <w:t>farmers</w:t>
      </w:r>
      <w:r w:rsidR="00F73A4C" w:rsidRPr="00643A43">
        <w:t xml:space="preserve"> </w:t>
      </w:r>
      <w:r w:rsidRPr="00643A43">
        <w:t>perceive</w:t>
      </w:r>
      <w:r w:rsidR="00F73A4C" w:rsidRPr="00643A43">
        <w:t xml:space="preserve"> </w:t>
      </w:r>
      <w:r w:rsidRPr="00643A43">
        <w:t>input</w:t>
      </w:r>
      <w:r w:rsidR="00F73A4C" w:rsidRPr="00643A43">
        <w:t xml:space="preserve"> </w:t>
      </w:r>
      <w:r w:rsidRPr="00643A43">
        <w:t>dealers,</w:t>
      </w:r>
      <w:r w:rsidR="00F73A4C" w:rsidRPr="00643A43">
        <w:t xml:space="preserve"> </w:t>
      </w:r>
      <w:r w:rsidRPr="00643A43">
        <w:t>traders,</w:t>
      </w:r>
      <w:r w:rsidR="00F73A4C" w:rsidRPr="00643A43">
        <w:t xml:space="preserve"> </w:t>
      </w:r>
      <w:r w:rsidRPr="00643A43">
        <w:t>and</w:t>
      </w:r>
      <w:r w:rsidR="00F73A4C" w:rsidRPr="00643A43">
        <w:t xml:space="preserve"> </w:t>
      </w:r>
      <w:r w:rsidRPr="00643A43">
        <w:t>processors,</w:t>
      </w:r>
      <w:r w:rsidR="00F73A4C" w:rsidRPr="00643A43">
        <w:t xml:space="preserve"> </w:t>
      </w:r>
      <w:r w:rsidRPr="00643A43">
        <w:t>and</w:t>
      </w:r>
      <w:r w:rsidR="00F73A4C" w:rsidRPr="00643A43">
        <w:t xml:space="preserve"> </w:t>
      </w:r>
      <w:r w:rsidRPr="00643A43">
        <w:t>how</w:t>
      </w:r>
      <w:r w:rsidR="00F73A4C" w:rsidRPr="00643A43">
        <w:t xml:space="preserve"> </w:t>
      </w:r>
      <w:r w:rsidRPr="00643A43">
        <w:t>these</w:t>
      </w:r>
      <w:r w:rsidR="00F73A4C" w:rsidRPr="00643A43">
        <w:t xml:space="preserve"> </w:t>
      </w:r>
      <w:r w:rsidRPr="00643A43">
        <w:t>actors</w:t>
      </w:r>
      <w:r w:rsidR="00F73A4C" w:rsidRPr="00643A43">
        <w:t xml:space="preserve"> </w:t>
      </w:r>
      <w:r w:rsidRPr="00643A43">
        <w:t>perceive</w:t>
      </w:r>
      <w:r w:rsidR="00F73A4C" w:rsidRPr="00643A43">
        <w:t xml:space="preserve"> </w:t>
      </w:r>
      <w:r w:rsidRPr="00643A43">
        <w:t>themselves.</w:t>
      </w:r>
      <w:r w:rsidR="00F73A4C" w:rsidRPr="00643A43">
        <w:t xml:space="preserve"> </w:t>
      </w:r>
      <w:r w:rsidRPr="00643A43">
        <w:t>To</w:t>
      </w:r>
      <w:r w:rsidR="00F73A4C" w:rsidRPr="00643A43">
        <w:t xml:space="preserve"> </w:t>
      </w:r>
      <w:r w:rsidRPr="00643A43">
        <w:t>investigate</w:t>
      </w:r>
      <w:r w:rsidR="00F73A4C" w:rsidRPr="00643A43">
        <w:t xml:space="preserve"> </w:t>
      </w:r>
      <w:r w:rsidRPr="00643A43">
        <w:t>systematic</w:t>
      </w:r>
      <w:r w:rsidR="00F73A4C" w:rsidRPr="00643A43">
        <w:t xml:space="preserve"> </w:t>
      </w:r>
      <w:r w:rsidRPr="00643A43">
        <w:t>bias</w:t>
      </w:r>
      <w:r w:rsidR="00F73A4C" w:rsidRPr="00643A43">
        <w:t xml:space="preserve"> </w:t>
      </w:r>
      <w:r w:rsidRPr="00643A43">
        <w:t>along</w:t>
      </w:r>
      <w:r w:rsidR="00F73A4C" w:rsidRPr="00643A43">
        <w:t xml:space="preserve"> </w:t>
      </w:r>
      <w:r w:rsidRPr="00643A43">
        <w:t>gender</w:t>
      </w:r>
      <w:r w:rsidR="00F73A4C" w:rsidRPr="00643A43">
        <w:t xml:space="preserve"> </w:t>
      </w:r>
      <w:r w:rsidRPr="00643A43">
        <w:t>lines,</w:t>
      </w:r>
      <w:r w:rsidR="00F73A4C" w:rsidRPr="00643A43">
        <w:t xml:space="preserve"> </w:t>
      </w:r>
      <w:r w:rsidRPr="00643A43">
        <w:t>we</w:t>
      </w:r>
      <w:r w:rsidR="00F73A4C" w:rsidRPr="00643A43">
        <w:t xml:space="preserve"> </w:t>
      </w:r>
      <w:r w:rsidRPr="00643A43">
        <w:t>further</w:t>
      </w:r>
      <w:r w:rsidR="00F73A4C" w:rsidRPr="00643A43">
        <w:t xml:space="preserve"> </w:t>
      </w:r>
      <w:r w:rsidRPr="00643A43">
        <w:t>test</w:t>
      </w:r>
      <w:r w:rsidR="00F73A4C" w:rsidRPr="00643A43">
        <w:t xml:space="preserve"> </w:t>
      </w:r>
      <w:r w:rsidRPr="00643A43">
        <w:t>if</w:t>
      </w:r>
      <w:r w:rsidR="00F73A4C" w:rsidRPr="00643A43">
        <w:t xml:space="preserve"> </w:t>
      </w:r>
      <w:r w:rsidRPr="00643A43">
        <w:t>the</w:t>
      </w:r>
      <w:r w:rsidR="00F73A4C" w:rsidRPr="00643A43">
        <w:t xml:space="preserve"> </w:t>
      </w:r>
      <w:r w:rsidRPr="00643A43">
        <w:t>gender</w:t>
      </w:r>
      <w:r w:rsidR="00F73A4C" w:rsidRPr="00643A43">
        <w:t xml:space="preserve"> </w:t>
      </w:r>
      <w:r w:rsidRPr="00643A43">
        <w:t>of</w:t>
      </w:r>
      <w:r w:rsidR="00F73A4C" w:rsidRPr="00643A43">
        <w:t xml:space="preserve"> </w:t>
      </w:r>
      <w:r w:rsidRPr="00643A43">
        <w:t>the</w:t>
      </w:r>
      <w:r w:rsidR="00F73A4C" w:rsidRPr="00643A43">
        <w:t xml:space="preserve"> </w:t>
      </w:r>
      <w:r w:rsidRPr="00643A43">
        <w:t>farmer</w:t>
      </w:r>
      <w:r w:rsidR="00F73A4C" w:rsidRPr="00643A43">
        <w:t xml:space="preserve"> </w:t>
      </w:r>
      <w:r w:rsidRPr="00643A43">
        <w:t>and/or</w:t>
      </w:r>
      <w:r w:rsidR="00F73A4C" w:rsidRPr="00643A43">
        <w:t xml:space="preserve"> </w:t>
      </w:r>
      <w:r w:rsidRPr="00643A43">
        <w:t>the</w:t>
      </w:r>
      <w:r w:rsidR="00F73A4C" w:rsidRPr="00643A43">
        <w:t xml:space="preserve"> </w:t>
      </w:r>
      <w:r w:rsidRPr="00643A43">
        <w:t>actor</w:t>
      </w:r>
      <w:r w:rsidR="00F73A4C" w:rsidRPr="00643A43">
        <w:t xml:space="preserve"> </w:t>
      </w:r>
      <w:r w:rsidRPr="00643A43">
        <w:t>that</w:t>
      </w:r>
      <w:r w:rsidR="00F73A4C" w:rsidRPr="00643A43">
        <w:t xml:space="preserve"> </w:t>
      </w:r>
      <w:r w:rsidRPr="00643A43">
        <w:t>is</w:t>
      </w:r>
      <w:r w:rsidR="00F73A4C" w:rsidRPr="00643A43">
        <w:t xml:space="preserve"> </w:t>
      </w:r>
      <w:r w:rsidRPr="00643A43">
        <w:t>being</w:t>
      </w:r>
      <w:r w:rsidR="00F73A4C" w:rsidRPr="00643A43">
        <w:t xml:space="preserve"> </w:t>
      </w:r>
      <w:r w:rsidRPr="00643A43">
        <w:t>rated</w:t>
      </w:r>
      <w:r w:rsidR="00F73A4C" w:rsidRPr="00643A43">
        <w:t xml:space="preserve"> </w:t>
      </w:r>
      <w:r w:rsidRPr="00643A43">
        <w:t>has</w:t>
      </w:r>
      <w:r w:rsidR="00F73A4C" w:rsidRPr="00643A43">
        <w:t xml:space="preserve"> </w:t>
      </w:r>
      <w:r w:rsidRPr="00643A43">
        <w:t>an</w:t>
      </w:r>
      <w:r w:rsidR="00F73A4C" w:rsidRPr="00643A43">
        <w:t xml:space="preserve"> </w:t>
      </w:r>
      <w:r w:rsidRPr="00643A43">
        <w:t>impact</w:t>
      </w:r>
      <w:r w:rsidR="00F73A4C" w:rsidRPr="00643A43">
        <w:t xml:space="preserve"> </w:t>
      </w:r>
      <w:r w:rsidRPr="00643A43">
        <w:t>on</w:t>
      </w:r>
      <w:r w:rsidR="00F73A4C" w:rsidRPr="00643A43">
        <w:t xml:space="preserve"> </w:t>
      </w:r>
      <w:r w:rsidRPr="00643A43">
        <w:t>the</w:t>
      </w:r>
      <w:r w:rsidR="00F73A4C" w:rsidRPr="00643A43">
        <w:t xml:space="preserve"> </w:t>
      </w:r>
      <w:r w:rsidRPr="00643A43">
        <w:t>ratings.</w:t>
      </w:r>
    </w:p>
    <w:p w14:paraId="1437B86D" w14:textId="4AEC9000" w:rsidR="005139B5" w:rsidRPr="00643A43" w:rsidRDefault="0081249E" w:rsidP="00643A43">
      <w:pPr>
        <w:pStyle w:val="1SP"/>
        <w:jc w:val="both"/>
      </w:pPr>
      <w:r w:rsidRPr="00643A43">
        <w:t>Ratings</w:t>
      </w:r>
      <w:r w:rsidR="00F73A4C" w:rsidRPr="00643A43">
        <w:t xml:space="preserve"> </w:t>
      </w:r>
      <w:r w:rsidRPr="00643A43">
        <w:t>are</w:t>
      </w:r>
      <w:r w:rsidR="00F73A4C" w:rsidRPr="00643A43">
        <w:t xml:space="preserve"> </w:t>
      </w:r>
      <w:r w:rsidRPr="00643A43">
        <w:t>often</w:t>
      </w:r>
      <w:r w:rsidR="00F73A4C" w:rsidRPr="00643A43">
        <w:t xml:space="preserve"> </w:t>
      </w:r>
      <w:r w:rsidRPr="00643A43">
        <w:t>used</w:t>
      </w:r>
      <w:r w:rsidR="00F73A4C" w:rsidRPr="00643A43">
        <w:t xml:space="preserve"> </w:t>
      </w:r>
      <w:r w:rsidRPr="00643A43">
        <w:t>to</w:t>
      </w:r>
      <w:r w:rsidR="00F73A4C" w:rsidRPr="00643A43">
        <w:t xml:space="preserve"> </w:t>
      </w:r>
      <w:r w:rsidRPr="00643A43">
        <w:t>reveal</w:t>
      </w:r>
      <w:r w:rsidR="00F73A4C" w:rsidRPr="00643A43">
        <w:t xml:space="preserve"> </w:t>
      </w:r>
      <w:r w:rsidRPr="00643A43">
        <w:t>perceptions.</w:t>
      </w:r>
      <w:r w:rsidR="00F73A4C" w:rsidRPr="00643A43">
        <w:t xml:space="preserve"> </w:t>
      </w:r>
      <w:r w:rsidRPr="00643A43">
        <w:t>Advances</w:t>
      </w:r>
      <w:r w:rsidR="00F73A4C" w:rsidRPr="00643A43">
        <w:t xml:space="preserve"> </w:t>
      </w:r>
      <w:r w:rsidRPr="00643A43">
        <w:t>in</w:t>
      </w:r>
      <w:r w:rsidR="00F73A4C" w:rsidRPr="00643A43">
        <w:t xml:space="preserve"> </w:t>
      </w:r>
      <w:r w:rsidRPr="00643A43">
        <w:t>information</w:t>
      </w:r>
      <w:r w:rsidR="00F73A4C" w:rsidRPr="00643A43">
        <w:t xml:space="preserve"> </w:t>
      </w:r>
      <w:r w:rsidRPr="00643A43">
        <w:t>and</w:t>
      </w:r>
      <w:r w:rsidR="00F73A4C" w:rsidRPr="00643A43">
        <w:t xml:space="preserve"> </w:t>
      </w:r>
      <w:r w:rsidRPr="00643A43">
        <w:t>communication</w:t>
      </w:r>
      <w:r w:rsidR="00F73A4C" w:rsidRPr="00643A43">
        <w:t xml:space="preserve"> </w:t>
      </w:r>
      <w:r w:rsidRPr="00643A43">
        <w:t>technology</w:t>
      </w:r>
      <w:r w:rsidR="00F73A4C" w:rsidRPr="00643A43">
        <w:t xml:space="preserve"> </w:t>
      </w:r>
      <w:r w:rsidRPr="00643A43">
        <w:t>has</w:t>
      </w:r>
      <w:r w:rsidR="00F73A4C" w:rsidRPr="00643A43">
        <w:t xml:space="preserve"> </w:t>
      </w:r>
      <w:r w:rsidRPr="00643A43">
        <w:t>facilitated</w:t>
      </w:r>
      <w:r w:rsidR="00F73A4C" w:rsidRPr="00643A43">
        <w:t xml:space="preserve"> </w:t>
      </w:r>
      <w:r w:rsidRPr="00643A43">
        <w:t>the</w:t>
      </w:r>
      <w:r w:rsidR="00F73A4C" w:rsidRPr="00643A43">
        <w:t xml:space="preserve"> </w:t>
      </w:r>
      <w:r w:rsidRPr="00643A43">
        <w:t>use</w:t>
      </w:r>
      <w:r w:rsidR="00F73A4C" w:rsidRPr="00643A43">
        <w:t xml:space="preserve"> </w:t>
      </w:r>
      <w:r w:rsidRPr="00643A43">
        <w:t>of</w:t>
      </w:r>
      <w:r w:rsidR="00F73A4C" w:rsidRPr="00643A43">
        <w:t xml:space="preserve"> </w:t>
      </w:r>
      <w:r w:rsidRPr="00643A43">
        <w:t>simple</w:t>
      </w:r>
      <w:r w:rsidR="00F73A4C" w:rsidRPr="00643A43">
        <w:t xml:space="preserve"> </w:t>
      </w:r>
      <w:r w:rsidRPr="00643A43">
        <w:t>rating</w:t>
      </w:r>
      <w:r w:rsidR="00F73A4C" w:rsidRPr="00643A43">
        <w:t xml:space="preserve"> </w:t>
      </w:r>
      <w:r w:rsidRPr="00643A43">
        <w:t>applications</w:t>
      </w:r>
      <w:r w:rsidR="00F73A4C" w:rsidRPr="00643A43">
        <w:t xml:space="preserve"> </w:t>
      </w:r>
      <w:r w:rsidRPr="00643A43">
        <w:t>at</w:t>
      </w:r>
      <w:r w:rsidR="00F73A4C" w:rsidRPr="00643A43">
        <w:t xml:space="preserve"> </w:t>
      </w:r>
      <w:r w:rsidRPr="00643A43">
        <w:t>a</w:t>
      </w:r>
      <w:r w:rsidR="00F73A4C" w:rsidRPr="00643A43">
        <w:t xml:space="preserve"> </w:t>
      </w:r>
      <w:r w:rsidRPr="00643A43">
        <w:t>large</w:t>
      </w:r>
      <w:r w:rsidR="00F73A4C" w:rsidRPr="00643A43">
        <w:t xml:space="preserve"> </w:t>
      </w:r>
      <w:r w:rsidRPr="00643A43">
        <w:t>scale</w:t>
      </w:r>
      <w:r w:rsidR="00F73A4C" w:rsidRPr="00643A43">
        <w:t xml:space="preserve"> </w:t>
      </w:r>
      <w:r w:rsidRPr="00643A43">
        <w:t>to</w:t>
      </w:r>
      <w:r w:rsidR="00F73A4C" w:rsidRPr="00643A43">
        <w:t xml:space="preserve"> </w:t>
      </w:r>
      <w:r w:rsidRPr="00643A43">
        <w:t>reveal</w:t>
      </w:r>
      <w:r w:rsidR="00F73A4C" w:rsidRPr="00643A43">
        <w:t xml:space="preserve"> </w:t>
      </w:r>
      <w:r w:rsidRPr="00643A43">
        <w:t>consumer</w:t>
      </w:r>
      <w:r w:rsidR="00F73A4C" w:rsidRPr="00643A43">
        <w:t xml:space="preserve"> </w:t>
      </w:r>
      <w:r w:rsidRPr="00643A43">
        <w:t>perceptions</w:t>
      </w:r>
      <w:r w:rsidR="00F73A4C" w:rsidRPr="00643A43">
        <w:t xml:space="preserve"> </w:t>
      </w:r>
      <w:r w:rsidRPr="00643A43">
        <w:t>of</w:t>
      </w:r>
      <w:r w:rsidR="00F73A4C" w:rsidRPr="00643A43">
        <w:t xml:space="preserve"> </w:t>
      </w:r>
      <w:r w:rsidRPr="00643A43">
        <w:t>a</w:t>
      </w:r>
      <w:r w:rsidR="00F73A4C" w:rsidRPr="00643A43">
        <w:t xml:space="preserve"> </w:t>
      </w:r>
      <w:r w:rsidRPr="00643A43">
        <w:t>variety</w:t>
      </w:r>
      <w:r w:rsidR="00F73A4C" w:rsidRPr="00643A43">
        <w:t xml:space="preserve"> </w:t>
      </w:r>
      <w:r w:rsidRPr="00643A43">
        <w:t>of</w:t>
      </w:r>
      <w:r w:rsidR="00F73A4C" w:rsidRPr="00643A43">
        <w:t xml:space="preserve"> </w:t>
      </w:r>
      <w:r w:rsidRPr="00643A43">
        <w:t>products</w:t>
      </w:r>
      <w:r w:rsidR="00F73A4C" w:rsidRPr="00643A43">
        <w:t xml:space="preserve"> </w:t>
      </w:r>
      <w:r w:rsidRPr="00643A43">
        <w:t>and</w:t>
      </w:r>
      <w:r w:rsidR="00F73A4C" w:rsidRPr="00643A43">
        <w:t xml:space="preserve"> </w:t>
      </w:r>
      <w:r w:rsidRPr="00643A43">
        <w:t>services</w:t>
      </w:r>
      <w:r w:rsidR="00F73A4C" w:rsidRPr="00643A43">
        <w:t xml:space="preserve"> </w:t>
      </w:r>
      <w:r w:rsidRPr="00643A43">
        <w:t>(</w:t>
      </w:r>
      <w:hyperlink w:anchor="_bookmark60" w:history="1">
        <w:r w:rsidR="00346025" w:rsidRPr="00643A43">
          <w:t>Reimers</w:t>
        </w:r>
        <w:r w:rsidR="00F73A4C" w:rsidRPr="00643A43">
          <w:t xml:space="preserve"> </w:t>
        </w:r>
        <w:r w:rsidR="00346025" w:rsidRPr="00643A43">
          <w:t>&amp;</w:t>
        </w:r>
        <w:r w:rsidR="00F73A4C" w:rsidRPr="00643A43">
          <w:t xml:space="preserve"> </w:t>
        </w:r>
        <w:proofErr w:type="spellStart"/>
        <w:r w:rsidR="00346025" w:rsidRPr="00643A43">
          <w:t>Waldfogel</w:t>
        </w:r>
        <w:proofErr w:type="spellEnd"/>
      </w:hyperlink>
      <w:r w:rsidRPr="00643A43">
        <w:t>,</w:t>
      </w:r>
      <w:r w:rsidR="00F73A4C" w:rsidRPr="00643A43">
        <w:t xml:space="preserve"> </w:t>
      </w:r>
      <w:hyperlink w:anchor="_bookmark60" w:history="1">
        <w:r w:rsidRPr="00643A43">
          <w:t>2021</w:t>
        </w:r>
      </w:hyperlink>
      <w:r w:rsidRPr="00643A43">
        <w:t>).</w:t>
      </w:r>
      <w:r w:rsidR="00F73A4C" w:rsidRPr="00643A43">
        <w:t xml:space="preserve"> </w:t>
      </w:r>
      <w:r w:rsidRPr="00643A43">
        <w:t>Self-ratings</w:t>
      </w:r>
      <w:r w:rsidR="00F73A4C" w:rsidRPr="00643A43">
        <w:t xml:space="preserve"> </w:t>
      </w:r>
      <w:r w:rsidRPr="00643A43">
        <w:t>have</w:t>
      </w:r>
      <w:r w:rsidR="00F73A4C" w:rsidRPr="00643A43">
        <w:t xml:space="preserve"> </w:t>
      </w:r>
      <w:r w:rsidRPr="00643A43">
        <w:t>also</w:t>
      </w:r>
      <w:r w:rsidR="00F73A4C" w:rsidRPr="00643A43">
        <w:t xml:space="preserve"> </w:t>
      </w:r>
      <w:r w:rsidRPr="00643A43">
        <w:t>been</w:t>
      </w:r>
      <w:r w:rsidR="00F73A4C" w:rsidRPr="00643A43">
        <w:t xml:space="preserve"> </w:t>
      </w:r>
      <w:r w:rsidRPr="00643A43">
        <w:t>used</w:t>
      </w:r>
      <w:r w:rsidR="00F73A4C" w:rsidRPr="00643A43">
        <w:t xml:space="preserve"> </w:t>
      </w:r>
      <w:r w:rsidRPr="00643A43">
        <w:t>to</w:t>
      </w:r>
      <w:r w:rsidR="00F73A4C" w:rsidRPr="00643A43">
        <w:t xml:space="preserve"> </w:t>
      </w:r>
      <w:r w:rsidRPr="00643A43">
        <w:t>assess</w:t>
      </w:r>
      <w:r w:rsidR="00F73A4C" w:rsidRPr="00643A43">
        <w:t xml:space="preserve"> </w:t>
      </w:r>
      <w:r w:rsidRPr="00643A43">
        <w:t>own</w:t>
      </w:r>
      <w:r w:rsidR="00F73A4C" w:rsidRPr="00643A43">
        <w:t xml:space="preserve"> </w:t>
      </w:r>
      <w:r w:rsidRPr="00643A43">
        <w:t>performance</w:t>
      </w:r>
      <w:r w:rsidR="00F73A4C" w:rsidRPr="00643A43">
        <w:t xml:space="preserve"> </w:t>
      </w:r>
      <w:r w:rsidRPr="00643A43">
        <w:t>in</w:t>
      </w:r>
      <w:r w:rsidR="00F73A4C" w:rsidRPr="00643A43">
        <w:t xml:space="preserve"> </w:t>
      </w:r>
      <w:r w:rsidRPr="00643A43">
        <w:t>various</w:t>
      </w:r>
      <w:r w:rsidR="00F73A4C" w:rsidRPr="00643A43">
        <w:t xml:space="preserve"> </w:t>
      </w:r>
      <w:r w:rsidRPr="00643A43">
        <w:t>settings</w:t>
      </w:r>
      <w:r w:rsidR="00F73A4C" w:rsidRPr="00643A43">
        <w:t xml:space="preserve"> </w:t>
      </w:r>
      <w:r w:rsidRPr="00643A43">
        <w:t>(</w:t>
      </w:r>
      <w:proofErr w:type="spellStart"/>
      <w:r w:rsidRPr="00643A43">
        <w:t>eg.</w:t>
      </w:r>
      <w:proofErr w:type="spellEnd"/>
      <w:r w:rsidR="00F73A4C" w:rsidRPr="00643A43">
        <w:t xml:space="preserve"> </w:t>
      </w:r>
      <w:hyperlink w:anchor="_bookmark38" w:history="1">
        <w:proofErr w:type="spellStart"/>
        <w:r w:rsidRPr="00643A43">
          <w:t>Horswill</w:t>
        </w:r>
        <w:proofErr w:type="spellEnd"/>
        <w:r w:rsidR="00F73A4C" w:rsidRPr="00643A43">
          <w:t xml:space="preserve"> </w:t>
        </w:r>
        <w:r w:rsidRPr="00643A43">
          <w:t>et</w:t>
        </w:r>
        <w:r w:rsidR="00F73A4C" w:rsidRPr="00643A43">
          <w:t xml:space="preserve"> </w:t>
        </w:r>
        <w:r w:rsidRPr="00643A43">
          <w:t>al.</w:t>
        </w:r>
      </w:hyperlink>
      <w:r w:rsidRPr="00643A43">
        <w:t>,</w:t>
      </w:r>
      <w:r w:rsidR="00F73A4C" w:rsidRPr="00643A43">
        <w:t xml:space="preserve"> </w:t>
      </w:r>
      <w:hyperlink w:anchor="_bookmark38" w:history="1">
        <w:r w:rsidRPr="00643A43">
          <w:t>2013</w:t>
        </w:r>
      </w:hyperlink>
      <w:r w:rsidRPr="00643A43">
        <w:t>).</w:t>
      </w:r>
      <w:r w:rsidR="00F73A4C" w:rsidRPr="00643A43">
        <w:t xml:space="preserve"> </w:t>
      </w:r>
      <w:r w:rsidRPr="00643A43">
        <w:t>Perceptions</w:t>
      </w:r>
      <w:r w:rsidR="00F73A4C" w:rsidRPr="00643A43">
        <w:t xml:space="preserve"> </w:t>
      </w:r>
      <w:r w:rsidRPr="00643A43">
        <w:t>have</w:t>
      </w:r>
      <w:r w:rsidR="00F73A4C" w:rsidRPr="00643A43">
        <w:t xml:space="preserve"> </w:t>
      </w:r>
      <w:r w:rsidRPr="00643A43">
        <w:t>been</w:t>
      </w:r>
      <w:r w:rsidR="00F73A4C" w:rsidRPr="00643A43">
        <w:t xml:space="preserve"> </w:t>
      </w:r>
      <w:r w:rsidRPr="00643A43">
        <w:t>found</w:t>
      </w:r>
      <w:r w:rsidR="00F73A4C" w:rsidRPr="00643A43">
        <w:t xml:space="preserve"> </w:t>
      </w:r>
      <w:r w:rsidRPr="00643A43">
        <w:t>to</w:t>
      </w:r>
      <w:r w:rsidR="00F73A4C" w:rsidRPr="00643A43">
        <w:t xml:space="preserve"> </w:t>
      </w:r>
      <w:r w:rsidRPr="00643A43">
        <w:t>correlate</w:t>
      </w:r>
      <w:r w:rsidR="00F73A4C" w:rsidRPr="00643A43">
        <w:t xml:space="preserve"> </w:t>
      </w:r>
      <w:r w:rsidRPr="00643A43">
        <w:t>with</w:t>
      </w:r>
      <w:r w:rsidR="00F73A4C" w:rsidRPr="00643A43">
        <w:t xml:space="preserve"> </w:t>
      </w:r>
      <w:r w:rsidRPr="00643A43">
        <w:t>innovations</w:t>
      </w:r>
      <w:r w:rsidR="00F73A4C" w:rsidRPr="00643A43">
        <w:t xml:space="preserve"> </w:t>
      </w:r>
      <w:r w:rsidRPr="00643A43">
        <w:t>in</w:t>
      </w:r>
      <w:r w:rsidR="00F73A4C" w:rsidRPr="00643A43">
        <w:t xml:space="preserve"> </w:t>
      </w:r>
      <w:r w:rsidRPr="00643A43">
        <w:t>food</w:t>
      </w:r>
      <w:r w:rsidR="00F73A4C" w:rsidRPr="00643A43">
        <w:t xml:space="preserve"> </w:t>
      </w:r>
      <w:r w:rsidRPr="00643A43">
        <w:t>supply</w:t>
      </w:r>
      <w:r w:rsidR="00F73A4C" w:rsidRPr="00643A43">
        <w:t xml:space="preserve"> </w:t>
      </w:r>
      <w:r w:rsidRPr="00643A43">
        <w:t>chains</w:t>
      </w:r>
      <w:r w:rsidR="00F73A4C" w:rsidRPr="00643A43">
        <w:t xml:space="preserve"> </w:t>
      </w:r>
      <w:r w:rsidRPr="00643A43">
        <w:t>and</w:t>
      </w:r>
      <w:r w:rsidR="00F73A4C" w:rsidRPr="00643A43">
        <w:t xml:space="preserve"> </w:t>
      </w:r>
      <w:r w:rsidRPr="00643A43">
        <w:t>identify</w:t>
      </w:r>
      <w:r w:rsidR="00F73A4C" w:rsidRPr="00643A43">
        <w:t xml:space="preserve"> </w:t>
      </w:r>
      <w:r w:rsidRPr="00643A43">
        <w:t>performance</w:t>
      </w:r>
      <w:r w:rsidR="00F73A4C" w:rsidRPr="00643A43">
        <w:t xml:space="preserve"> </w:t>
      </w:r>
      <w:r w:rsidRPr="00643A43">
        <w:t>issues</w:t>
      </w:r>
      <w:r w:rsidR="00F73A4C" w:rsidRPr="00643A43">
        <w:t xml:space="preserve"> </w:t>
      </w:r>
      <w:r w:rsidRPr="00643A43">
        <w:t>of</w:t>
      </w:r>
      <w:r w:rsidR="00F73A4C" w:rsidRPr="00643A43">
        <w:t xml:space="preserve"> </w:t>
      </w:r>
      <w:r w:rsidRPr="00643A43">
        <w:t>actors</w:t>
      </w:r>
      <w:r w:rsidR="00F73A4C" w:rsidRPr="00643A43">
        <w:t xml:space="preserve"> </w:t>
      </w:r>
      <w:r w:rsidRPr="00643A43">
        <w:t>involved</w:t>
      </w:r>
      <w:r w:rsidR="00F73A4C" w:rsidRPr="00643A43">
        <w:t xml:space="preserve"> </w:t>
      </w:r>
      <w:r w:rsidRPr="00643A43">
        <w:t>(</w:t>
      </w:r>
      <w:hyperlink w:anchor="_bookmark58" w:history="1">
        <w:r w:rsidR="00346025" w:rsidRPr="00643A43">
          <w:t>Ola</w:t>
        </w:r>
        <w:r w:rsidR="00F73A4C" w:rsidRPr="00643A43">
          <w:t xml:space="preserve"> </w:t>
        </w:r>
        <w:r w:rsidR="00346025" w:rsidRPr="00643A43">
          <w:t>&amp;</w:t>
        </w:r>
        <w:r w:rsidR="00F73A4C" w:rsidRPr="00643A43">
          <w:t xml:space="preserve"> </w:t>
        </w:r>
        <w:proofErr w:type="spellStart"/>
        <w:r w:rsidR="00346025" w:rsidRPr="00643A43">
          <w:t>Menapace</w:t>
        </w:r>
        <w:proofErr w:type="spellEnd"/>
      </w:hyperlink>
      <w:r w:rsidRPr="00643A43">
        <w:t>,</w:t>
      </w:r>
      <w:r w:rsidR="00F73A4C" w:rsidRPr="00643A43">
        <w:t xml:space="preserve"> </w:t>
      </w:r>
      <w:hyperlink w:anchor="_bookmark58" w:history="1">
        <w:r w:rsidRPr="00643A43">
          <w:t>2020</w:t>
        </w:r>
      </w:hyperlink>
      <w:r w:rsidRPr="00643A43">
        <w:t>;</w:t>
      </w:r>
      <w:r w:rsidR="00F73A4C" w:rsidRPr="00643A43">
        <w:t xml:space="preserve"> </w:t>
      </w:r>
      <w:hyperlink w:anchor="_bookmark57" w:history="1">
        <w:r w:rsidRPr="00643A43">
          <w:t>Odongo</w:t>
        </w:r>
        <w:r w:rsidR="00F73A4C" w:rsidRPr="00643A43">
          <w:t xml:space="preserve"> </w:t>
        </w:r>
        <w:r w:rsidRPr="00643A43">
          <w:t>et</w:t>
        </w:r>
        <w:r w:rsidR="00F73A4C" w:rsidRPr="00643A43">
          <w:t xml:space="preserve"> </w:t>
        </w:r>
        <w:r w:rsidRPr="00643A43">
          <w:t>al.</w:t>
        </w:r>
      </w:hyperlink>
      <w:r w:rsidRPr="00643A43">
        <w:t>,</w:t>
      </w:r>
      <w:r w:rsidR="00F73A4C" w:rsidRPr="00643A43">
        <w:t xml:space="preserve"> </w:t>
      </w:r>
      <w:hyperlink w:anchor="_bookmark57" w:history="1">
        <w:r w:rsidRPr="00643A43">
          <w:t>2016</w:t>
        </w:r>
      </w:hyperlink>
      <w:r w:rsidRPr="00643A43">
        <w:t>).</w:t>
      </w:r>
    </w:p>
    <w:p w14:paraId="38AAE86B" w14:textId="15F9353A" w:rsidR="005139B5" w:rsidRPr="00643A43" w:rsidRDefault="0081249E" w:rsidP="00643A43">
      <w:pPr>
        <w:pStyle w:val="1PP"/>
        <w:jc w:val="both"/>
      </w:pPr>
      <w:r w:rsidRPr="00643A43">
        <w:t>Women</w:t>
      </w:r>
      <w:r w:rsidR="00F73A4C" w:rsidRPr="00643A43">
        <w:t xml:space="preserve"> </w:t>
      </w:r>
      <w:r w:rsidRPr="00643A43">
        <w:t>are</w:t>
      </w:r>
      <w:r w:rsidR="00F73A4C" w:rsidRPr="00643A43">
        <w:t xml:space="preserve"> </w:t>
      </w:r>
      <w:r w:rsidRPr="00643A43">
        <w:t>important</w:t>
      </w:r>
      <w:r w:rsidR="00F73A4C" w:rsidRPr="00643A43">
        <w:t xml:space="preserve"> </w:t>
      </w:r>
      <w:r w:rsidRPr="00643A43">
        <w:t>actors</w:t>
      </w:r>
      <w:r w:rsidR="00F73A4C" w:rsidRPr="00643A43">
        <w:t xml:space="preserve"> </w:t>
      </w:r>
      <w:r w:rsidRPr="00643A43">
        <w:t>in</w:t>
      </w:r>
      <w:r w:rsidR="00F73A4C" w:rsidRPr="00643A43">
        <w:t xml:space="preserve"> </w:t>
      </w:r>
      <w:r w:rsidRPr="00643A43">
        <w:t>food</w:t>
      </w:r>
      <w:r w:rsidR="00F73A4C" w:rsidRPr="00643A43">
        <w:t xml:space="preserve"> </w:t>
      </w:r>
      <w:r w:rsidRPr="00643A43">
        <w:t>supply</w:t>
      </w:r>
      <w:r w:rsidR="00F73A4C" w:rsidRPr="00643A43">
        <w:t xml:space="preserve"> </w:t>
      </w:r>
      <w:r w:rsidRPr="00643A43">
        <w:t>chain.</w:t>
      </w:r>
      <w:r w:rsidR="00F73A4C" w:rsidRPr="00643A43">
        <w:t xml:space="preserve"> </w:t>
      </w:r>
      <w:r w:rsidRPr="00643A43">
        <w:t>In</w:t>
      </w:r>
      <w:r w:rsidR="00F73A4C" w:rsidRPr="00643A43">
        <w:t xml:space="preserve"> </w:t>
      </w:r>
      <w:r w:rsidRPr="00643A43">
        <w:t>many</w:t>
      </w:r>
      <w:r w:rsidR="00F73A4C" w:rsidRPr="00643A43">
        <w:t xml:space="preserve"> </w:t>
      </w:r>
      <w:r w:rsidRPr="00643A43">
        <w:t>places,</w:t>
      </w:r>
      <w:r w:rsidR="00F73A4C" w:rsidRPr="00643A43">
        <w:t xml:space="preserve"> </w:t>
      </w:r>
      <w:r w:rsidRPr="00643A43">
        <w:t>we</w:t>
      </w:r>
      <w:r w:rsidR="00F73A4C" w:rsidRPr="00643A43">
        <w:t xml:space="preserve"> </w:t>
      </w:r>
      <w:r w:rsidRPr="00643A43">
        <w:t>see</w:t>
      </w:r>
      <w:r w:rsidR="00F73A4C" w:rsidRPr="00643A43">
        <w:t xml:space="preserve"> </w:t>
      </w:r>
      <w:r w:rsidRPr="00643A43">
        <w:t>patterns</w:t>
      </w:r>
      <w:r w:rsidR="00F73A4C" w:rsidRPr="00643A43">
        <w:t xml:space="preserve"> </w:t>
      </w:r>
      <w:r w:rsidRPr="00643A43">
        <w:t>of</w:t>
      </w:r>
      <w:r w:rsidR="00F73A4C" w:rsidRPr="00643A43">
        <w:t xml:space="preserve"> </w:t>
      </w:r>
      <w:r w:rsidRPr="00643A43">
        <w:t>women's</w:t>
      </w:r>
      <w:r w:rsidR="00F73A4C" w:rsidRPr="00643A43">
        <w:t xml:space="preserve"> </w:t>
      </w:r>
      <w:r w:rsidRPr="00643A43">
        <w:t>share</w:t>
      </w:r>
      <w:r w:rsidR="00F73A4C" w:rsidRPr="00643A43">
        <w:t xml:space="preserve"> </w:t>
      </w:r>
      <w:r w:rsidRPr="00643A43">
        <w:t>in</w:t>
      </w:r>
      <w:r w:rsidR="00F73A4C" w:rsidRPr="00643A43">
        <w:t xml:space="preserve"> </w:t>
      </w:r>
      <w:r w:rsidRPr="00643A43">
        <w:t>agricultural</w:t>
      </w:r>
      <w:r w:rsidR="00F73A4C" w:rsidRPr="00643A43">
        <w:t xml:space="preserve"> </w:t>
      </w:r>
      <w:r w:rsidRPr="00643A43">
        <w:t>labor</w:t>
      </w:r>
      <w:r w:rsidR="00F73A4C" w:rsidRPr="00643A43">
        <w:t xml:space="preserve"> </w:t>
      </w:r>
      <w:r w:rsidRPr="00643A43">
        <w:t>increasing,</w:t>
      </w:r>
      <w:r w:rsidR="00F73A4C" w:rsidRPr="00643A43">
        <w:t xml:space="preserve"> </w:t>
      </w:r>
      <w:r w:rsidRPr="00643A43">
        <w:t>creating</w:t>
      </w:r>
      <w:r w:rsidR="00F73A4C" w:rsidRPr="00643A43">
        <w:t xml:space="preserve"> </w:t>
      </w:r>
      <w:r w:rsidRPr="00643A43">
        <w:t>more</w:t>
      </w:r>
      <w:r w:rsidR="00F73A4C" w:rsidRPr="00643A43">
        <w:t xml:space="preserve"> </w:t>
      </w:r>
      <w:r w:rsidRPr="00643A43">
        <w:t>space</w:t>
      </w:r>
      <w:r w:rsidR="00F73A4C" w:rsidRPr="00643A43">
        <w:t xml:space="preserve"> </w:t>
      </w:r>
      <w:r w:rsidRPr="00643A43">
        <w:t>for</w:t>
      </w:r>
      <w:r w:rsidR="00F73A4C" w:rsidRPr="00643A43">
        <w:t xml:space="preserve"> </w:t>
      </w:r>
      <w:r w:rsidRPr="00643A43">
        <w:t>women</w:t>
      </w:r>
      <w:r w:rsidR="00F73A4C" w:rsidRPr="00643A43">
        <w:t xml:space="preserve"> </w:t>
      </w:r>
      <w:r w:rsidRPr="00643A43">
        <w:t>to</w:t>
      </w:r>
      <w:r w:rsidR="00F73A4C" w:rsidRPr="00643A43">
        <w:t xml:space="preserve"> </w:t>
      </w:r>
      <w:r w:rsidRPr="00643A43">
        <w:t>engage</w:t>
      </w:r>
      <w:r w:rsidR="00F73A4C" w:rsidRPr="00643A43">
        <w:t xml:space="preserve"> </w:t>
      </w:r>
      <w:r w:rsidRPr="00643A43">
        <w:t>in</w:t>
      </w:r>
      <w:r w:rsidR="00F73A4C" w:rsidRPr="00643A43">
        <w:t xml:space="preserve"> </w:t>
      </w:r>
      <w:r w:rsidRPr="00643A43">
        <w:t>a</w:t>
      </w:r>
      <w:r w:rsidR="00F73A4C" w:rsidRPr="00643A43">
        <w:t xml:space="preserve"> </w:t>
      </w:r>
      <w:r w:rsidRPr="00643A43">
        <w:t>sector</w:t>
      </w:r>
      <w:r w:rsidR="00F73A4C" w:rsidRPr="00643A43">
        <w:t xml:space="preserve"> </w:t>
      </w:r>
      <w:r w:rsidRPr="00643A43">
        <w:t>that</w:t>
      </w:r>
      <w:r w:rsidR="00F73A4C" w:rsidRPr="00643A43">
        <w:t xml:space="preserve"> </w:t>
      </w:r>
      <w:r w:rsidRPr="00643A43">
        <w:t>is</w:t>
      </w:r>
      <w:r w:rsidR="00F73A4C" w:rsidRPr="00643A43">
        <w:t xml:space="preserve"> </w:t>
      </w:r>
      <w:r w:rsidRPr="00643A43">
        <w:t>considered</w:t>
      </w:r>
      <w:r w:rsidR="00F73A4C" w:rsidRPr="00643A43">
        <w:t xml:space="preserve"> </w:t>
      </w:r>
      <w:r w:rsidRPr="00643A43">
        <w:t>important</w:t>
      </w:r>
      <w:r w:rsidR="00F73A4C" w:rsidRPr="00643A43">
        <w:t xml:space="preserve"> </w:t>
      </w:r>
      <w:r w:rsidRPr="00643A43">
        <w:t>for</w:t>
      </w:r>
      <w:r w:rsidR="00F73A4C" w:rsidRPr="00643A43">
        <w:t xml:space="preserve"> </w:t>
      </w:r>
      <w:r w:rsidRPr="00643A43">
        <w:t>poverty</w:t>
      </w:r>
      <w:r w:rsidR="00F73A4C" w:rsidRPr="00643A43">
        <w:t xml:space="preserve"> </w:t>
      </w:r>
      <w:r w:rsidRPr="00643A43">
        <w:t>reduction</w:t>
      </w:r>
      <w:r w:rsidR="00F73A4C" w:rsidRPr="00643A43">
        <w:t xml:space="preserve"> </w:t>
      </w:r>
      <w:r w:rsidRPr="00643A43">
        <w:t>(</w:t>
      </w:r>
      <w:proofErr w:type="spellStart"/>
      <w:r w:rsidR="006B0D07" w:rsidRPr="00643A43">
        <w:fldChar w:fldCharType="begin"/>
      </w:r>
      <w:r w:rsidR="006B0D07" w:rsidRPr="00643A43">
        <w:instrText xml:space="preserve"> HYPERLINK \l "_bookmark41" </w:instrText>
      </w:r>
      <w:r w:rsidR="006B0D07" w:rsidRPr="00643A43">
        <w:fldChar w:fldCharType="separate"/>
      </w:r>
      <w:r w:rsidRPr="00643A43">
        <w:t>Kawarazuka</w:t>
      </w:r>
      <w:proofErr w:type="spellEnd"/>
      <w:r w:rsidR="00F73A4C" w:rsidRPr="00643A43">
        <w:t xml:space="preserve"> </w:t>
      </w:r>
      <w:r w:rsidRPr="00643A43">
        <w:t>et</w:t>
      </w:r>
      <w:r w:rsidR="00F73A4C" w:rsidRPr="00643A43">
        <w:t xml:space="preserve"> </w:t>
      </w:r>
      <w:r w:rsidRPr="00643A43">
        <w:t>al.</w:t>
      </w:r>
      <w:r w:rsidR="006B0D07" w:rsidRPr="00643A43">
        <w:fldChar w:fldCharType="end"/>
      </w:r>
      <w:r w:rsidRPr="00643A43">
        <w:t>,</w:t>
      </w:r>
      <w:r w:rsidR="00F73A4C" w:rsidRPr="00643A43">
        <w:t xml:space="preserve"> </w:t>
      </w:r>
      <w:hyperlink w:anchor="_bookmark41" w:history="1">
        <w:r w:rsidRPr="00643A43">
          <w:t>2021</w:t>
        </w:r>
      </w:hyperlink>
      <w:r w:rsidRPr="00643A43">
        <w:t>).</w:t>
      </w:r>
      <w:r w:rsidR="00F73A4C" w:rsidRPr="00643A43">
        <w:t xml:space="preserve"> </w:t>
      </w:r>
      <w:r w:rsidRPr="00643A43">
        <w:t>Furthermore,</w:t>
      </w:r>
      <w:r w:rsidR="00F73A4C" w:rsidRPr="00643A43">
        <w:t xml:space="preserve"> </w:t>
      </w:r>
      <w:r w:rsidRPr="00643A43">
        <w:lastRenderedPageBreak/>
        <w:t>while</w:t>
      </w:r>
      <w:r w:rsidR="00F73A4C" w:rsidRPr="00643A43">
        <w:t xml:space="preserve"> </w:t>
      </w:r>
      <w:r w:rsidRPr="00643A43">
        <w:t>in</w:t>
      </w:r>
      <w:r w:rsidR="00F73A4C" w:rsidRPr="00643A43">
        <w:t xml:space="preserve"> </w:t>
      </w:r>
      <w:r w:rsidRPr="00643A43">
        <w:t>smallholder</w:t>
      </w:r>
      <w:r w:rsidR="00F73A4C" w:rsidRPr="00643A43">
        <w:t xml:space="preserve"> </w:t>
      </w:r>
      <w:r w:rsidRPr="00643A43">
        <w:t>agriculture,</w:t>
      </w:r>
      <w:r w:rsidR="00F73A4C" w:rsidRPr="00643A43">
        <w:t xml:space="preserve"> </w:t>
      </w:r>
      <w:r w:rsidRPr="00643A43">
        <w:t>women</w:t>
      </w:r>
      <w:r w:rsidR="00F73A4C" w:rsidRPr="00643A43">
        <w:t xml:space="preserve"> </w:t>
      </w:r>
      <w:r w:rsidRPr="00643A43">
        <w:t>often</w:t>
      </w:r>
      <w:r w:rsidR="00F73A4C" w:rsidRPr="00643A43">
        <w:t xml:space="preserve"> </w:t>
      </w:r>
      <w:r w:rsidRPr="00643A43">
        <w:t>only</w:t>
      </w:r>
      <w:r w:rsidR="00F73A4C" w:rsidRPr="00643A43">
        <w:t xml:space="preserve"> </w:t>
      </w:r>
      <w:r w:rsidRPr="00643A43">
        <w:t>participate</w:t>
      </w:r>
      <w:r w:rsidR="00F73A4C" w:rsidRPr="00643A43">
        <w:t xml:space="preserve"> </w:t>
      </w:r>
      <w:r w:rsidRPr="00643A43">
        <w:t>in</w:t>
      </w:r>
      <w:r w:rsidR="00F73A4C" w:rsidRPr="00643A43">
        <w:t xml:space="preserve"> </w:t>
      </w:r>
      <w:r w:rsidRPr="00643A43">
        <w:t>agricultural</w:t>
      </w:r>
      <w:r w:rsidR="00F73A4C" w:rsidRPr="00643A43">
        <w:t xml:space="preserve"> </w:t>
      </w:r>
      <w:r w:rsidRPr="00643A43">
        <w:t>production</w:t>
      </w:r>
      <w:r w:rsidR="00F73A4C" w:rsidRPr="00643A43">
        <w:t xml:space="preserve"> </w:t>
      </w:r>
      <w:r w:rsidRPr="00643A43">
        <w:t>as</w:t>
      </w:r>
      <w:r w:rsidR="00F73A4C" w:rsidRPr="00643A43">
        <w:t xml:space="preserve"> </w:t>
      </w:r>
      <w:r w:rsidRPr="00643A43">
        <w:t>unpaid</w:t>
      </w:r>
      <w:r w:rsidR="00F73A4C" w:rsidRPr="00643A43">
        <w:t xml:space="preserve"> </w:t>
      </w:r>
      <w:r w:rsidRPr="00643A43">
        <w:t>family</w:t>
      </w:r>
      <w:r w:rsidR="00F73A4C" w:rsidRPr="00643A43">
        <w:t xml:space="preserve"> </w:t>
      </w:r>
      <w:r w:rsidRPr="00643A43">
        <w:t>laborers,</w:t>
      </w:r>
      <w:r w:rsidR="00F73A4C" w:rsidRPr="00643A43">
        <w:t xml:space="preserve"> </w:t>
      </w:r>
      <w:r w:rsidRPr="00643A43">
        <w:t>they</w:t>
      </w:r>
      <w:r w:rsidR="00F73A4C" w:rsidRPr="00643A43">
        <w:t xml:space="preserve"> </w:t>
      </w:r>
      <w:r w:rsidRPr="00643A43">
        <w:t>often</w:t>
      </w:r>
      <w:r w:rsidR="00F73A4C" w:rsidRPr="00643A43">
        <w:t xml:space="preserve"> </w:t>
      </w:r>
      <w:r w:rsidRPr="00643A43">
        <w:t>have</w:t>
      </w:r>
      <w:r w:rsidR="00F73A4C" w:rsidRPr="00643A43">
        <w:t xml:space="preserve"> </w:t>
      </w:r>
      <w:r w:rsidRPr="00643A43">
        <w:t>considerably</w:t>
      </w:r>
      <w:r w:rsidR="00F73A4C" w:rsidRPr="00643A43">
        <w:t xml:space="preserve"> </w:t>
      </w:r>
      <w:r w:rsidRPr="00643A43">
        <w:t>more</w:t>
      </w:r>
      <w:r w:rsidR="00F73A4C" w:rsidRPr="00643A43">
        <w:t xml:space="preserve"> </w:t>
      </w:r>
      <w:r w:rsidRPr="00643A43">
        <w:t>agency</w:t>
      </w:r>
      <w:r w:rsidR="00F73A4C" w:rsidRPr="00643A43">
        <w:t xml:space="preserve"> </w:t>
      </w:r>
      <w:r w:rsidRPr="00643A43">
        <w:t>in</w:t>
      </w:r>
      <w:r w:rsidR="00F73A4C" w:rsidRPr="00643A43">
        <w:t xml:space="preserve"> </w:t>
      </w:r>
      <w:r w:rsidRPr="00643A43">
        <w:t>other</w:t>
      </w:r>
      <w:r w:rsidR="00F73A4C" w:rsidRPr="00643A43">
        <w:t xml:space="preserve"> </w:t>
      </w:r>
      <w:r w:rsidRPr="00643A43">
        <w:t>nodes</w:t>
      </w:r>
      <w:r w:rsidR="00F73A4C" w:rsidRPr="00643A43">
        <w:t xml:space="preserve"> </w:t>
      </w:r>
      <w:r w:rsidRPr="00643A43">
        <w:t>of</w:t>
      </w:r>
      <w:r w:rsidR="00F73A4C" w:rsidRPr="00643A43">
        <w:t xml:space="preserve"> </w:t>
      </w:r>
      <w:r w:rsidRPr="00643A43">
        <w:t>the</w:t>
      </w:r>
      <w:r w:rsidR="00F73A4C" w:rsidRPr="00643A43">
        <w:t xml:space="preserve"> </w:t>
      </w:r>
      <w:r w:rsidRPr="00643A43">
        <w:t>value</w:t>
      </w:r>
      <w:r w:rsidR="00F73A4C" w:rsidRPr="00643A43">
        <w:t xml:space="preserve"> </w:t>
      </w:r>
      <w:r w:rsidRPr="00643A43">
        <w:t>chain.</w:t>
      </w:r>
      <w:r w:rsidR="00F73A4C" w:rsidRPr="00643A43">
        <w:t xml:space="preserve"> </w:t>
      </w:r>
      <w:r w:rsidRPr="00643A43">
        <w:t>For</w:t>
      </w:r>
      <w:r w:rsidR="00F73A4C" w:rsidRPr="00643A43">
        <w:t xml:space="preserve"> </w:t>
      </w:r>
      <w:r w:rsidRPr="00643A43">
        <w:t>instance,</w:t>
      </w:r>
      <w:r w:rsidR="00F73A4C" w:rsidRPr="00643A43">
        <w:t xml:space="preserve"> </w:t>
      </w:r>
      <w:hyperlink w:anchor="_bookmark45" w:history="1">
        <w:proofErr w:type="spellStart"/>
        <w:r w:rsidRPr="00643A43">
          <w:t>Maertens</w:t>
        </w:r>
        <w:proofErr w:type="spellEnd"/>
        <w:r w:rsidR="00F73A4C" w:rsidRPr="00643A43">
          <w:t xml:space="preserve"> </w:t>
        </w:r>
        <w:r w:rsidRPr="00643A43">
          <w:t>and</w:t>
        </w:r>
        <w:r w:rsidR="00F73A4C" w:rsidRPr="00643A43">
          <w:t xml:space="preserve"> </w:t>
        </w:r>
        <w:proofErr w:type="spellStart"/>
        <w:r w:rsidRPr="00643A43">
          <w:t>Swinnen</w:t>
        </w:r>
        <w:proofErr w:type="spellEnd"/>
        <w:r w:rsidR="00F73A4C" w:rsidRPr="00643A43">
          <w:t xml:space="preserve"> </w:t>
        </w:r>
      </w:hyperlink>
      <w:r w:rsidRPr="00643A43">
        <w:t>(</w:t>
      </w:r>
      <w:hyperlink w:anchor="_bookmark45" w:history="1">
        <w:r w:rsidRPr="00643A43">
          <w:t>2012</w:t>
        </w:r>
      </w:hyperlink>
      <w:r w:rsidRPr="00643A43">
        <w:t>)</w:t>
      </w:r>
      <w:r w:rsidR="00F73A4C" w:rsidRPr="00643A43">
        <w:t xml:space="preserve"> </w:t>
      </w:r>
      <w:r w:rsidRPr="00643A43">
        <w:t>find</w:t>
      </w:r>
      <w:r w:rsidR="00F73A4C" w:rsidRPr="00643A43">
        <w:t xml:space="preserve"> </w:t>
      </w:r>
      <w:r w:rsidRPr="00643A43">
        <w:t>that</w:t>
      </w:r>
      <w:r w:rsidR="00F73A4C" w:rsidRPr="00643A43">
        <w:t xml:space="preserve"> </w:t>
      </w:r>
      <w:r w:rsidRPr="00643A43">
        <w:t>in</w:t>
      </w:r>
      <w:r w:rsidR="00F73A4C" w:rsidRPr="00643A43">
        <w:t xml:space="preserve"> </w:t>
      </w:r>
      <w:r w:rsidRPr="00643A43">
        <w:t>Senegal's</w:t>
      </w:r>
      <w:r w:rsidR="00F73A4C" w:rsidRPr="00643A43">
        <w:t xml:space="preserve"> </w:t>
      </w:r>
      <w:r w:rsidRPr="00643A43">
        <w:t>emerging</w:t>
      </w:r>
      <w:r w:rsidR="00F73A4C" w:rsidRPr="00643A43">
        <w:t xml:space="preserve"> </w:t>
      </w:r>
      <w:r w:rsidRPr="00643A43">
        <w:t>high-value</w:t>
      </w:r>
      <w:r w:rsidR="00F73A4C" w:rsidRPr="00643A43">
        <w:t xml:space="preserve"> </w:t>
      </w:r>
      <w:r w:rsidRPr="00643A43">
        <w:t>horticulture</w:t>
      </w:r>
      <w:r w:rsidR="00F73A4C" w:rsidRPr="00643A43">
        <w:t xml:space="preserve"> </w:t>
      </w:r>
      <w:r w:rsidRPr="00643A43">
        <w:t>supply</w:t>
      </w:r>
      <w:r w:rsidR="00F73A4C" w:rsidRPr="00643A43">
        <w:t xml:space="preserve"> </w:t>
      </w:r>
      <w:r w:rsidRPr="00643A43">
        <w:t>chains,</w:t>
      </w:r>
      <w:r w:rsidR="00F73A4C" w:rsidRPr="00643A43">
        <w:t xml:space="preserve"> </w:t>
      </w:r>
      <w:r w:rsidRPr="00643A43">
        <w:t>women</w:t>
      </w:r>
      <w:r w:rsidR="00F73A4C" w:rsidRPr="00643A43">
        <w:t xml:space="preserve"> </w:t>
      </w:r>
      <w:r w:rsidRPr="00643A43">
        <w:t>participate</w:t>
      </w:r>
      <w:r w:rsidR="00F73A4C" w:rsidRPr="00643A43">
        <w:t xml:space="preserve"> </w:t>
      </w:r>
      <w:r w:rsidRPr="00643A43">
        <w:t>as</w:t>
      </w:r>
      <w:r w:rsidR="00F73A4C" w:rsidRPr="00643A43">
        <w:t xml:space="preserve"> </w:t>
      </w:r>
      <w:r w:rsidRPr="00643A43">
        <w:t>paid</w:t>
      </w:r>
      <w:r w:rsidR="00F73A4C" w:rsidRPr="00643A43">
        <w:t xml:space="preserve"> </w:t>
      </w:r>
      <w:r w:rsidRPr="00643A43">
        <w:t>wage</w:t>
      </w:r>
      <w:r w:rsidR="00F73A4C" w:rsidRPr="00643A43">
        <w:t xml:space="preserve"> </w:t>
      </w:r>
      <w:r w:rsidRPr="00643A43">
        <w:t>laborers</w:t>
      </w:r>
      <w:r w:rsidR="00F73A4C" w:rsidRPr="00643A43">
        <w:t xml:space="preserve"> </w:t>
      </w:r>
      <w:r w:rsidRPr="00643A43">
        <w:t>on</w:t>
      </w:r>
      <w:r w:rsidR="00F73A4C" w:rsidRPr="00643A43">
        <w:t xml:space="preserve"> </w:t>
      </w:r>
      <w:r w:rsidRPr="00643A43">
        <w:t>large-scale</w:t>
      </w:r>
      <w:r w:rsidR="00F73A4C" w:rsidRPr="00643A43">
        <w:t xml:space="preserve"> </w:t>
      </w:r>
      <w:r w:rsidRPr="00643A43">
        <w:t>estates</w:t>
      </w:r>
      <w:r w:rsidR="00F73A4C" w:rsidRPr="00643A43">
        <w:t xml:space="preserve"> </w:t>
      </w:r>
      <w:r w:rsidRPr="00643A43">
        <w:t>and</w:t>
      </w:r>
      <w:r w:rsidR="00F73A4C" w:rsidRPr="00643A43">
        <w:t xml:space="preserve"> </w:t>
      </w:r>
      <w:r w:rsidRPr="00643A43">
        <w:t>in</w:t>
      </w:r>
      <w:r w:rsidR="00F73A4C" w:rsidRPr="00643A43">
        <w:t xml:space="preserve"> </w:t>
      </w:r>
      <w:r w:rsidRPr="00643A43">
        <w:t>agro-industrial</w:t>
      </w:r>
      <w:r w:rsidR="00F73A4C" w:rsidRPr="00643A43">
        <w:t xml:space="preserve"> </w:t>
      </w:r>
      <w:r w:rsidRPr="00643A43">
        <w:t>processing.</w:t>
      </w:r>
      <w:r w:rsidR="00F73A4C" w:rsidRPr="00643A43">
        <w:t xml:space="preserve"> </w:t>
      </w:r>
      <w:r w:rsidRPr="00643A43">
        <w:t>A</w:t>
      </w:r>
      <w:r w:rsidR="00F73A4C" w:rsidRPr="00643A43">
        <w:t xml:space="preserve"> </w:t>
      </w:r>
      <w:r w:rsidRPr="00643A43">
        <w:t>range</w:t>
      </w:r>
      <w:r w:rsidR="00F73A4C" w:rsidRPr="00643A43">
        <w:t xml:space="preserve"> </w:t>
      </w:r>
      <w:r w:rsidRPr="00643A43">
        <w:t>of</w:t>
      </w:r>
      <w:r w:rsidR="00F73A4C" w:rsidRPr="00643A43">
        <w:t xml:space="preserve"> </w:t>
      </w:r>
      <w:r w:rsidRPr="00643A43">
        <w:t>studies</w:t>
      </w:r>
      <w:r w:rsidR="00F73A4C" w:rsidRPr="00643A43">
        <w:t xml:space="preserve"> </w:t>
      </w:r>
      <w:r w:rsidRPr="00643A43">
        <w:t>looks</w:t>
      </w:r>
      <w:r w:rsidR="00F73A4C" w:rsidRPr="00643A43">
        <w:t xml:space="preserve"> </w:t>
      </w:r>
      <w:r w:rsidRPr="00643A43">
        <w:t>at</w:t>
      </w:r>
      <w:r w:rsidR="00F73A4C" w:rsidRPr="00643A43">
        <w:t xml:space="preserve"> </w:t>
      </w:r>
      <w:r w:rsidRPr="00643A43">
        <w:t>the</w:t>
      </w:r>
      <w:r w:rsidR="00F73A4C" w:rsidRPr="00643A43">
        <w:t xml:space="preserve"> </w:t>
      </w:r>
      <w:r w:rsidRPr="00643A43">
        <w:t>opportunities</w:t>
      </w:r>
      <w:r w:rsidR="00F73A4C" w:rsidRPr="00643A43">
        <w:t xml:space="preserve"> </w:t>
      </w:r>
      <w:r w:rsidRPr="00643A43">
        <w:t>of</w:t>
      </w:r>
      <w:r w:rsidR="00F73A4C" w:rsidRPr="00643A43">
        <w:t xml:space="preserve"> </w:t>
      </w:r>
      <w:r w:rsidRPr="00643A43">
        <w:t>and</w:t>
      </w:r>
      <w:r w:rsidR="00F73A4C" w:rsidRPr="00643A43">
        <w:t xml:space="preserve"> </w:t>
      </w:r>
      <w:r w:rsidRPr="00643A43">
        <w:t>constraints</w:t>
      </w:r>
      <w:r w:rsidR="00F73A4C" w:rsidRPr="00643A43">
        <w:t xml:space="preserve"> </w:t>
      </w:r>
      <w:r w:rsidRPr="00643A43">
        <w:t>faced</w:t>
      </w:r>
      <w:r w:rsidR="00F73A4C" w:rsidRPr="00643A43">
        <w:t xml:space="preserve"> </w:t>
      </w:r>
      <w:r w:rsidRPr="00643A43">
        <w:t>by</w:t>
      </w:r>
      <w:r w:rsidR="00F73A4C" w:rsidRPr="00643A43">
        <w:t xml:space="preserve"> </w:t>
      </w:r>
      <w:r w:rsidRPr="00643A43">
        <w:t>women</w:t>
      </w:r>
      <w:r w:rsidR="00F73A4C" w:rsidRPr="00643A43">
        <w:t xml:space="preserve"> </w:t>
      </w:r>
      <w:r w:rsidRPr="00643A43">
        <w:t>in</w:t>
      </w:r>
      <w:r w:rsidR="00F73A4C" w:rsidRPr="00643A43">
        <w:t xml:space="preserve"> </w:t>
      </w:r>
      <w:r w:rsidRPr="00643A43">
        <w:t>agricultural</w:t>
      </w:r>
      <w:r w:rsidR="00F73A4C" w:rsidRPr="00643A43">
        <w:t xml:space="preserve"> </w:t>
      </w:r>
      <w:r w:rsidRPr="00643A43">
        <w:t>value</w:t>
      </w:r>
      <w:r w:rsidR="00F73A4C" w:rsidRPr="00643A43">
        <w:t xml:space="preserve"> </w:t>
      </w:r>
      <w:r w:rsidRPr="00643A43">
        <w:t>chains</w:t>
      </w:r>
      <w:r w:rsidR="00F73A4C" w:rsidRPr="00643A43">
        <w:t xml:space="preserve"> </w:t>
      </w:r>
      <w:r w:rsidRPr="00643A43">
        <w:t>(</w:t>
      </w:r>
      <w:hyperlink w:anchor="_bookmark15" w:history="1">
        <w:r w:rsidRPr="00643A43">
          <w:t>Barrientos</w:t>
        </w:r>
      </w:hyperlink>
      <w:r w:rsidRPr="00643A43">
        <w:t>,</w:t>
      </w:r>
      <w:r w:rsidR="00F73A4C" w:rsidRPr="00643A43">
        <w:t xml:space="preserve"> </w:t>
      </w:r>
      <w:hyperlink w:anchor="_bookmark15" w:history="1">
        <w:r w:rsidRPr="00643A43">
          <w:t>2019</w:t>
        </w:r>
      </w:hyperlink>
      <w:r w:rsidRPr="00643A43">
        <w:t>;</w:t>
      </w:r>
      <w:r w:rsidR="00F73A4C" w:rsidRPr="00643A43">
        <w:t xml:space="preserve"> </w:t>
      </w:r>
      <w:hyperlink w:anchor="_bookmark42" w:history="1">
        <w:proofErr w:type="spellStart"/>
        <w:r w:rsidRPr="00643A43">
          <w:t>Kruijssen</w:t>
        </w:r>
        <w:proofErr w:type="spellEnd"/>
        <w:r w:rsidR="00F73A4C" w:rsidRPr="00643A43">
          <w:t xml:space="preserve"> </w:t>
        </w:r>
        <w:r w:rsidRPr="00643A43">
          <w:t>et</w:t>
        </w:r>
        <w:r w:rsidR="00F73A4C" w:rsidRPr="00643A43">
          <w:t xml:space="preserve"> </w:t>
        </w:r>
        <w:r w:rsidRPr="00643A43">
          <w:t>al.</w:t>
        </w:r>
      </w:hyperlink>
      <w:r w:rsidRPr="00643A43">
        <w:t>,</w:t>
      </w:r>
      <w:r w:rsidR="00F73A4C" w:rsidRPr="00643A43">
        <w:t xml:space="preserve"> </w:t>
      </w:r>
      <w:hyperlink w:anchor="_bookmark42" w:history="1">
        <w:r w:rsidRPr="00643A43">
          <w:t>2018</w:t>
        </w:r>
      </w:hyperlink>
      <w:r w:rsidRPr="00643A43">
        <w:t>;</w:t>
      </w:r>
      <w:r w:rsidR="00F73A4C" w:rsidRPr="00643A43">
        <w:t xml:space="preserve"> </w:t>
      </w:r>
      <w:hyperlink w:anchor="_bookmark55" w:history="1">
        <w:proofErr w:type="spellStart"/>
        <w:r w:rsidRPr="00643A43">
          <w:t>Mnimbo</w:t>
        </w:r>
        <w:proofErr w:type="spellEnd"/>
        <w:r w:rsidR="00F73A4C" w:rsidRPr="00643A43">
          <w:t xml:space="preserve"> </w:t>
        </w:r>
        <w:r w:rsidRPr="00643A43">
          <w:t>et</w:t>
        </w:r>
        <w:r w:rsidR="00F73A4C" w:rsidRPr="00643A43">
          <w:t xml:space="preserve"> </w:t>
        </w:r>
        <w:r w:rsidRPr="00643A43">
          <w:t>al.</w:t>
        </w:r>
      </w:hyperlink>
      <w:r w:rsidRPr="00643A43">
        <w:t>,</w:t>
      </w:r>
      <w:r w:rsidR="00F73A4C" w:rsidRPr="00643A43">
        <w:t xml:space="preserve"> </w:t>
      </w:r>
      <w:hyperlink w:anchor="_bookmark55" w:history="1">
        <w:r w:rsidRPr="00643A43">
          <w:t>2017</w:t>
        </w:r>
      </w:hyperlink>
      <w:r w:rsidRPr="00643A43">
        <w:t>).</w:t>
      </w:r>
      <w:r w:rsidR="00F73A4C" w:rsidRPr="00643A43">
        <w:t xml:space="preserve"> </w:t>
      </w:r>
      <w:r w:rsidRPr="00643A43">
        <w:t>While</w:t>
      </w:r>
      <w:r w:rsidR="00F73A4C" w:rsidRPr="00643A43">
        <w:t xml:space="preserve"> </w:t>
      </w:r>
      <w:r w:rsidRPr="00643A43">
        <w:t>the</w:t>
      </w:r>
      <w:r w:rsidR="00F73A4C" w:rsidRPr="00643A43">
        <w:t xml:space="preserve"> </w:t>
      </w:r>
      <w:r w:rsidRPr="00643A43">
        <w:t>inclusion</w:t>
      </w:r>
      <w:r w:rsidR="00F73A4C" w:rsidRPr="00643A43">
        <w:t xml:space="preserve"> </w:t>
      </w:r>
      <w:r w:rsidRPr="00643A43">
        <w:t>of</w:t>
      </w:r>
      <w:r w:rsidR="00F73A4C" w:rsidRPr="00643A43">
        <w:t xml:space="preserve"> </w:t>
      </w:r>
      <w:r w:rsidRPr="00643A43">
        <w:t>women</w:t>
      </w:r>
      <w:r w:rsidR="00F73A4C" w:rsidRPr="00643A43">
        <w:t xml:space="preserve"> </w:t>
      </w:r>
      <w:r w:rsidRPr="00643A43">
        <w:t>in</w:t>
      </w:r>
      <w:r w:rsidR="00F73A4C" w:rsidRPr="00643A43">
        <w:t xml:space="preserve"> </w:t>
      </w:r>
      <w:r w:rsidRPr="00643A43">
        <w:t>food</w:t>
      </w:r>
      <w:r w:rsidR="00F73A4C" w:rsidRPr="00643A43">
        <w:t xml:space="preserve"> </w:t>
      </w:r>
      <w:r w:rsidRPr="00643A43">
        <w:t>supply</w:t>
      </w:r>
      <w:r w:rsidR="00F73A4C" w:rsidRPr="00643A43">
        <w:t xml:space="preserve"> </w:t>
      </w:r>
      <w:r w:rsidRPr="00643A43">
        <w:t>chains</w:t>
      </w:r>
      <w:r w:rsidR="00F73A4C" w:rsidRPr="00643A43">
        <w:t xml:space="preserve"> </w:t>
      </w:r>
      <w:r w:rsidRPr="00643A43">
        <w:t>is</w:t>
      </w:r>
      <w:r w:rsidR="00F73A4C" w:rsidRPr="00643A43">
        <w:t xml:space="preserve"> </w:t>
      </w:r>
      <w:r w:rsidRPr="00643A43">
        <w:t>important</w:t>
      </w:r>
      <w:r w:rsidR="00F73A4C" w:rsidRPr="00643A43">
        <w:t xml:space="preserve"> </w:t>
      </w:r>
      <w:r w:rsidRPr="00643A43">
        <w:t>for</w:t>
      </w:r>
      <w:r w:rsidR="00F73A4C" w:rsidRPr="00643A43">
        <w:t xml:space="preserve"> </w:t>
      </w:r>
      <w:r w:rsidRPr="00643A43">
        <w:t>food</w:t>
      </w:r>
      <w:r w:rsidR="00F73A4C" w:rsidRPr="00643A43">
        <w:t xml:space="preserve"> </w:t>
      </w:r>
      <w:r w:rsidRPr="00643A43">
        <w:t>and</w:t>
      </w:r>
      <w:r w:rsidR="00F73A4C" w:rsidRPr="00643A43">
        <w:t xml:space="preserve"> </w:t>
      </w:r>
      <w:r w:rsidRPr="00643A43">
        <w:t>nutrition</w:t>
      </w:r>
      <w:r w:rsidR="00F73A4C" w:rsidRPr="00643A43">
        <w:t xml:space="preserve"> </w:t>
      </w:r>
      <w:r w:rsidRPr="00643A43">
        <w:t>security,</w:t>
      </w:r>
      <w:r w:rsidR="00F73A4C" w:rsidRPr="00643A43">
        <w:t xml:space="preserve"> </w:t>
      </w:r>
      <w:r w:rsidRPr="00643A43">
        <w:t>there</w:t>
      </w:r>
      <w:r w:rsidR="00F73A4C" w:rsidRPr="00643A43">
        <w:t xml:space="preserve"> </w:t>
      </w:r>
      <w:r w:rsidRPr="00643A43">
        <w:t>is</w:t>
      </w:r>
      <w:r w:rsidR="00F73A4C" w:rsidRPr="00643A43">
        <w:t xml:space="preserve"> </w:t>
      </w:r>
      <w:r w:rsidRPr="00643A43">
        <w:t>also</w:t>
      </w:r>
      <w:r w:rsidR="00F73A4C" w:rsidRPr="00643A43">
        <w:t xml:space="preserve"> </w:t>
      </w:r>
      <w:r w:rsidRPr="00643A43">
        <w:t>intrinsic</w:t>
      </w:r>
      <w:r w:rsidR="00F73A4C" w:rsidRPr="00643A43">
        <w:t xml:space="preserve"> </w:t>
      </w:r>
      <w:r w:rsidRPr="00643A43">
        <w:t>value</w:t>
      </w:r>
      <w:r w:rsidR="00F73A4C" w:rsidRPr="00643A43">
        <w:t xml:space="preserve"> </w:t>
      </w:r>
      <w:r w:rsidRPr="00643A43">
        <w:t>in</w:t>
      </w:r>
      <w:r w:rsidR="00F73A4C" w:rsidRPr="00643A43">
        <w:t xml:space="preserve"> </w:t>
      </w:r>
      <w:r w:rsidRPr="00643A43">
        <w:t>more</w:t>
      </w:r>
      <w:r w:rsidR="00F73A4C" w:rsidRPr="00643A43">
        <w:t xml:space="preserve"> </w:t>
      </w:r>
      <w:r w:rsidRPr="00643A43">
        <w:t>inclusive</w:t>
      </w:r>
      <w:r w:rsidR="00F73A4C" w:rsidRPr="00643A43">
        <w:t xml:space="preserve"> </w:t>
      </w:r>
      <w:r w:rsidRPr="00643A43">
        <w:t>agricultural</w:t>
      </w:r>
      <w:r w:rsidR="00F73A4C" w:rsidRPr="00643A43">
        <w:t xml:space="preserve"> </w:t>
      </w:r>
      <w:r w:rsidRPr="00643A43">
        <w:t>value</w:t>
      </w:r>
      <w:r w:rsidR="00F73A4C" w:rsidRPr="00643A43">
        <w:t xml:space="preserve"> </w:t>
      </w:r>
      <w:r w:rsidRPr="00643A43">
        <w:t>chains.</w:t>
      </w:r>
    </w:p>
    <w:p w14:paraId="0FA31AE7" w14:textId="7BDB7895" w:rsidR="005139B5" w:rsidRPr="00643A43" w:rsidRDefault="0081249E" w:rsidP="00643A43">
      <w:pPr>
        <w:pStyle w:val="1PP"/>
        <w:jc w:val="both"/>
      </w:pPr>
      <w:r w:rsidRPr="00643A43">
        <w:t>In</w:t>
      </w:r>
      <w:r w:rsidR="00F73A4C" w:rsidRPr="00643A43">
        <w:t xml:space="preserve"> </w:t>
      </w:r>
      <w:r w:rsidRPr="00643A43">
        <w:t>light</w:t>
      </w:r>
      <w:r w:rsidR="00F73A4C" w:rsidRPr="00643A43">
        <w:t xml:space="preserve"> </w:t>
      </w:r>
      <w:r w:rsidRPr="00643A43">
        <w:t>of</w:t>
      </w:r>
      <w:r w:rsidR="00F73A4C" w:rsidRPr="00643A43">
        <w:t xml:space="preserve"> </w:t>
      </w:r>
      <w:r w:rsidRPr="00643A43">
        <w:t>the</w:t>
      </w:r>
      <w:r w:rsidR="00F73A4C" w:rsidRPr="00643A43">
        <w:t xml:space="preserve"> </w:t>
      </w:r>
      <w:r w:rsidRPr="00643A43">
        <w:t>importance</w:t>
      </w:r>
      <w:r w:rsidR="00F73A4C" w:rsidRPr="00643A43">
        <w:t xml:space="preserve"> </w:t>
      </w:r>
      <w:r w:rsidRPr="00643A43">
        <w:t>of</w:t>
      </w:r>
      <w:r w:rsidR="00F73A4C" w:rsidRPr="00643A43">
        <w:t xml:space="preserve"> </w:t>
      </w:r>
      <w:r w:rsidRPr="00643A43">
        <w:t>perceptions</w:t>
      </w:r>
      <w:r w:rsidR="00F73A4C" w:rsidRPr="00643A43">
        <w:t xml:space="preserve"> </w:t>
      </w:r>
      <w:r w:rsidRPr="00643A43">
        <w:t>in</w:t>
      </w:r>
      <w:r w:rsidR="00F73A4C" w:rsidRPr="00643A43">
        <w:t xml:space="preserve"> </w:t>
      </w:r>
      <w:r w:rsidRPr="00643A43">
        <w:t>informal</w:t>
      </w:r>
      <w:r w:rsidR="00F73A4C" w:rsidRPr="00643A43">
        <w:t xml:space="preserve"> </w:t>
      </w:r>
      <w:r w:rsidRPr="00643A43">
        <w:t>value</w:t>
      </w:r>
      <w:r w:rsidR="00F73A4C" w:rsidRPr="00643A43">
        <w:t xml:space="preserve"> </w:t>
      </w:r>
      <w:r w:rsidRPr="00643A43">
        <w:t>chains,</w:t>
      </w:r>
      <w:r w:rsidR="00F73A4C" w:rsidRPr="00643A43">
        <w:t xml:space="preserve"> </w:t>
      </w:r>
      <w:r w:rsidRPr="00643A43">
        <w:t>an</w:t>
      </w:r>
      <w:r w:rsidR="00F73A4C" w:rsidRPr="00643A43">
        <w:t xml:space="preserve"> </w:t>
      </w:r>
      <w:r w:rsidRPr="00643A43">
        <w:t>important</w:t>
      </w:r>
      <w:r w:rsidR="00F73A4C" w:rsidRPr="00643A43">
        <w:t xml:space="preserve"> </w:t>
      </w:r>
      <w:r w:rsidRPr="00643A43">
        <w:t>barrier</w:t>
      </w:r>
      <w:r w:rsidR="00F73A4C" w:rsidRPr="00643A43">
        <w:t xml:space="preserve"> </w:t>
      </w:r>
      <w:r w:rsidRPr="00643A43">
        <w:t>to</w:t>
      </w:r>
      <w:r w:rsidR="00F73A4C" w:rsidRPr="00643A43">
        <w:t xml:space="preserve"> </w:t>
      </w:r>
      <w:r w:rsidRPr="00643A43">
        <w:t>increased</w:t>
      </w:r>
      <w:r w:rsidR="00F73A4C" w:rsidRPr="00643A43">
        <w:t xml:space="preserve"> </w:t>
      </w:r>
      <w:r w:rsidRPr="00643A43">
        <w:t>participation</w:t>
      </w:r>
      <w:r w:rsidR="00F73A4C" w:rsidRPr="00643A43">
        <w:t xml:space="preserve"> </w:t>
      </w:r>
      <w:r w:rsidRPr="00643A43">
        <w:t>of</w:t>
      </w:r>
      <w:r w:rsidR="00F73A4C" w:rsidRPr="00643A43">
        <w:t xml:space="preserve"> </w:t>
      </w:r>
      <w:r w:rsidRPr="00643A43">
        <w:t>women</w:t>
      </w:r>
      <w:r w:rsidR="00F73A4C" w:rsidRPr="00643A43">
        <w:t xml:space="preserve"> </w:t>
      </w:r>
      <w:r w:rsidRPr="00643A43">
        <w:t>may</w:t>
      </w:r>
      <w:r w:rsidR="00F73A4C" w:rsidRPr="00643A43">
        <w:t xml:space="preserve"> </w:t>
      </w:r>
      <w:r w:rsidRPr="00643A43">
        <w:t>be</w:t>
      </w:r>
      <w:r w:rsidR="00F73A4C" w:rsidRPr="00643A43">
        <w:t xml:space="preserve"> </w:t>
      </w:r>
      <w:r w:rsidRPr="00643A43">
        <w:t>related</w:t>
      </w:r>
      <w:r w:rsidR="00F73A4C" w:rsidRPr="00643A43">
        <w:t xml:space="preserve"> </w:t>
      </w:r>
      <w:r w:rsidRPr="00643A43">
        <w:t>to</w:t>
      </w:r>
      <w:r w:rsidR="00F73A4C" w:rsidRPr="00643A43">
        <w:t xml:space="preserve"> </w:t>
      </w:r>
      <w:r w:rsidRPr="00643A43">
        <w:t>gender</w:t>
      </w:r>
      <w:r w:rsidR="00F73A4C" w:rsidRPr="00643A43">
        <w:t xml:space="preserve"> </w:t>
      </w:r>
      <w:r w:rsidRPr="00643A43">
        <w:t>related</w:t>
      </w:r>
      <w:r w:rsidR="00F73A4C" w:rsidRPr="00643A43">
        <w:t xml:space="preserve"> </w:t>
      </w:r>
      <w:r w:rsidRPr="00643A43">
        <w:t>biases.</w:t>
      </w:r>
      <w:r w:rsidR="00F73A4C" w:rsidRPr="00643A43">
        <w:t xml:space="preserve"> </w:t>
      </w:r>
      <w:r w:rsidRPr="00643A43">
        <w:t>Systematic</w:t>
      </w:r>
      <w:r w:rsidR="00F73A4C" w:rsidRPr="00643A43">
        <w:t xml:space="preserve"> </w:t>
      </w:r>
      <w:r w:rsidRPr="00643A43">
        <w:t>differences</w:t>
      </w:r>
      <w:r w:rsidR="00F73A4C" w:rsidRPr="00643A43">
        <w:t xml:space="preserve"> </w:t>
      </w:r>
      <w:r w:rsidRPr="00643A43">
        <w:t>in</w:t>
      </w:r>
      <w:r w:rsidR="00F73A4C" w:rsidRPr="00643A43">
        <w:t xml:space="preserve"> </w:t>
      </w:r>
      <w:r w:rsidRPr="00643A43">
        <w:t>ratings</w:t>
      </w:r>
      <w:r w:rsidR="00F73A4C" w:rsidRPr="00643A43">
        <w:t xml:space="preserve"> </w:t>
      </w:r>
      <w:r w:rsidRPr="00643A43">
        <w:t>related</w:t>
      </w:r>
      <w:r w:rsidR="00F73A4C" w:rsidRPr="00643A43">
        <w:t xml:space="preserve"> </w:t>
      </w:r>
      <w:r w:rsidRPr="00643A43">
        <w:t>to</w:t>
      </w:r>
      <w:r w:rsidR="00F73A4C" w:rsidRPr="00643A43">
        <w:t xml:space="preserve"> </w:t>
      </w:r>
      <w:r w:rsidRPr="00643A43">
        <w:t>gender,</w:t>
      </w:r>
      <w:r w:rsidR="00F73A4C" w:rsidRPr="00643A43">
        <w:t xml:space="preserve"> </w:t>
      </w:r>
      <w:r w:rsidRPr="00643A43">
        <w:t>where</w:t>
      </w:r>
      <w:r w:rsidR="00F73A4C" w:rsidRPr="00643A43">
        <w:t xml:space="preserve"> </w:t>
      </w:r>
      <w:r w:rsidRPr="00643A43">
        <w:t>women</w:t>
      </w:r>
      <w:r w:rsidR="00F73A4C" w:rsidRPr="00643A43">
        <w:t xml:space="preserve"> </w:t>
      </w:r>
      <w:r w:rsidRPr="00643A43">
        <w:t>are</w:t>
      </w:r>
      <w:r w:rsidR="00F73A4C" w:rsidRPr="00643A43">
        <w:t xml:space="preserve"> </w:t>
      </w:r>
      <w:r w:rsidRPr="00643A43">
        <w:t>rated</w:t>
      </w:r>
      <w:r w:rsidR="00F73A4C" w:rsidRPr="00643A43">
        <w:t xml:space="preserve"> </w:t>
      </w:r>
      <w:r w:rsidRPr="00643A43">
        <w:t>significantly</w:t>
      </w:r>
      <w:r w:rsidR="00F73A4C" w:rsidRPr="00643A43">
        <w:t xml:space="preserve"> </w:t>
      </w:r>
      <w:r w:rsidRPr="00643A43">
        <w:t>lower</w:t>
      </w:r>
      <w:r w:rsidR="00F73A4C" w:rsidRPr="00643A43">
        <w:t xml:space="preserve"> </w:t>
      </w:r>
      <w:r w:rsidRPr="00643A43">
        <w:t>than</w:t>
      </w:r>
      <w:r w:rsidR="00F73A4C" w:rsidRPr="00643A43">
        <w:t xml:space="preserve"> </w:t>
      </w:r>
      <w:r w:rsidRPr="00643A43">
        <w:t>their</w:t>
      </w:r>
      <w:r w:rsidR="00F73A4C" w:rsidRPr="00643A43">
        <w:t xml:space="preserve"> </w:t>
      </w:r>
      <w:r w:rsidRPr="00643A43">
        <w:t>male</w:t>
      </w:r>
      <w:r w:rsidR="00F73A4C" w:rsidRPr="00643A43">
        <w:t xml:space="preserve"> </w:t>
      </w:r>
      <w:r w:rsidRPr="00643A43">
        <w:t>counterparts,</w:t>
      </w:r>
      <w:r w:rsidR="00F73A4C" w:rsidRPr="00643A43">
        <w:t xml:space="preserve"> </w:t>
      </w:r>
      <w:r w:rsidRPr="00643A43">
        <w:t>have</w:t>
      </w:r>
      <w:r w:rsidR="00F73A4C" w:rsidRPr="00643A43">
        <w:t xml:space="preserve"> </w:t>
      </w:r>
      <w:r w:rsidRPr="00643A43">
        <w:t>been</w:t>
      </w:r>
      <w:r w:rsidR="00F73A4C" w:rsidRPr="00643A43">
        <w:t xml:space="preserve"> </w:t>
      </w:r>
      <w:r w:rsidRPr="00643A43">
        <w:t>found</w:t>
      </w:r>
      <w:r w:rsidR="00F73A4C" w:rsidRPr="00643A43">
        <w:t xml:space="preserve"> </w:t>
      </w:r>
      <w:r w:rsidRPr="00643A43">
        <w:t>in</w:t>
      </w:r>
      <w:r w:rsidR="00F73A4C" w:rsidRPr="00643A43">
        <w:t xml:space="preserve"> </w:t>
      </w:r>
      <w:r w:rsidRPr="00643A43">
        <w:t>a</w:t>
      </w:r>
      <w:r w:rsidR="00F73A4C" w:rsidRPr="00643A43">
        <w:t xml:space="preserve"> </w:t>
      </w:r>
      <w:r w:rsidRPr="00643A43">
        <w:t>variety</w:t>
      </w:r>
      <w:r w:rsidR="00F73A4C" w:rsidRPr="00643A43">
        <w:t xml:space="preserve"> </w:t>
      </w:r>
      <w:r w:rsidRPr="00643A43">
        <w:t>of</w:t>
      </w:r>
      <w:r w:rsidR="00F73A4C" w:rsidRPr="00643A43">
        <w:t xml:space="preserve"> </w:t>
      </w:r>
      <w:r w:rsidRPr="00643A43">
        <w:t>contexts</w:t>
      </w:r>
      <w:r w:rsidR="00F73A4C" w:rsidRPr="00643A43">
        <w:t xml:space="preserve"> </w:t>
      </w:r>
      <w:r w:rsidRPr="00643A43">
        <w:t>(</w:t>
      </w:r>
      <w:hyperlink w:anchor="_bookmark54" w:history="1">
        <w:r w:rsidR="006D62E5" w:rsidRPr="00643A43">
          <w:t>Mitchell</w:t>
        </w:r>
        <w:r w:rsidR="00F73A4C" w:rsidRPr="00643A43">
          <w:t xml:space="preserve"> </w:t>
        </w:r>
        <w:r w:rsidR="006D62E5" w:rsidRPr="00643A43">
          <w:t>&amp;</w:t>
        </w:r>
        <w:r w:rsidR="00F73A4C" w:rsidRPr="00643A43">
          <w:t xml:space="preserve"> </w:t>
        </w:r>
        <w:r w:rsidR="006D62E5" w:rsidRPr="00643A43">
          <w:t>Martin</w:t>
        </w:r>
      </w:hyperlink>
      <w:r w:rsidRPr="00643A43">
        <w:t>,</w:t>
      </w:r>
      <w:r w:rsidR="00F73A4C" w:rsidRPr="00643A43">
        <w:t xml:space="preserve"> </w:t>
      </w:r>
      <w:hyperlink w:anchor="_bookmark54" w:history="1">
        <w:r w:rsidRPr="00643A43">
          <w:t>2018</w:t>
        </w:r>
      </w:hyperlink>
      <w:r w:rsidRPr="00643A43">
        <w:t>;</w:t>
      </w:r>
      <w:r w:rsidR="00F73A4C" w:rsidRPr="00643A43">
        <w:t xml:space="preserve"> </w:t>
      </w:r>
      <w:hyperlink w:anchor="_bookmark31" w:history="1">
        <w:r w:rsidRPr="00643A43">
          <w:t>Furnham</w:t>
        </w:r>
      </w:hyperlink>
      <w:r w:rsidRPr="00643A43">
        <w:t>,</w:t>
      </w:r>
      <w:r w:rsidR="00F73A4C" w:rsidRPr="00643A43">
        <w:t xml:space="preserve"> </w:t>
      </w:r>
      <w:hyperlink w:anchor="_bookmark31" w:history="1">
        <w:r w:rsidRPr="00643A43">
          <w:t>2005</w:t>
        </w:r>
      </w:hyperlink>
      <w:r w:rsidRPr="00643A43">
        <w:t>;</w:t>
      </w:r>
      <w:r w:rsidR="00F73A4C" w:rsidRPr="00643A43">
        <w:t xml:space="preserve"> </w:t>
      </w:r>
      <w:hyperlink w:anchor="_bookmark59" w:history="1">
        <w:proofErr w:type="spellStart"/>
        <w:r w:rsidR="006D62E5" w:rsidRPr="00643A43">
          <w:t>Patiar</w:t>
        </w:r>
        <w:proofErr w:type="spellEnd"/>
        <w:r w:rsidR="00F73A4C" w:rsidRPr="00643A43">
          <w:t xml:space="preserve"> </w:t>
        </w:r>
        <w:r w:rsidR="006D62E5" w:rsidRPr="00643A43">
          <w:t>&amp;</w:t>
        </w:r>
        <w:r w:rsidR="00F73A4C" w:rsidRPr="00643A43">
          <w:t xml:space="preserve"> </w:t>
        </w:r>
        <w:r w:rsidR="006D62E5" w:rsidRPr="00643A43">
          <w:t>Mia</w:t>
        </w:r>
      </w:hyperlink>
      <w:r w:rsidRPr="00643A43">
        <w:t>,</w:t>
      </w:r>
      <w:r w:rsidR="00F73A4C" w:rsidRPr="00643A43">
        <w:t xml:space="preserve"> </w:t>
      </w:r>
      <w:hyperlink w:anchor="_bookmark59" w:history="1">
        <w:r w:rsidRPr="00643A43">
          <w:t>2008</w:t>
        </w:r>
      </w:hyperlink>
      <w:r w:rsidRPr="00643A43">
        <w:t>).</w:t>
      </w:r>
      <w:r w:rsidR="00F73A4C" w:rsidRPr="00643A43">
        <w:t xml:space="preserve"> </w:t>
      </w:r>
      <w:r w:rsidRPr="00643A43">
        <w:t>Gender</w:t>
      </w:r>
      <w:r w:rsidR="00F73A4C" w:rsidRPr="00643A43">
        <w:t xml:space="preserve"> </w:t>
      </w:r>
      <w:r w:rsidRPr="00643A43">
        <w:t>bias</w:t>
      </w:r>
      <w:r w:rsidR="00F73A4C" w:rsidRPr="00643A43">
        <w:t xml:space="preserve"> </w:t>
      </w:r>
      <w:r w:rsidRPr="00643A43">
        <w:t>in</w:t>
      </w:r>
      <w:r w:rsidR="00F73A4C" w:rsidRPr="00643A43">
        <w:t xml:space="preserve"> </w:t>
      </w:r>
      <w:r w:rsidRPr="00643A43">
        <w:t>perceptions</w:t>
      </w:r>
      <w:r w:rsidR="00F73A4C" w:rsidRPr="00643A43">
        <w:t xml:space="preserve"> </w:t>
      </w:r>
      <w:r w:rsidRPr="00643A43">
        <w:t>can</w:t>
      </w:r>
      <w:r w:rsidR="00F73A4C" w:rsidRPr="00643A43">
        <w:t xml:space="preserve"> </w:t>
      </w:r>
      <w:r w:rsidRPr="00643A43">
        <w:t>constitute</w:t>
      </w:r>
      <w:r w:rsidR="00F73A4C" w:rsidRPr="00643A43">
        <w:t xml:space="preserve"> </w:t>
      </w:r>
      <w:r w:rsidRPr="00643A43">
        <w:t>important</w:t>
      </w:r>
      <w:r w:rsidR="00F73A4C" w:rsidRPr="00643A43">
        <w:t xml:space="preserve"> </w:t>
      </w:r>
      <w:r w:rsidRPr="00643A43">
        <w:t>barriers</w:t>
      </w:r>
      <w:r w:rsidR="00F73A4C" w:rsidRPr="00643A43">
        <w:t xml:space="preserve"> </w:t>
      </w:r>
      <w:r w:rsidRPr="00643A43">
        <w:t>to</w:t>
      </w:r>
      <w:r w:rsidR="00F73A4C" w:rsidRPr="00643A43">
        <w:t xml:space="preserve"> </w:t>
      </w:r>
      <w:r w:rsidRPr="00643A43">
        <w:t>market</w:t>
      </w:r>
      <w:r w:rsidR="00F73A4C" w:rsidRPr="00643A43">
        <w:t xml:space="preserve"> </w:t>
      </w:r>
      <w:r w:rsidRPr="00643A43">
        <w:t>access</w:t>
      </w:r>
      <w:r w:rsidR="00F73A4C" w:rsidRPr="00643A43">
        <w:t xml:space="preserve"> </w:t>
      </w:r>
      <w:r w:rsidRPr="00643A43">
        <w:t>for</w:t>
      </w:r>
      <w:r w:rsidR="00F73A4C" w:rsidRPr="00643A43">
        <w:t xml:space="preserve"> </w:t>
      </w:r>
      <w:r w:rsidRPr="00643A43">
        <w:t>women,</w:t>
      </w:r>
      <w:r w:rsidR="00F73A4C" w:rsidRPr="00643A43">
        <w:t xml:space="preserve"> </w:t>
      </w:r>
      <w:r w:rsidRPr="00643A43">
        <w:t>leading</w:t>
      </w:r>
      <w:r w:rsidR="00F73A4C" w:rsidRPr="00643A43">
        <w:t xml:space="preserve"> </w:t>
      </w:r>
      <w:r w:rsidRPr="00643A43">
        <w:t>to</w:t>
      </w:r>
      <w:r w:rsidR="00F73A4C" w:rsidRPr="00643A43">
        <w:t xml:space="preserve"> </w:t>
      </w:r>
      <w:r w:rsidRPr="00643A43">
        <w:t>mistrust,</w:t>
      </w:r>
      <w:r w:rsidR="00F73A4C" w:rsidRPr="00643A43">
        <w:t xml:space="preserve"> </w:t>
      </w:r>
      <w:r w:rsidRPr="00643A43">
        <w:t>lower</w:t>
      </w:r>
      <w:r w:rsidR="00F73A4C" w:rsidRPr="00643A43">
        <w:t xml:space="preserve"> </w:t>
      </w:r>
      <w:r w:rsidRPr="00643A43">
        <w:t>access</w:t>
      </w:r>
      <w:r w:rsidR="00F73A4C" w:rsidRPr="00643A43">
        <w:t xml:space="preserve"> </w:t>
      </w:r>
      <w:r w:rsidRPr="00643A43">
        <w:t>to</w:t>
      </w:r>
      <w:r w:rsidR="00F73A4C" w:rsidRPr="00643A43">
        <w:t xml:space="preserve"> </w:t>
      </w:r>
      <w:r w:rsidRPr="00643A43">
        <w:t>credit,</w:t>
      </w:r>
      <w:r w:rsidR="00F73A4C" w:rsidRPr="00643A43">
        <w:t xml:space="preserve"> </w:t>
      </w:r>
      <w:r w:rsidRPr="00643A43">
        <w:t>etc.</w:t>
      </w:r>
      <w:r w:rsidR="00F73A4C" w:rsidRPr="00643A43">
        <w:t xml:space="preserve"> </w:t>
      </w:r>
      <w:r w:rsidRPr="00643A43">
        <w:t>Bias</w:t>
      </w:r>
      <w:r w:rsidR="00F73A4C" w:rsidRPr="00643A43">
        <w:t xml:space="preserve"> </w:t>
      </w:r>
      <w:r w:rsidRPr="00643A43">
        <w:t>in</w:t>
      </w:r>
      <w:r w:rsidR="00F73A4C" w:rsidRPr="00643A43">
        <w:t xml:space="preserve"> </w:t>
      </w:r>
      <w:r w:rsidRPr="00643A43">
        <w:t>self-rating</w:t>
      </w:r>
      <w:r w:rsidR="00F73A4C" w:rsidRPr="00643A43">
        <w:t xml:space="preserve"> </w:t>
      </w:r>
      <w:r w:rsidRPr="00643A43">
        <w:t>along</w:t>
      </w:r>
      <w:r w:rsidR="00F73A4C" w:rsidRPr="00643A43">
        <w:t xml:space="preserve"> </w:t>
      </w:r>
      <w:r w:rsidRPr="00643A43">
        <w:t>gender</w:t>
      </w:r>
      <w:r w:rsidR="00F73A4C" w:rsidRPr="00643A43">
        <w:t xml:space="preserve"> </w:t>
      </w:r>
      <w:r w:rsidRPr="00643A43">
        <w:t>lines</w:t>
      </w:r>
      <w:r w:rsidR="00F73A4C" w:rsidRPr="00643A43">
        <w:t xml:space="preserve"> </w:t>
      </w:r>
      <w:r w:rsidRPr="00643A43">
        <w:t>may</w:t>
      </w:r>
      <w:r w:rsidR="00F73A4C" w:rsidRPr="00643A43">
        <w:t xml:space="preserve"> </w:t>
      </w:r>
      <w:r w:rsidRPr="00643A43">
        <w:t>also</w:t>
      </w:r>
      <w:r w:rsidR="00F73A4C" w:rsidRPr="00643A43">
        <w:t xml:space="preserve"> </w:t>
      </w:r>
      <w:r w:rsidRPr="00643A43">
        <w:t>constrain</w:t>
      </w:r>
      <w:r w:rsidR="00F73A4C" w:rsidRPr="00643A43">
        <w:t xml:space="preserve"> </w:t>
      </w:r>
      <w:r w:rsidRPr="00643A43">
        <w:t>women's</w:t>
      </w:r>
      <w:r w:rsidR="00F73A4C" w:rsidRPr="00643A43">
        <w:t xml:space="preserve"> </w:t>
      </w:r>
      <w:r w:rsidRPr="00643A43">
        <w:t>entry</w:t>
      </w:r>
      <w:r w:rsidR="00F73A4C" w:rsidRPr="00643A43">
        <w:t xml:space="preserve"> </w:t>
      </w:r>
      <w:r w:rsidRPr="00643A43">
        <w:t>and</w:t>
      </w:r>
      <w:r w:rsidR="00F73A4C" w:rsidRPr="00643A43">
        <w:t xml:space="preserve"> </w:t>
      </w:r>
      <w:r w:rsidRPr="00643A43">
        <w:t>performance,</w:t>
      </w:r>
      <w:r w:rsidR="00F73A4C" w:rsidRPr="00643A43">
        <w:t xml:space="preserve"> </w:t>
      </w:r>
      <w:r w:rsidRPr="00643A43">
        <w:t>as</w:t>
      </w:r>
      <w:r w:rsidR="00F73A4C" w:rsidRPr="00643A43">
        <w:t xml:space="preserve"> </w:t>
      </w:r>
      <w:r w:rsidRPr="00643A43">
        <w:t>this</w:t>
      </w:r>
      <w:r w:rsidR="00F73A4C" w:rsidRPr="00643A43">
        <w:t xml:space="preserve"> </w:t>
      </w:r>
      <w:r w:rsidRPr="00643A43">
        <w:t>may</w:t>
      </w:r>
      <w:r w:rsidR="00F73A4C" w:rsidRPr="00643A43">
        <w:t xml:space="preserve"> </w:t>
      </w:r>
      <w:r w:rsidRPr="00643A43">
        <w:t>affect</w:t>
      </w:r>
      <w:r w:rsidR="00F73A4C" w:rsidRPr="00643A43">
        <w:t xml:space="preserve"> </w:t>
      </w:r>
      <w:r w:rsidRPr="00643A43">
        <w:t>aspirations</w:t>
      </w:r>
      <w:r w:rsidR="00F73A4C" w:rsidRPr="00643A43">
        <w:t xml:space="preserve"> </w:t>
      </w:r>
      <w:r w:rsidRPr="00643A43">
        <w:t>which</w:t>
      </w:r>
      <w:r w:rsidR="00F73A4C" w:rsidRPr="00643A43">
        <w:t xml:space="preserve"> </w:t>
      </w:r>
      <w:r w:rsidRPr="00643A43">
        <w:t>have</w:t>
      </w:r>
      <w:r w:rsidR="00F73A4C" w:rsidRPr="00643A43">
        <w:t xml:space="preserve"> </w:t>
      </w:r>
      <w:r w:rsidRPr="00643A43">
        <w:t>been</w:t>
      </w:r>
      <w:r w:rsidR="00F73A4C" w:rsidRPr="00643A43">
        <w:t xml:space="preserve"> </w:t>
      </w:r>
      <w:r w:rsidRPr="00643A43">
        <w:t>found</w:t>
      </w:r>
      <w:r w:rsidR="00F73A4C" w:rsidRPr="00643A43">
        <w:t xml:space="preserve"> </w:t>
      </w:r>
      <w:r w:rsidRPr="00643A43">
        <w:t>to</w:t>
      </w:r>
      <w:r w:rsidR="00F73A4C" w:rsidRPr="00643A43">
        <w:t xml:space="preserve"> </w:t>
      </w:r>
      <w:r w:rsidRPr="00643A43">
        <w:t>be</w:t>
      </w:r>
      <w:r w:rsidR="00F73A4C" w:rsidRPr="00643A43">
        <w:t xml:space="preserve"> </w:t>
      </w:r>
      <w:r w:rsidRPr="00643A43">
        <w:t>an</w:t>
      </w:r>
      <w:r w:rsidR="00F73A4C" w:rsidRPr="00643A43">
        <w:t xml:space="preserve"> </w:t>
      </w:r>
      <w:r w:rsidRPr="00643A43">
        <w:t>important</w:t>
      </w:r>
      <w:r w:rsidR="00F73A4C" w:rsidRPr="00643A43">
        <w:t xml:space="preserve"> </w:t>
      </w:r>
      <w:r w:rsidRPr="00643A43">
        <w:t>determinant</w:t>
      </w:r>
      <w:r w:rsidR="00F73A4C" w:rsidRPr="00643A43">
        <w:t xml:space="preserve"> </w:t>
      </w:r>
      <w:r w:rsidRPr="00643A43">
        <w:t>for</w:t>
      </w:r>
      <w:r w:rsidR="00F73A4C" w:rsidRPr="00643A43">
        <w:t xml:space="preserve"> </w:t>
      </w:r>
      <w:r w:rsidRPr="00643A43">
        <w:t>success</w:t>
      </w:r>
      <w:r w:rsidR="00F73A4C" w:rsidRPr="00643A43">
        <w:t xml:space="preserve"> </w:t>
      </w:r>
      <w:r w:rsidRPr="00643A43">
        <w:t>(</w:t>
      </w:r>
      <w:proofErr w:type="spellStart"/>
      <w:r w:rsidRPr="00643A43">
        <w:t>eg.</w:t>
      </w:r>
      <w:proofErr w:type="spellEnd"/>
      <w:r w:rsidR="00F73A4C" w:rsidRPr="00643A43">
        <w:t xml:space="preserve"> </w:t>
      </w:r>
      <w:hyperlink w:anchor="_bookmark61" w:history="1">
        <w:r w:rsidRPr="00643A43">
          <w:t>Riley</w:t>
        </w:r>
      </w:hyperlink>
      <w:r w:rsidRPr="00643A43">
        <w:t>,</w:t>
      </w:r>
      <w:r w:rsidR="00F73A4C" w:rsidRPr="00643A43">
        <w:t xml:space="preserve"> </w:t>
      </w:r>
      <w:hyperlink w:anchor="_bookmark61" w:history="1">
        <w:r w:rsidRPr="00643A43">
          <w:t>2017</w:t>
        </w:r>
      </w:hyperlink>
      <w:r w:rsidRPr="00643A43">
        <w:t>).</w:t>
      </w:r>
    </w:p>
    <w:p w14:paraId="21D72686" w14:textId="0945EF72" w:rsidR="005139B5" w:rsidRPr="00643A43" w:rsidRDefault="0081249E" w:rsidP="00643A43">
      <w:pPr>
        <w:pStyle w:val="1PP"/>
        <w:jc w:val="both"/>
      </w:pPr>
      <w:r w:rsidRPr="00643A43">
        <w:t>The</w:t>
      </w:r>
      <w:r w:rsidR="00F73A4C" w:rsidRPr="00643A43">
        <w:t xml:space="preserve"> </w:t>
      </w:r>
      <w:r w:rsidRPr="00643A43">
        <w:t>first</w:t>
      </w:r>
      <w:r w:rsidR="00F73A4C" w:rsidRPr="00643A43">
        <w:t xml:space="preserve"> </w:t>
      </w:r>
      <w:r w:rsidRPr="00643A43">
        <w:t>objective</w:t>
      </w:r>
      <w:r w:rsidR="00F73A4C" w:rsidRPr="00643A43">
        <w:t xml:space="preserve"> </w:t>
      </w:r>
      <w:r w:rsidRPr="00643A43">
        <w:t>of</w:t>
      </w:r>
      <w:r w:rsidR="00F73A4C" w:rsidRPr="00643A43">
        <w:t xml:space="preserve"> </w:t>
      </w:r>
      <w:r w:rsidRPr="00643A43">
        <w:t>this</w:t>
      </w:r>
      <w:r w:rsidR="00F73A4C" w:rsidRPr="00643A43">
        <w:t xml:space="preserve"> </w:t>
      </w:r>
      <w:r w:rsidRPr="00643A43">
        <w:t>study</w:t>
      </w:r>
      <w:r w:rsidR="00F73A4C" w:rsidRPr="00643A43">
        <w:t xml:space="preserve"> </w:t>
      </w:r>
      <w:r w:rsidRPr="00643A43">
        <w:t>is</w:t>
      </w:r>
      <w:r w:rsidR="00F73A4C" w:rsidRPr="00643A43">
        <w:t xml:space="preserve"> </w:t>
      </w:r>
      <w:r w:rsidRPr="00643A43">
        <w:t>to</w:t>
      </w:r>
      <w:r w:rsidR="00F73A4C" w:rsidRPr="00643A43">
        <w:t xml:space="preserve"> </w:t>
      </w:r>
      <w:r w:rsidRPr="00643A43">
        <w:t>establish</w:t>
      </w:r>
      <w:r w:rsidR="00F73A4C" w:rsidRPr="00643A43">
        <w:t xml:space="preserve"> </w:t>
      </w:r>
      <w:r w:rsidRPr="00643A43">
        <w:t>how</w:t>
      </w:r>
      <w:r w:rsidR="00F73A4C" w:rsidRPr="00643A43">
        <w:t xml:space="preserve"> </w:t>
      </w:r>
      <w:r w:rsidRPr="00643A43">
        <w:t>the</w:t>
      </w:r>
      <w:r w:rsidR="00F73A4C" w:rsidRPr="00643A43">
        <w:t xml:space="preserve"> </w:t>
      </w:r>
      <w:r w:rsidRPr="00643A43">
        <w:t>ratings</w:t>
      </w:r>
      <w:r w:rsidR="00F73A4C" w:rsidRPr="00643A43">
        <w:t xml:space="preserve"> </w:t>
      </w:r>
      <w:r w:rsidRPr="00643A43">
        <w:t>given</w:t>
      </w:r>
      <w:r w:rsidR="00F73A4C" w:rsidRPr="00643A43">
        <w:t xml:space="preserve"> </w:t>
      </w:r>
      <w:r w:rsidRPr="00643A43">
        <w:t>by</w:t>
      </w:r>
      <w:r w:rsidR="00F73A4C" w:rsidRPr="00643A43">
        <w:t xml:space="preserve"> </w:t>
      </w:r>
      <w:r w:rsidRPr="00643A43">
        <w:t>farmers</w:t>
      </w:r>
      <w:r w:rsidR="00F73A4C" w:rsidRPr="00643A43">
        <w:t xml:space="preserve"> </w:t>
      </w:r>
      <w:r w:rsidRPr="00643A43">
        <w:t>align</w:t>
      </w:r>
      <w:r w:rsidR="00F73A4C" w:rsidRPr="00643A43">
        <w:t xml:space="preserve"> </w:t>
      </w:r>
      <w:r w:rsidRPr="00643A43">
        <w:t>with</w:t>
      </w:r>
      <w:r w:rsidR="00F73A4C" w:rsidRPr="00643A43">
        <w:t xml:space="preserve"> </w:t>
      </w:r>
      <w:r w:rsidRPr="00643A43">
        <w:t>self-ratings</w:t>
      </w:r>
      <w:r w:rsidR="00F73A4C" w:rsidRPr="00643A43">
        <w:t xml:space="preserve"> </w:t>
      </w:r>
      <w:r w:rsidRPr="00643A43">
        <w:t>of</w:t>
      </w:r>
      <w:r w:rsidR="00F73A4C" w:rsidRPr="00643A43">
        <w:t xml:space="preserve"> </w:t>
      </w:r>
      <w:r w:rsidRPr="00643A43">
        <w:t>dealers,</w:t>
      </w:r>
      <w:r w:rsidR="00F73A4C" w:rsidRPr="00643A43">
        <w:t xml:space="preserve"> </w:t>
      </w:r>
      <w:r w:rsidRPr="00643A43">
        <w:t>traders</w:t>
      </w:r>
      <w:r w:rsidR="00F73A4C" w:rsidRPr="00643A43">
        <w:t xml:space="preserve"> </w:t>
      </w:r>
      <w:r w:rsidRPr="00643A43">
        <w:t>and</w:t>
      </w:r>
      <w:r w:rsidR="00F73A4C" w:rsidRPr="00643A43">
        <w:t xml:space="preserve"> </w:t>
      </w:r>
      <w:r w:rsidRPr="00643A43">
        <w:t>processors.</w:t>
      </w:r>
      <w:r w:rsidR="00F73A4C" w:rsidRPr="00643A43">
        <w:t xml:space="preserve"> </w:t>
      </w:r>
      <w:r w:rsidRPr="00643A43">
        <w:t>Here</w:t>
      </w:r>
      <w:r w:rsidR="00F73A4C" w:rsidRPr="00643A43">
        <w:t xml:space="preserve"> </w:t>
      </w:r>
      <w:r w:rsidRPr="00643A43">
        <w:t>we</w:t>
      </w:r>
      <w:r w:rsidR="00F73A4C" w:rsidRPr="00643A43">
        <w:t xml:space="preserve"> </w:t>
      </w:r>
      <w:r w:rsidRPr="00643A43">
        <w:t>answer</w:t>
      </w:r>
      <w:r w:rsidR="00F73A4C" w:rsidRPr="00643A43">
        <w:t xml:space="preserve"> </w:t>
      </w:r>
      <w:r w:rsidRPr="00643A43">
        <w:t>questions</w:t>
      </w:r>
      <w:r w:rsidR="00F73A4C" w:rsidRPr="00643A43">
        <w:t xml:space="preserve"> </w:t>
      </w:r>
      <w:r w:rsidRPr="00643A43">
        <w:t>such</w:t>
      </w:r>
      <w:r w:rsidR="00F73A4C" w:rsidRPr="00643A43">
        <w:t xml:space="preserve"> </w:t>
      </w:r>
      <w:r w:rsidRPr="00643A43">
        <w:t>as:</w:t>
      </w:r>
      <w:r w:rsidR="00F73A4C" w:rsidRPr="00643A43">
        <w:t xml:space="preserve"> </w:t>
      </w:r>
      <w:r w:rsidRPr="00643A43">
        <w:t>Do</w:t>
      </w:r>
      <w:r w:rsidR="00F73A4C" w:rsidRPr="00643A43">
        <w:t xml:space="preserve"> </w:t>
      </w:r>
      <w:proofErr w:type="spellStart"/>
      <w:r w:rsidRPr="00643A43">
        <w:t>agro</w:t>
      </w:r>
      <w:proofErr w:type="spellEnd"/>
      <w:r w:rsidRPr="00643A43">
        <w:t>-input</w:t>
      </w:r>
      <w:r w:rsidR="00F73A4C" w:rsidRPr="00643A43">
        <w:t xml:space="preserve"> </w:t>
      </w:r>
      <w:r w:rsidRPr="00643A43">
        <w:t>dealers</w:t>
      </w:r>
      <w:r w:rsidR="00F73A4C" w:rsidRPr="00643A43">
        <w:t xml:space="preserve"> </w:t>
      </w:r>
      <w:r w:rsidRPr="00643A43">
        <w:t>think</w:t>
      </w:r>
      <w:r w:rsidR="00F73A4C" w:rsidRPr="00643A43">
        <w:t xml:space="preserve"> </w:t>
      </w:r>
      <w:r w:rsidRPr="00643A43">
        <w:t>they</w:t>
      </w:r>
      <w:r w:rsidR="00F73A4C" w:rsidRPr="00643A43">
        <w:t xml:space="preserve"> </w:t>
      </w:r>
      <w:r w:rsidRPr="00643A43">
        <w:t>sell</w:t>
      </w:r>
      <w:r w:rsidR="00F73A4C" w:rsidRPr="00643A43">
        <w:t xml:space="preserve"> </w:t>
      </w:r>
      <w:r w:rsidRPr="00643A43">
        <w:t>better</w:t>
      </w:r>
      <w:r w:rsidR="00F73A4C" w:rsidRPr="00643A43">
        <w:t xml:space="preserve"> </w:t>
      </w:r>
      <w:r w:rsidRPr="00643A43">
        <w:t>quality</w:t>
      </w:r>
      <w:r w:rsidR="00F73A4C" w:rsidRPr="00643A43">
        <w:t xml:space="preserve"> </w:t>
      </w:r>
      <w:r w:rsidRPr="00643A43">
        <w:t>seed</w:t>
      </w:r>
      <w:r w:rsidR="00F73A4C" w:rsidRPr="00643A43">
        <w:t xml:space="preserve"> </w:t>
      </w:r>
      <w:r w:rsidRPr="00643A43">
        <w:t>than</w:t>
      </w:r>
      <w:r w:rsidR="00F73A4C" w:rsidRPr="00643A43">
        <w:t xml:space="preserve"> </w:t>
      </w:r>
      <w:r w:rsidRPr="00643A43">
        <w:t>what</w:t>
      </w:r>
      <w:r w:rsidR="00F73A4C" w:rsidRPr="00643A43">
        <w:t xml:space="preserve"> </w:t>
      </w:r>
      <w:r w:rsidRPr="00643A43">
        <w:t>farmers</w:t>
      </w:r>
      <w:r w:rsidR="00F73A4C" w:rsidRPr="00643A43">
        <w:t xml:space="preserve"> </w:t>
      </w:r>
      <w:r w:rsidRPr="00643A43">
        <w:t>think?</w:t>
      </w:r>
      <w:r w:rsidR="00F73A4C" w:rsidRPr="00643A43">
        <w:t xml:space="preserve"> </w:t>
      </w:r>
      <w:r w:rsidRPr="00643A43">
        <w:t>Do</w:t>
      </w:r>
      <w:r w:rsidR="00F73A4C" w:rsidRPr="00643A43">
        <w:t xml:space="preserve"> </w:t>
      </w:r>
      <w:r w:rsidRPr="00643A43">
        <w:t>farmers</w:t>
      </w:r>
      <w:r w:rsidR="00F73A4C" w:rsidRPr="00643A43">
        <w:t xml:space="preserve"> </w:t>
      </w:r>
      <w:r w:rsidRPr="00643A43">
        <w:t>agree</w:t>
      </w:r>
      <w:r w:rsidR="00F73A4C" w:rsidRPr="00643A43">
        <w:t xml:space="preserve"> </w:t>
      </w:r>
      <w:r w:rsidRPr="00643A43">
        <w:t>that</w:t>
      </w:r>
      <w:r w:rsidR="00F73A4C" w:rsidRPr="00643A43">
        <w:t xml:space="preserve"> </w:t>
      </w:r>
      <w:r w:rsidRPr="00643A43">
        <w:t>traders</w:t>
      </w:r>
      <w:r w:rsidR="00F73A4C" w:rsidRPr="00643A43">
        <w:t xml:space="preserve"> </w:t>
      </w:r>
      <w:r w:rsidRPr="00643A43">
        <w:t>offer</w:t>
      </w:r>
      <w:r w:rsidR="00F73A4C" w:rsidRPr="00643A43">
        <w:t xml:space="preserve"> </w:t>
      </w:r>
      <w:r w:rsidRPr="00643A43">
        <w:t>a</w:t>
      </w:r>
      <w:r w:rsidR="00F73A4C" w:rsidRPr="00643A43">
        <w:t xml:space="preserve"> </w:t>
      </w:r>
      <w:r w:rsidRPr="00643A43">
        <w:t>good</w:t>
      </w:r>
      <w:r w:rsidR="00F73A4C" w:rsidRPr="00643A43">
        <w:t xml:space="preserve"> </w:t>
      </w:r>
      <w:r w:rsidRPr="00643A43">
        <w:t>price</w:t>
      </w:r>
      <w:r w:rsidR="00F73A4C" w:rsidRPr="00643A43">
        <w:t xml:space="preserve"> </w:t>
      </w:r>
      <w:r w:rsidRPr="00643A43">
        <w:t>when</w:t>
      </w:r>
      <w:r w:rsidR="00F73A4C" w:rsidRPr="00643A43">
        <w:t xml:space="preserve"> </w:t>
      </w:r>
      <w:r w:rsidRPr="00643A43">
        <w:t>they</w:t>
      </w:r>
      <w:r w:rsidR="00F73A4C" w:rsidRPr="00643A43">
        <w:t xml:space="preserve"> </w:t>
      </w:r>
      <w:r w:rsidRPr="00643A43">
        <w:t>buy</w:t>
      </w:r>
      <w:r w:rsidR="00F73A4C" w:rsidRPr="00643A43">
        <w:t xml:space="preserve"> </w:t>
      </w:r>
      <w:r w:rsidRPr="00643A43">
        <w:t>at</w:t>
      </w:r>
      <w:r w:rsidR="00F73A4C" w:rsidRPr="00643A43">
        <w:t xml:space="preserve"> </w:t>
      </w:r>
      <w:r w:rsidRPr="00643A43">
        <w:t>the</w:t>
      </w:r>
      <w:r w:rsidR="00F73A4C" w:rsidRPr="00643A43">
        <w:t xml:space="preserve"> </w:t>
      </w:r>
      <w:r w:rsidRPr="00643A43">
        <w:t>farm-gate?</w:t>
      </w:r>
      <w:r w:rsidR="00F73A4C" w:rsidRPr="00643A43">
        <w:t xml:space="preserve"> </w:t>
      </w:r>
      <w:r w:rsidRPr="00643A43">
        <w:t>Do</w:t>
      </w:r>
      <w:r w:rsidR="00F73A4C" w:rsidRPr="00643A43">
        <w:t xml:space="preserve"> </w:t>
      </w:r>
      <w:r w:rsidRPr="00643A43">
        <w:t>processors</w:t>
      </w:r>
      <w:r w:rsidR="00F73A4C" w:rsidRPr="00643A43">
        <w:t xml:space="preserve"> </w:t>
      </w:r>
      <w:r w:rsidRPr="00643A43">
        <w:t>know</w:t>
      </w:r>
      <w:r w:rsidR="00F73A4C" w:rsidRPr="00643A43">
        <w:t xml:space="preserve"> </w:t>
      </w:r>
      <w:r w:rsidRPr="00643A43">
        <w:t>that</w:t>
      </w:r>
      <w:r w:rsidR="00F73A4C" w:rsidRPr="00643A43">
        <w:t xml:space="preserve"> </w:t>
      </w:r>
      <w:r w:rsidRPr="00643A43">
        <w:t>they</w:t>
      </w:r>
      <w:r w:rsidR="00F73A4C" w:rsidRPr="00643A43">
        <w:t xml:space="preserve"> </w:t>
      </w:r>
      <w:r w:rsidRPr="00643A43">
        <w:t>are</w:t>
      </w:r>
      <w:r w:rsidR="00F73A4C" w:rsidRPr="00643A43">
        <w:t xml:space="preserve"> </w:t>
      </w:r>
      <w:r w:rsidRPr="00643A43">
        <w:t>difficult</w:t>
      </w:r>
      <w:r w:rsidR="00F73A4C" w:rsidRPr="00643A43">
        <w:t xml:space="preserve"> </w:t>
      </w:r>
      <w:r w:rsidRPr="00643A43">
        <w:t>to</w:t>
      </w:r>
      <w:r w:rsidR="00F73A4C" w:rsidRPr="00643A43">
        <w:t xml:space="preserve"> </w:t>
      </w:r>
      <w:r w:rsidRPr="00643A43">
        <w:t>reach</w:t>
      </w:r>
      <w:r w:rsidR="00F73A4C" w:rsidRPr="00643A43">
        <w:t xml:space="preserve"> </w:t>
      </w:r>
      <w:r w:rsidRPr="00643A43">
        <w:t>if</w:t>
      </w:r>
      <w:r w:rsidR="00F73A4C" w:rsidRPr="00643A43">
        <w:t xml:space="preserve"> </w:t>
      </w:r>
      <w:r w:rsidRPr="00643A43">
        <w:t>farmers</w:t>
      </w:r>
      <w:r w:rsidR="00F73A4C" w:rsidRPr="00643A43">
        <w:t xml:space="preserve"> </w:t>
      </w:r>
      <w:r w:rsidRPr="00643A43">
        <w:t>think</w:t>
      </w:r>
      <w:r w:rsidR="00F73A4C" w:rsidRPr="00643A43">
        <w:t xml:space="preserve"> </w:t>
      </w:r>
      <w:r w:rsidRPr="00643A43">
        <w:t>this</w:t>
      </w:r>
      <w:r w:rsidR="00F73A4C" w:rsidRPr="00643A43">
        <w:t xml:space="preserve"> </w:t>
      </w:r>
      <w:r w:rsidRPr="00643A43">
        <w:t>is</w:t>
      </w:r>
      <w:r w:rsidR="00F73A4C" w:rsidRPr="00643A43">
        <w:t xml:space="preserve"> </w:t>
      </w:r>
      <w:r w:rsidRPr="00643A43">
        <w:t>a</w:t>
      </w:r>
      <w:r w:rsidR="00F73A4C" w:rsidRPr="00643A43">
        <w:t xml:space="preserve"> </w:t>
      </w:r>
      <w:r w:rsidRPr="00643A43">
        <w:t>problem?</w:t>
      </w:r>
      <w:r w:rsidR="00F73A4C" w:rsidRPr="00643A43">
        <w:t xml:space="preserve"> </w:t>
      </w:r>
      <w:r w:rsidRPr="00643A43">
        <w:t>Second,</w:t>
      </w:r>
      <w:r w:rsidR="00F73A4C" w:rsidRPr="00643A43">
        <w:t xml:space="preserve"> </w:t>
      </w:r>
      <w:r w:rsidRPr="00643A43">
        <w:t>we</w:t>
      </w:r>
      <w:r w:rsidR="00F73A4C" w:rsidRPr="00643A43">
        <w:t xml:space="preserve"> </w:t>
      </w:r>
      <w:r w:rsidRPr="00643A43">
        <w:t>focus</w:t>
      </w:r>
      <w:r w:rsidR="00F73A4C" w:rsidRPr="00643A43">
        <w:t xml:space="preserve"> </w:t>
      </w:r>
      <w:r w:rsidRPr="00643A43">
        <w:t>on</w:t>
      </w:r>
      <w:r w:rsidR="00F73A4C" w:rsidRPr="00643A43">
        <w:t xml:space="preserve"> </w:t>
      </w:r>
      <w:r w:rsidRPr="00643A43">
        <w:t>the</w:t>
      </w:r>
      <w:r w:rsidR="00F73A4C" w:rsidRPr="00643A43">
        <w:t xml:space="preserve"> </w:t>
      </w:r>
      <w:r w:rsidRPr="00643A43">
        <w:t>rater</w:t>
      </w:r>
      <w:r w:rsidR="00F73A4C" w:rsidRPr="00643A43">
        <w:t xml:space="preserve"> </w:t>
      </w:r>
      <w:r w:rsidRPr="00643A43">
        <w:t>gender</w:t>
      </w:r>
      <w:r w:rsidR="00F73A4C" w:rsidRPr="00643A43">
        <w:t xml:space="preserve"> </w:t>
      </w:r>
      <w:r w:rsidRPr="00643A43">
        <w:t>effect</w:t>
      </w:r>
      <w:r w:rsidR="00F73A4C" w:rsidRPr="00643A43">
        <w:t xml:space="preserve"> </w:t>
      </w:r>
      <w:r w:rsidRPr="00643A43">
        <w:t>and</w:t>
      </w:r>
      <w:r w:rsidR="00F73A4C" w:rsidRPr="00643A43">
        <w:t xml:space="preserve"> </w:t>
      </w:r>
      <w:r w:rsidRPr="00643A43">
        <w:t>test</w:t>
      </w:r>
      <w:r w:rsidR="00F73A4C" w:rsidRPr="00643A43">
        <w:t xml:space="preserve"> </w:t>
      </w:r>
      <w:r w:rsidRPr="00643A43">
        <w:t>if</w:t>
      </w:r>
      <w:r w:rsidR="00F73A4C" w:rsidRPr="00643A43">
        <w:t xml:space="preserve"> </w:t>
      </w:r>
      <w:r w:rsidRPr="00643A43">
        <w:t>male</w:t>
      </w:r>
      <w:r w:rsidR="00F73A4C" w:rsidRPr="00643A43">
        <w:t xml:space="preserve"> </w:t>
      </w:r>
      <w:r w:rsidRPr="00643A43">
        <w:t>farmers</w:t>
      </w:r>
      <w:r w:rsidR="00F73A4C" w:rsidRPr="00643A43">
        <w:t xml:space="preserve"> </w:t>
      </w:r>
      <w:r w:rsidRPr="00643A43">
        <w:t>rate</w:t>
      </w:r>
      <w:r w:rsidR="00F73A4C" w:rsidRPr="00643A43">
        <w:t xml:space="preserve"> </w:t>
      </w:r>
      <w:r w:rsidRPr="00643A43">
        <w:t>systematically</w:t>
      </w:r>
      <w:r w:rsidR="00F73A4C" w:rsidRPr="00643A43">
        <w:t xml:space="preserve"> </w:t>
      </w:r>
      <w:r w:rsidRPr="00643A43">
        <w:t>different</w:t>
      </w:r>
      <w:r w:rsidR="00F73A4C" w:rsidRPr="00643A43">
        <w:t xml:space="preserve"> </w:t>
      </w:r>
      <w:r w:rsidRPr="00643A43">
        <w:t>than</w:t>
      </w:r>
      <w:r w:rsidR="00F73A4C" w:rsidRPr="00643A43">
        <w:t xml:space="preserve"> </w:t>
      </w:r>
      <w:r w:rsidRPr="00643A43">
        <w:t>female</w:t>
      </w:r>
      <w:r w:rsidR="00F73A4C" w:rsidRPr="00643A43">
        <w:t xml:space="preserve"> </w:t>
      </w:r>
      <w:r w:rsidRPr="00643A43">
        <w:t>farmers.</w:t>
      </w:r>
      <w:r w:rsidR="00F73A4C" w:rsidRPr="00643A43">
        <w:t xml:space="preserve"> </w:t>
      </w:r>
      <w:r w:rsidRPr="00643A43">
        <w:t>The</w:t>
      </w:r>
      <w:r w:rsidR="00F73A4C" w:rsidRPr="00643A43">
        <w:t xml:space="preserve"> </w:t>
      </w:r>
      <w:r w:rsidRPr="00643A43">
        <w:t>third</w:t>
      </w:r>
      <w:r w:rsidR="00F73A4C" w:rsidRPr="00643A43">
        <w:t xml:space="preserve"> </w:t>
      </w:r>
      <w:r w:rsidRPr="00643A43">
        <w:t>objective</w:t>
      </w:r>
      <w:r w:rsidR="00F73A4C" w:rsidRPr="00643A43">
        <w:t xml:space="preserve"> </w:t>
      </w:r>
      <w:r w:rsidRPr="00643A43">
        <w:t>is</w:t>
      </w:r>
      <w:r w:rsidR="00F73A4C" w:rsidRPr="00643A43">
        <w:t xml:space="preserve"> </w:t>
      </w:r>
      <w:r w:rsidRPr="00643A43">
        <w:t>to</w:t>
      </w:r>
      <w:r w:rsidR="00F73A4C" w:rsidRPr="00643A43">
        <w:t xml:space="preserve"> </w:t>
      </w:r>
      <w:r w:rsidRPr="00643A43">
        <w:t>test</w:t>
      </w:r>
      <w:r w:rsidR="00F73A4C" w:rsidRPr="00643A43">
        <w:t xml:space="preserve"> </w:t>
      </w:r>
      <w:r w:rsidRPr="00643A43">
        <w:t>for</w:t>
      </w:r>
      <w:r w:rsidR="00F73A4C" w:rsidRPr="00643A43">
        <w:t xml:space="preserve"> </w:t>
      </w:r>
      <w:r w:rsidRPr="00643A43">
        <w:t>gender</w:t>
      </w:r>
      <w:r w:rsidR="00F73A4C" w:rsidRPr="00643A43">
        <w:t xml:space="preserve"> </w:t>
      </w:r>
      <w:r w:rsidRPr="00643A43">
        <w:t>related</w:t>
      </w:r>
      <w:r w:rsidR="00F73A4C" w:rsidRPr="00643A43">
        <w:t xml:space="preserve"> </w:t>
      </w:r>
      <w:r w:rsidRPr="00643A43">
        <w:t>differences</w:t>
      </w:r>
      <w:r w:rsidR="00F73A4C" w:rsidRPr="00643A43">
        <w:t xml:space="preserve"> </w:t>
      </w:r>
      <w:r w:rsidRPr="00643A43">
        <w:t>in</w:t>
      </w:r>
      <w:r w:rsidR="00F73A4C" w:rsidRPr="00643A43">
        <w:t xml:space="preserve"> </w:t>
      </w:r>
      <w:r w:rsidRPr="00643A43">
        <w:t>self-rating</w:t>
      </w:r>
      <w:r w:rsidR="00F73A4C" w:rsidRPr="00643A43">
        <w:t xml:space="preserve"> </w:t>
      </w:r>
      <w:r w:rsidRPr="00643A43">
        <w:t>of</w:t>
      </w:r>
      <w:r w:rsidR="00F73A4C" w:rsidRPr="00643A43">
        <w:t xml:space="preserve"> </w:t>
      </w:r>
      <w:r w:rsidRPr="00643A43">
        <w:t>the</w:t>
      </w:r>
      <w:r w:rsidR="00F73A4C" w:rsidRPr="00643A43">
        <w:t xml:space="preserve"> </w:t>
      </w:r>
      <w:proofErr w:type="spellStart"/>
      <w:r w:rsidRPr="00643A43">
        <w:t>agro</w:t>
      </w:r>
      <w:proofErr w:type="spellEnd"/>
      <w:r w:rsidRPr="00643A43">
        <w:t>-input</w:t>
      </w:r>
      <w:r w:rsidR="00F73A4C" w:rsidRPr="00643A43">
        <w:t xml:space="preserve"> </w:t>
      </w:r>
      <w:r w:rsidRPr="00643A43">
        <w:t>dealers,</w:t>
      </w:r>
      <w:r w:rsidR="00F73A4C" w:rsidRPr="00643A43">
        <w:t xml:space="preserve"> </w:t>
      </w:r>
      <w:r w:rsidRPr="00643A43">
        <w:t>traders,</w:t>
      </w:r>
      <w:r w:rsidR="00F73A4C" w:rsidRPr="00643A43">
        <w:t xml:space="preserve"> </w:t>
      </w:r>
      <w:r w:rsidRPr="00643A43">
        <w:t>and</w:t>
      </w:r>
      <w:r w:rsidR="00F73A4C" w:rsidRPr="00643A43">
        <w:t xml:space="preserve"> </w:t>
      </w:r>
      <w:r w:rsidRPr="00643A43">
        <w:t>processors.</w:t>
      </w:r>
      <w:r w:rsidR="00F73A4C" w:rsidRPr="00643A43">
        <w:t xml:space="preserve"> </w:t>
      </w:r>
      <w:r w:rsidRPr="00643A43">
        <w:t>A</w:t>
      </w:r>
      <w:r w:rsidR="00F73A4C" w:rsidRPr="00643A43">
        <w:t xml:space="preserve"> </w:t>
      </w:r>
      <w:r w:rsidRPr="00643A43">
        <w:t>fourth</w:t>
      </w:r>
      <w:r w:rsidR="00F73A4C" w:rsidRPr="00643A43">
        <w:t xml:space="preserve"> </w:t>
      </w:r>
      <w:r w:rsidRPr="00643A43">
        <w:t>research</w:t>
      </w:r>
      <w:r w:rsidR="00F73A4C" w:rsidRPr="00643A43">
        <w:t xml:space="preserve"> </w:t>
      </w:r>
      <w:r w:rsidRPr="00643A43">
        <w:t>objective</w:t>
      </w:r>
      <w:r w:rsidR="00F73A4C" w:rsidRPr="00643A43">
        <w:t xml:space="preserve"> </w:t>
      </w:r>
      <w:r w:rsidRPr="00643A43">
        <w:t>is</w:t>
      </w:r>
      <w:r w:rsidR="00F73A4C" w:rsidRPr="00643A43">
        <w:t xml:space="preserve"> </w:t>
      </w:r>
      <w:r w:rsidRPr="00643A43">
        <w:t>to</w:t>
      </w:r>
      <w:r w:rsidR="00F73A4C" w:rsidRPr="00643A43">
        <w:t xml:space="preserve"> </w:t>
      </w:r>
      <w:r w:rsidRPr="00643A43">
        <w:t>test</w:t>
      </w:r>
      <w:r w:rsidR="00F73A4C" w:rsidRPr="00643A43">
        <w:t xml:space="preserve"> </w:t>
      </w:r>
      <w:r w:rsidRPr="00643A43">
        <w:t>if</w:t>
      </w:r>
      <w:r w:rsidR="00F73A4C" w:rsidRPr="00643A43">
        <w:t xml:space="preserve"> </w:t>
      </w:r>
      <w:r w:rsidRPr="00643A43">
        <w:t>dealers,</w:t>
      </w:r>
      <w:r w:rsidR="00F73A4C" w:rsidRPr="00643A43">
        <w:t xml:space="preserve"> </w:t>
      </w:r>
      <w:r w:rsidRPr="00643A43">
        <w:t>traders</w:t>
      </w:r>
      <w:r w:rsidR="00F73A4C" w:rsidRPr="00643A43">
        <w:t xml:space="preserve"> </w:t>
      </w:r>
      <w:r w:rsidRPr="00643A43">
        <w:t>and</w:t>
      </w:r>
      <w:r w:rsidR="00F73A4C" w:rsidRPr="00643A43">
        <w:t xml:space="preserve"> </w:t>
      </w:r>
      <w:r w:rsidRPr="00643A43">
        <w:t>processors</w:t>
      </w:r>
      <w:r w:rsidR="00F73A4C" w:rsidRPr="00643A43">
        <w:t xml:space="preserve"> </w:t>
      </w:r>
      <w:r w:rsidRPr="00643A43">
        <w:t>are</w:t>
      </w:r>
      <w:r w:rsidR="00F73A4C" w:rsidRPr="00643A43">
        <w:t xml:space="preserve"> </w:t>
      </w:r>
      <w:r w:rsidRPr="00643A43">
        <w:t>rated</w:t>
      </w:r>
      <w:r w:rsidR="00F73A4C" w:rsidRPr="00643A43">
        <w:t xml:space="preserve"> </w:t>
      </w:r>
      <w:r w:rsidRPr="00643A43">
        <w:t>differently</w:t>
      </w:r>
      <w:r w:rsidR="00F73A4C" w:rsidRPr="00643A43">
        <w:t xml:space="preserve"> </w:t>
      </w:r>
      <w:r w:rsidRPr="00643A43">
        <w:t>because</w:t>
      </w:r>
      <w:r w:rsidR="00F73A4C" w:rsidRPr="00643A43">
        <w:t xml:space="preserve"> </w:t>
      </w:r>
      <w:r w:rsidRPr="00643A43">
        <w:t>of</w:t>
      </w:r>
      <w:r w:rsidR="00F73A4C" w:rsidRPr="00643A43">
        <w:t xml:space="preserve"> </w:t>
      </w:r>
      <w:r w:rsidRPr="00643A43">
        <w:t>their</w:t>
      </w:r>
      <w:r w:rsidR="00F73A4C" w:rsidRPr="00643A43">
        <w:t xml:space="preserve"> </w:t>
      </w:r>
      <w:r w:rsidRPr="00643A43">
        <w:t>gender.</w:t>
      </w:r>
      <w:r w:rsidR="00F73A4C" w:rsidRPr="00643A43">
        <w:t xml:space="preserve"> </w:t>
      </w:r>
      <w:r w:rsidRPr="00643A43">
        <w:t>The</w:t>
      </w:r>
      <w:r w:rsidR="00F73A4C" w:rsidRPr="00643A43">
        <w:t xml:space="preserve"> </w:t>
      </w:r>
      <w:r w:rsidRPr="00643A43">
        <w:t>final</w:t>
      </w:r>
      <w:r w:rsidR="00F73A4C" w:rsidRPr="00643A43">
        <w:t xml:space="preserve"> </w:t>
      </w:r>
      <w:r w:rsidRPr="00643A43">
        <w:t>objective</w:t>
      </w:r>
      <w:r w:rsidR="00F73A4C" w:rsidRPr="00643A43">
        <w:t xml:space="preserve"> </w:t>
      </w:r>
      <w:r w:rsidRPr="00643A43">
        <w:t>is</w:t>
      </w:r>
      <w:r w:rsidR="00F73A4C" w:rsidRPr="00643A43">
        <w:t xml:space="preserve"> </w:t>
      </w:r>
      <w:r w:rsidRPr="00643A43">
        <w:t>to</w:t>
      </w:r>
      <w:r w:rsidR="00F73A4C" w:rsidRPr="00643A43">
        <w:t xml:space="preserve"> </w:t>
      </w:r>
      <w:r w:rsidRPr="00643A43">
        <w:t>test</w:t>
      </w:r>
      <w:r w:rsidR="00F73A4C" w:rsidRPr="00643A43">
        <w:t xml:space="preserve"> </w:t>
      </w:r>
      <w:r w:rsidRPr="00643A43">
        <w:t>for</w:t>
      </w:r>
      <w:r w:rsidR="00F73A4C" w:rsidRPr="00643A43">
        <w:t xml:space="preserve"> </w:t>
      </w:r>
      <w:r w:rsidRPr="00643A43">
        <w:t>the</w:t>
      </w:r>
      <w:r w:rsidR="00F73A4C" w:rsidRPr="00643A43">
        <w:t xml:space="preserve"> </w:t>
      </w:r>
      <w:r w:rsidRPr="00643A43">
        <w:t>presence</w:t>
      </w:r>
      <w:r w:rsidR="00F73A4C" w:rsidRPr="00643A43">
        <w:t xml:space="preserve"> </w:t>
      </w:r>
      <w:r w:rsidRPr="00643A43">
        <w:t>of</w:t>
      </w:r>
      <w:r w:rsidR="00F73A4C" w:rsidRPr="00643A43">
        <w:t xml:space="preserve"> </w:t>
      </w:r>
      <w:r w:rsidRPr="00643A43">
        <w:t>gender</w:t>
      </w:r>
      <w:r w:rsidR="00F73A4C" w:rsidRPr="00643A43">
        <w:t xml:space="preserve"> </w:t>
      </w:r>
      <w:r w:rsidRPr="00643A43">
        <w:t>related</w:t>
      </w:r>
      <w:r w:rsidR="00F73A4C" w:rsidRPr="00643A43">
        <w:t xml:space="preserve"> </w:t>
      </w:r>
      <w:r w:rsidRPr="00643A43">
        <w:t>homophily</w:t>
      </w:r>
      <w:r w:rsidR="00F73A4C" w:rsidRPr="00643A43">
        <w:t xml:space="preserve"> </w:t>
      </w:r>
      <w:r w:rsidRPr="00643A43">
        <w:t>among</w:t>
      </w:r>
      <w:r w:rsidR="00F73A4C" w:rsidRPr="00643A43">
        <w:t xml:space="preserve"> </w:t>
      </w:r>
      <w:r w:rsidRPr="00643A43">
        <w:t>women,</w:t>
      </w:r>
      <w:r w:rsidR="00F73A4C" w:rsidRPr="00643A43">
        <w:t xml:space="preserve"> </w:t>
      </w:r>
      <w:r w:rsidRPr="00643A43">
        <w:t>where</w:t>
      </w:r>
      <w:r w:rsidR="00F73A4C" w:rsidRPr="00643A43">
        <w:t xml:space="preserve"> </w:t>
      </w:r>
      <w:r w:rsidRPr="00643A43">
        <w:t>female</w:t>
      </w:r>
      <w:r w:rsidR="00F73A4C" w:rsidRPr="00643A43">
        <w:t xml:space="preserve"> </w:t>
      </w:r>
      <w:r w:rsidRPr="00643A43">
        <w:t>farmers</w:t>
      </w:r>
      <w:r w:rsidR="00F73A4C" w:rsidRPr="00643A43">
        <w:t xml:space="preserve"> </w:t>
      </w:r>
      <w:r w:rsidRPr="00643A43">
        <w:t>give</w:t>
      </w:r>
      <w:r w:rsidR="00F73A4C" w:rsidRPr="00643A43">
        <w:t xml:space="preserve"> </w:t>
      </w:r>
      <w:r w:rsidRPr="00643A43">
        <w:t>higher</w:t>
      </w:r>
      <w:r w:rsidR="00F73A4C" w:rsidRPr="00643A43">
        <w:t xml:space="preserve"> </w:t>
      </w:r>
      <w:r w:rsidRPr="00643A43">
        <w:t>rating</w:t>
      </w:r>
      <w:r w:rsidR="00F73A4C" w:rsidRPr="00643A43">
        <w:t xml:space="preserve"> </w:t>
      </w:r>
      <w:r w:rsidRPr="00643A43">
        <w:t>to</w:t>
      </w:r>
      <w:r w:rsidR="00F73A4C" w:rsidRPr="00643A43">
        <w:t xml:space="preserve"> </w:t>
      </w:r>
      <w:r w:rsidRPr="00643A43">
        <w:t>female</w:t>
      </w:r>
      <w:r w:rsidR="00F73A4C" w:rsidRPr="00643A43">
        <w:t xml:space="preserve"> </w:t>
      </w:r>
      <w:r w:rsidRPr="00643A43">
        <w:t>dealers,</w:t>
      </w:r>
      <w:r w:rsidR="00F73A4C" w:rsidRPr="00643A43">
        <w:t xml:space="preserve"> </w:t>
      </w:r>
      <w:r w:rsidRPr="00643A43">
        <w:t>female</w:t>
      </w:r>
      <w:r w:rsidR="00F73A4C" w:rsidRPr="00643A43">
        <w:t xml:space="preserve"> </w:t>
      </w:r>
      <w:r w:rsidRPr="00643A43">
        <w:t>traders,</w:t>
      </w:r>
      <w:r w:rsidR="00F73A4C" w:rsidRPr="00643A43">
        <w:t xml:space="preserve"> </w:t>
      </w:r>
      <w:r w:rsidRPr="00643A43">
        <w:t>and</w:t>
      </w:r>
      <w:r w:rsidR="00F73A4C" w:rsidRPr="00643A43">
        <w:t xml:space="preserve"> </w:t>
      </w:r>
      <w:r w:rsidRPr="00643A43">
        <w:t>female</w:t>
      </w:r>
      <w:r w:rsidR="00F73A4C" w:rsidRPr="00643A43">
        <w:t xml:space="preserve"> </w:t>
      </w:r>
      <w:r w:rsidRPr="00643A43">
        <w:t>processors</w:t>
      </w:r>
      <w:r w:rsidR="00F73A4C" w:rsidRPr="00643A43">
        <w:t xml:space="preserve"> </w:t>
      </w:r>
      <w:r w:rsidRPr="00643A43">
        <w:t>(</w:t>
      </w:r>
      <w:hyperlink w:anchor="_bookmark49" w:history="1">
        <w:r w:rsidRPr="00643A43">
          <w:t>McPherson</w:t>
        </w:r>
        <w:r w:rsidR="00F73A4C" w:rsidRPr="00643A43">
          <w:t xml:space="preserve"> </w:t>
        </w:r>
        <w:r w:rsidRPr="00643A43">
          <w:t>et</w:t>
        </w:r>
        <w:r w:rsidR="00F73A4C" w:rsidRPr="00643A43">
          <w:t xml:space="preserve"> </w:t>
        </w:r>
        <w:r w:rsidRPr="00643A43">
          <w:t>al.</w:t>
        </w:r>
      </w:hyperlink>
      <w:r w:rsidRPr="00643A43">
        <w:t>,</w:t>
      </w:r>
      <w:r w:rsidR="00F73A4C" w:rsidRPr="00643A43">
        <w:t xml:space="preserve"> </w:t>
      </w:r>
      <w:hyperlink w:anchor="_bookmark49" w:history="1">
        <w:r w:rsidRPr="00643A43">
          <w:t>2001</w:t>
        </w:r>
      </w:hyperlink>
      <w:r w:rsidRPr="00643A43">
        <w:t>).</w:t>
      </w:r>
    </w:p>
    <w:p w14:paraId="55EDA42A" w14:textId="4CF2CD4F" w:rsidR="005139B5" w:rsidRDefault="0081249E" w:rsidP="00643A43">
      <w:pPr>
        <w:pStyle w:val="1PP"/>
        <w:jc w:val="both"/>
      </w:pPr>
      <w:r w:rsidRPr="00643A43">
        <w:t>We</w:t>
      </w:r>
      <w:r w:rsidR="00F73A4C" w:rsidRPr="00643A43">
        <w:t xml:space="preserve"> </w:t>
      </w:r>
      <w:r w:rsidRPr="00643A43">
        <w:t>find</w:t>
      </w:r>
      <w:r w:rsidR="00F73A4C" w:rsidRPr="00643A43">
        <w:t xml:space="preserve"> </w:t>
      </w:r>
      <w:r w:rsidRPr="00643A43">
        <w:t>that</w:t>
      </w:r>
      <w:r w:rsidR="00F73A4C" w:rsidRPr="00643A43">
        <w:t xml:space="preserve"> </w:t>
      </w:r>
      <w:proofErr w:type="spellStart"/>
      <w:r w:rsidRPr="00643A43">
        <w:t>agro</w:t>
      </w:r>
      <w:proofErr w:type="spellEnd"/>
      <w:r w:rsidRPr="00643A43">
        <w:t>-input</w:t>
      </w:r>
      <w:r w:rsidR="00F73A4C" w:rsidRPr="00643A43">
        <w:t xml:space="preserve"> </w:t>
      </w:r>
      <w:r w:rsidRPr="00643A43">
        <w:t>dealers,</w:t>
      </w:r>
      <w:r w:rsidR="00F73A4C" w:rsidRPr="00643A43">
        <w:t xml:space="preserve"> </w:t>
      </w:r>
      <w:r w:rsidRPr="00643A43">
        <w:t>traders</w:t>
      </w:r>
      <w:r w:rsidR="00F73A4C" w:rsidRPr="00643A43">
        <w:t xml:space="preserve"> </w:t>
      </w:r>
      <w:r w:rsidRPr="00643A43">
        <w:t>and</w:t>
      </w:r>
      <w:r w:rsidR="00F73A4C" w:rsidRPr="00643A43">
        <w:t xml:space="preserve"> </w:t>
      </w:r>
      <w:r w:rsidRPr="00643A43">
        <w:t>processors</w:t>
      </w:r>
      <w:r w:rsidR="00F73A4C" w:rsidRPr="00643A43">
        <w:t xml:space="preserve"> </w:t>
      </w:r>
      <w:r w:rsidRPr="00643A43">
        <w:t>consistently</w:t>
      </w:r>
      <w:r w:rsidR="00F73A4C" w:rsidRPr="00643A43">
        <w:t xml:space="preserve"> </w:t>
      </w:r>
      <w:r w:rsidRPr="00643A43">
        <w:t>rate</w:t>
      </w:r>
      <w:r w:rsidR="00F73A4C" w:rsidRPr="00643A43">
        <w:t xml:space="preserve"> </w:t>
      </w:r>
      <w:r w:rsidRPr="00643A43">
        <w:t>themselves</w:t>
      </w:r>
      <w:r w:rsidR="00F73A4C" w:rsidRPr="00643A43">
        <w:t xml:space="preserve"> </w:t>
      </w:r>
      <w:r w:rsidRPr="00643A43">
        <w:t>higher</w:t>
      </w:r>
      <w:r w:rsidR="00F73A4C" w:rsidRPr="00643A43">
        <w:t xml:space="preserve"> </w:t>
      </w:r>
      <w:r w:rsidRPr="00643A43">
        <w:t>than</w:t>
      </w:r>
      <w:r w:rsidR="00F73A4C" w:rsidRPr="00643A43">
        <w:t xml:space="preserve"> </w:t>
      </w:r>
      <w:r w:rsidRPr="00643A43">
        <w:t>how</w:t>
      </w:r>
      <w:r w:rsidR="00F73A4C" w:rsidRPr="00643A43">
        <w:t xml:space="preserve"> </w:t>
      </w:r>
      <w:r w:rsidRPr="00643A43">
        <w:t>farmers</w:t>
      </w:r>
      <w:r w:rsidR="00F73A4C" w:rsidRPr="00643A43">
        <w:t xml:space="preserve"> </w:t>
      </w:r>
      <w:r w:rsidRPr="00643A43">
        <w:t>rate</w:t>
      </w:r>
      <w:r w:rsidR="00F73A4C" w:rsidRPr="00643A43">
        <w:t xml:space="preserve"> </w:t>
      </w:r>
      <w:r w:rsidRPr="00643A43">
        <w:t>them,</w:t>
      </w:r>
      <w:r w:rsidR="00F73A4C" w:rsidRPr="00643A43">
        <w:t xml:space="preserve"> </w:t>
      </w:r>
      <w:r w:rsidRPr="00643A43">
        <w:t>except</w:t>
      </w:r>
      <w:r w:rsidR="00F73A4C" w:rsidRPr="00643A43">
        <w:t xml:space="preserve"> </w:t>
      </w:r>
      <w:r w:rsidRPr="00643A43">
        <w:t>for</w:t>
      </w:r>
      <w:r w:rsidR="00F73A4C" w:rsidRPr="00643A43">
        <w:t xml:space="preserve"> </w:t>
      </w:r>
      <w:r w:rsidRPr="00643A43">
        <w:t>one</w:t>
      </w:r>
      <w:r w:rsidR="00F73A4C" w:rsidRPr="00643A43">
        <w:t xml:space="preserve"> </w:t>
      </w:r>
      <w:r w:rsidRPr="00643A43">
        <w:t>attribute</w:t>
      </w:r>
      <w:r w:rsidR="00F73A4C" w:rsidRPr="00643A43">
        <w:t xml:space="preserve"> </w:t>
      </w:r>
      <w:r w:rsidRPr="00643A43">
        <w:t>that</w:t>
      </w:r>
      <w:r w:rsidR="00F73A4C" w:rsidRPr="00643A43">
        <w:t xml:space="preserve"> </w:t>
      </w:r>
      <w:r w:rsidRPr="00643A43">
        <w:t>is</w:t>
      </w:r>
      <w:r w:rsidR="00F73A4C" w:rsidRPr="00643A43">
        <w:t xml:space="preserve"> </w:t>
      </w:r>
      <w:r w:rsidRPr="00643A43">
        <w:t>easily</w:t>
      </w:r>
      <w:r w:rsidR="00F73A4C" w:rsidRPr="00643A43">
        <w:t xml:space="preserve"> </w:t>
      </w:r>
      <w:r w:rsidRPr="00643A43">
        <w:t>observable</w:t>
      </w:r>
      <w:r w:rsidR="00F73A4C" w:rsidRPr="00643A43">
        <w:t xml:space="preserve"> </w:t>
      </w:r>
      <w:r w:rsidRPr="00643A43">
        <w:t>by</w:t>
      </w:r>
      <w:r w:rsidR="00F73A4C" w:rsidRPr="00643A43">
        <w:t xml:space="preserve"> </w:t>
      </w:r>
      <w:r w:rsidRPr="00643A43">
        <w:t>both</w:t>
      </w:r>
      <w:r w:rsidR="00F73A4C" w:rsidRPr="00643A43">
        <w:t xml:space="preserve"> </w:t>
      </w:r>
      <w:r w:rsidRPr="00643A43">
        <w:t>those</w:t>
      </w:r>
      <w:r w:rsidR="00F73A4C" w:rsidRPr="00643A43">
        <w:t xml:space="preserve"> </w:t>
      </w:r>
      <w:r w:rsidRPr="00643A43">
        <w:t>who</w:t>
      </w:r>
      <w:r w:rsidR="00F73A4C" w:rsidRPr="00643A43">
        <w:t xml:space="preserve"> </w:t>
      </w:r>
      <w:r w:rsidRPr="00643A43">
        <w:t>rate</w:t>
      </w:r>
      <w:r w:rsidR="00F73A4C" w:rsidRPr="00643A43">
        <w:t xml:space="preserve"> </w:t>
      </w:r>
      <w:r w:rsidRPr="00643A43">
        <w:t>and</w:t>
      </w:r>
      <w:r w:rsidR="00F73A4C" w:rsidRPr="00643A43">
        <w:t xml:space="preserve"> </w:t>
      </w:r>
      <w:r w:rsidRPr="00643A43">
        <w:t>those</w:t>
      </w:r>
      <w:r w:rsidR="00F73A4C" w:rsidRPr="00643A43">
        <w:t xml:space="preserve"> </w:t>
      </w:r>
      <w:r w:rsidRPr="00643A43">
        <w:t>who</w:t>
      </w:r>
      <w:r w:rsidR="00F73A4C" w:rsidRPr="00643A43">
        <w:t xml:space="preserve"> </w:t>
      </w:r>
      <w:r w:rsidRPr="00643A43">
        <w:t>get</w:t>
      </w:r>
      <w:r w:rsidR="00F73A4C" w:rsidRPr="00643A43">
        <w:t xml:space="preserve"> </w:t>
      </w:r>
      <w:r w:rsidRPr="00643A43">
        <w:t>rated.</w:t>
      </w:r>
      <w:r w:rsidR="00F73A4C" w:rsidRPr="00643A43">
        <w:t xml:space="preserve"> </w:t>
      </w:r>
      <w:r w:rsidRPr="00643A43">
        <w:t>We</w:t>
      </w:r>
      <w:r w:rsidR="00F73A4C" w:rsidRPr="00643A43">
        <w:t xml:space="preserve"> </w:t>
      </w:r>
      <w:r w:rsidRPr="00643A43">
        <w:t>do</w:t>
      </w:r>
      <w:r w:rsidR="00F73A4C" w:rsidRPr="00643A43">
        <w:t xml:space="preserve"> </w:t>
      </w:r>
      <w:r w:rsidRPr="00643A43">
        <w:t>not</w:t>
      </w:r>
      <w:r w:rsidR="00F73A4C" w:rsidRPr="00643A43">
        <w:t xml:space="preserve"> </w:t>
      </w:r>
      <w:r w:rsidRPr="00643A43">
        <w:t>find</w:t>
      </w:r>
      <w:r w:rsidR="00F73A4C" w:rsidRPr="00643A43">
        <w:t xml:space="preserve"> </w:t>
      </w:r>
      <w:r w:rsidRPr="00643A43">
        <w:t>that</w:t>
      </w:r>
      <w:r w:rsidR="00F73A4C" w:rsidRPr="00643A43">
        <w:t xml:space="preserve"> </w:t>
      </w:r>
      <w:r w:rsidRPr="00643A43">
        <w:t>gender</w:t>
      </w:r>
      <w:r w:rsidR="00F73A4C" w:rsidRPr="00643A43">
        <w:t xml:space="preserve"> </w:t>
      </w:r>
      <w:r w:rsidRPr="00643A43">
        <w:t>plays</w:t>
      </w:r>
      <w:r w:rsidR="00F73A4C" w:rsidRPr="00643A43">
        <w:t xml:space="preserve"> </w:t>
      </w:r>
      <w:r w:rsidRPr="00643A43">
        <w:t>a</w:t>
      </w:r>
      <w:r w:rsidR="00F73A4C" w:rsidRPr="00643A43">
        <w:t xml:space="preserve"> </w:t>
      </w:r>
      <w:r w:rsidRPr="00643A43">
        <w:t>significant</w:t>
      </w:r>
      <w:r w:rsidR="00F73A4C" w:rsidRPr="00643A43">
        <w:t xml:space="preserve"> </w:t>
      </w:r>
      <w:r w:rsidRPr="00643A43">
        <w:t>role</w:t>
      </w:r>
      <w:r w:rsidR="00F73A4C" w:rsidRPr="00643A43">
        <w:t xml:space="preserve"> </w:t>
      </w:r>
      <w:r w:rsidRPr="00643A43">
        <w:t>in</w:t>
      </w:r>
      <w:r w:rsidR="00F73A4C" w:rsidRPr="00643A43">
        <w:t xml:space="preserve"> </w:t>
      </w:r>
      <w:r w:rsidRPr="00643A43">
        <w:t>self-assessments.</w:t>
      </w:r>
      <w:r w:rsidR="00F73A4C" w:rsidRPr="00643A43">
        <w:t xml:space="preserve"> </w:t>
      </w:r>
      <w:r w:rsidRPr="00643A43">
        <w:t>The</w:t>
      </w:r>
      <w:r w:rsidR="00F73A4C" w:rsidRPr="00643A43">
        <w:t xml:space="preserve"> </w:t>
      </w:r>
      <w:r w:rsidRPr="00643A43">
        <w:t>gender</w:t>
      </w:r>
      <w:r w:rsidR="00F73A4C" w:rsidRPr="00643A43">
        <w:t xml:space="preserve"> </w:t>
      </w:r>
      <w:r w:rsidRPr="00643A43">
        <w:t>of</w:t>
      </w:r>
      <w:r w:rsidR="00F73A4C" w:rsidRPr="00643A43">
        <w:t xml:space="preserve"> </w:t>
      </w:r>
      <w:r w:rsidRPr="00643A43">
        <w:t>the</w:t>
      </w:r>
      <w:r w:rsidR="00F73A4C" w:rsidRPr="00643A43">
        <w:t xml:space="preserve"> </w:t>
      </w:r>
      <w:r w:rsidRPr="00643A43">
        <w:t>actor</w:t>
      </w:r>
      <w:r w:rsidR="00F73A4C" w:rsidRPr="00643A43">
        <w:t xml:space="preserve"> </w:t>
      </w:r>
      <w:r w:rsidRPr="00643A43">
        <w:t>being</w:t>
      </w:r>
      <w:r w:rsidR="00F73A4C" w:rsidRPr="00643A43">
        <w:t xml:space="preserve"> </w:t>
      </w:r>
      <w:r w:rsidRPr="00643A43">
        <w:t>rated</w:t>
      </w:r>
      <w:r w:rsidR="00F73A4C" w:rsidRPr="00643A43">
        <w:t xml:space="preserve"> </w:t>
      </w:r>
      <w:r w:rsidRPr="00643A43">
        <w:t>also</w:t>
      </w:r>
      <w:r w:rsidR="00F73A4C" w:rsidRPr="00643A43">
        <w:t xml:space="preserve"> </w:t>
      </w:r>
      <w:r w:rsidRPr="00643A43">
        <w:t>does</w:t>
      </w:r>
      <w:r w:rsidR="00F73A4C" w:rsidRPr="00643A43">
        <w:t xml:space="preserve"> </w:t>
      </w:r>
      <w:r w:rsidRPr="00643A43">
        <w:t>not</w:t>
      </w:r>
      <w:r w:rsidR="00F73A4C" w:rsidRPr="00643A43">
        <w:t xml:space="preserve"> </w:t>
      </w:r>
      <w:r w:rsidRPr="00643A43">
        <w:t>affect</w:t>
      </w:r>
      <w:r w:rsidR="00F73A4C" w:rsidRPr="00643A43">
        <w:t xml:space="preserve"> </w:t>
      </w:r>
      <w:r w:rsidRPr="00643A43">
        <w:t>the</w:t>
      </w:r>
      <w:r w:rsidR="00F73A4C" w:rsidRPr="00643A43">
        <w:t xml:space="preserve"> </w:t>
      </w:r>
      <w:r w:rsidRPr="00643A43">
        <w:t>rating</w:t>
      </w:r>
      <w:r w:rsidR="00F73A4C" w:rsidRPr="00643A43">
        <w:t xml:space="preserve"> </w:t>
      </w:r>
      <w:r w:rsidRPr="00643A43">
        <w:t>that</w:t>
      </w:r>
      <w:r w:rsidR="00F73A4C" w:rsidRPr="00643A43">
        <w:t xml:space="preserve"> </w:t>
      </w:r>
      <w:r w:rsidRPr="00643A43">
        <w:t>they</w:t>
      </w:r>
      <w:r w:rsidR="00F73A4C" w:rsidRPr="00643A43">
        <w:t xml:space="preserve"> </w:t>
      </w:r>
      <w:r w:rsidRPr="00643A43">
        <w:t>receive</w:t>
      </w:r>
      <w:r w:rsidR="00F73A4C" w:rsidRPr="00643A43">
        <w:t xml:space="preserve"> </w:t>
      </w:r>
      <w:r w:rsidRPr="00643A43">
        <w:t>and</w:t>
      </w:r>
      <w:r w:rsidR="00F73A4C" w:rsidRPr="00643A43">
        <w:t xml:space="preserve"> </w:t>
      </w:r>
      <w:r w:rsidRPr="00643A43">
        <w:t>we</w:t>
      </w:r>
      <w:r w:rsidR="00F73A4C" w:rsidRPr="00643A43">
        <w:t xml:space="preserve"> </w:t>
      </w:r>
      <w:r w:rsidRPr="00643A43">
        <w:t>find</w:t>
      </w:r>
      <w:r w:rsidR="00F73A4C" w:rsidRPr="00643A43">
        <w:t xml:space="preserve"> </w:t>
      </w:r>
      <w:r w:rsidRPr="00643A43">
        <w:t>no</w:t>
      </w:r>
      <w:r w:rsidR="00F73A4C" w:rsidRPr="00643A43">
        <w:t xml:space="preserve"> </w:t>
      </w:r>
      <w:r w:rsidRPr="00643A43">
        <w:t>signs</w:t>
      </w:r>
      <w:r w:rsidR="00F73A4C" w:rsidRPr="00643A43">
        <w:t xml:space="preserve"> </w:t>
      </w:r>
      <w:r w:rsidRPr="00643A43">
        <w:t>of</w:t>
      </w:r>
      <w:r w:rsidR="00F73A4C" w:rsidRPr="00643A43">
        <w:t xml:space="preserve"> </w:t>
      </w:r>
      <w:r w:rsidRPr="00643A43">
        <w:t>gender-based</w:t>
      </w:r>
      <w:r w:rsidR="00F73A4C" w:rsidRPr="00643A43">
        <w:t xml:space="preserve"> </w:t>
      </w:r>
      <w:r w:rsidRPr="00643A43">
        <w:t>homophily</w:t>
      </w:r>
      <w:r w:rsidR="00F73A4C" w:rsidRPr="00643A43">
        <w:t xml:space="preserve"> </w:t>
      </w:r>
      <w:r w:rsidRPr="00643A43">
        <w:t>among</w:t>
      </w:r>
      <w:r w:rsidR="00F73A4C" w:rsidRPr="00643A43">
        <w:t xml:space="preserve"> </w:t>
      </w:r>
      <w:r w:rsidRPr="00643A43">
        <w:t>women</w:t>
      </w:r>
      <w:r w:rsidR="00F73A4C" w:rsidRPr="00643A43">
        <w:t xml:space="preserve"> </w:t>
      </w:r>
      <w:r w:rsidRPr="00643A43">
        <w:t>in</w:t>
      </w:r>
      <w:r w:rsidR="00F73A4C" w:rsidRPr="00643A43">
        <w:t xml:space="preserve"> </w:t>
      </w:r>
      <w:r w:rsidRPr="00643A43">
        <w:t>the</w:t>
      </w:r>
      <w:r w:rsidR="00F73A4C" w:rsidRPr="00643A43">
        <w:t xml:space="preserve"> </w:t>
      </w:r>
      <w:r w:rsidRPr="00643A43">
        <w:t>ratings.</w:t>
      </w:r>
      <w:r w:rsidR="00F73A4C" w:rsidRPr="00643A43">
        <w:t xml:space="preserve"> </w:t>
      </w:r>
      <w:r w:rsidRPr="00643A43">
        <w:t>There</w:t>
      </w:r>
      <w:r w:rsidR="00F73A4C" w:rsidRPr="00643A43">
        <w:t xml:space="preserve"> </w:t>
      </w:r>
      <w:r w:rsidRPr="00643A43">
        <w:t>is</w:t>
      </w:r>
      <w:r w:rsidR="00F73A4C" w:rsidRPr="00643A43">
        <w:t xml:space="preserve"> </w:t>
      </w:r>
      <w:r w:rsidRPr="00643A43">
        <w:t>some</w:t>
      </w:r>
      <w:r w:rsidR="00F73A4C" w:rsidRPr="00643A43">
        <w:t xml:space="preserve"> </w:t>
      </w:r>
      <w:r w:rsidRPr="00643A43">
        <w:t>evidence</w:t>
      </w:r>
      <w:r w:rsidR="00F73A4C" w:rsidRPr="00643A43">
        <w:t xml:space="preserve"> </w:t>
      </w:r>
      <w:r w:rsidRPr="00643A43">
        <w:t>that</w:t>
      </w:r>
      <w:r w:rsidR="00F73A4C" w:rsidRPr="00643A43">
        <w:t xml:space="preserve"> </w:t>
      </w:r>
      <w:r w:rsidRPr="00643A43">
        <w:t>female</w:t>
      </w:r>
      <w:r w:rsidR="00F73A4C" w:rsidRPr="00643A43">
        <w:t xml:space="preserve"> </w:t>
      </w:r>
      <w:r w:rsidRPr="00643A43">
        <w:t>farmers</w:t>
      </w:r>
      <w:r w:rsidR="00F73A4C" w:rsidRPr="00643A43">
        <w:t xml:space="preserve"> </w:t>
      </w:r>
      <w:r w:rsidRPr="00643A43">
        <w:t>rate</w:t>
      </w:r>
      <w:r w:rsidR="00F73A4C" w:rsidRPr="00643A43">
        <w:t xml:space="preserve"> </w:t>
      </w:r>
      <w:r w:rsidRPr="00643A43">
        <w:t>more</w:t>
      </w:r>
      <w:r w:rsidR="00F73A4C" w:rsidRPr="00643A43">
        <w:t xml:space="preserve"> </w:t>
      </w:r>
      <w:proofErr w:type="spellStart"/>
      <w:r w:rsidR="00551EBA">
        <w:t>favourably</w:t>
      </w:r>
      <w:proofErr w:type="spellEnd"/>
      <w:r w:rsidR="00F73A4C" w:rsidRPr="00643A43">
        <w:t xml:space="preserve"> </w:t>
      </w:r>
      <w:r w:rsidRPr="00643A43">
        <w:t>than</w:t>
      </w:r>
      <w:r w:rsidR="00F73A4C" w:rsidRPr="00643A43">
        <w:t xml:space="preserve"> </w:t>
      </w:r>
      <w:r w:rsidRPr="00643A43">
        <w:t>male</w:t>
      </w:r>
      <w:r w:rsidR="00F73A4C" w:rsidRPr="00643A43">
        <w:t xml:space="preserve"> </w:t>
      </w:r>
      <w:r w:rsidRPr="00643A43">
        <w:t>farmers</w:t>
      </w:r>
      <w:del w:id="2" w:author="Anusha De" w:date="2022-05-05T13:39:00Z">
        <w:r w:rsidRPr="00643A43" w:rsidDel="008070BC">
          <w:delText>,</w:delText>
        </w:r>
        <w:r w:rsidR="00F73A4C" w:rsidRPr="00643A43" w:rsidDel="008070BC">
          <w:delText xml:space="preserve"> </w:delText>
        </w:r>
        <w:r w:rsidRPr="00643A43" w:rsidDel="008070BC">
          <w:delText>but</w:delText>
        </w:r>
        <w:r w:rsidR="00F73A4C" w:rsidRPr="00643A43" w:rsidDel="008070BC">
          <w:delText xml:space="preserve"> </w:delText>
        </w:r>
        <w:r w:rsidRPr="00643A43" w:rsidDel="008070BC">
          <w:delText>only</w:delText>
        </w:r>
        <w:r w:rsidR="00F73A4C" w:rsidRPr="00643A43" w:rsidDel="008070BC">
          <w:delText xml:space="preserve"> </w:delText>
        </w:r>
        <w:r w:rsidRPr="00643A43" w:rsidDel="008070BC">
          <w:delText>in</w:delText>
        </w:r>
        <w:r w:rsidR="00F73A4C" w:rsidRPr="00643A43" w:rsidDel="008070BC">
          <w:delText xml:space="preserve"> </w:delText>
        </w:r>
        <w:r w:rsidRPr="00643A43" w:rsidDel="008070BC">
          <w:delText>some</w:delText>
        </w:r>
        <w:r w:rsidR="00F73A4C" w:rsidRPr="00643A43" w:rsidDel="008070BC">
          <w:delText xml:space="preserve"> </w:delText>
        </w:r>
        <w:r w:rsidRPr="00643A43" w:rsidDel="008070BC">
          <w:delText>dimensions</w:delText>
        </w:r>
      </w:del>
      <w:r w:rsidRPr="00643A43">
        <w:t>.</w:t>
      </w:r>
      <w:r w:rsidR="00F73A4C" w:rsidRPr="00643A43">
        <w:t xml:space="preserve"> </w:t>
      </w:r>
      <w:r w:rsidRPr="00643A43">
        <w:t>In</w:t>
      </w:r>
      <w:r w:rsidR="00F73A4C" w:rsidRPr="00643A43">
        <w:t xml:space="preserve"> </w:t>
      </w:r>
      <w:r w:rsidRPr="00643A43">
        <w:t>the</w:t>
      </w:r>
      <w:r w:rsidR="00F73A4C" w:rsidRPr="00643A43">
        <w:t xml:space="preserve"> </w:t>
      </w:r>
      <w:r w:rsidRPr="00643A43">
        <w:t>sections</w:t>
      </w:r>
      <w:r w:rsidR="00F73A4C" w:rsidRPr="00643A43">
        <w:t xml:space="preserve"> </w:t>
      </w:r>
      <w:r w:rsidRPr="00643A43">
        <w:t>that</w:t>
      </w:r>
      <w:r w:rsidR="00F73A4C" w:rsidRPr="00643A43">
        <w:t xml:space="preserve"> </w:t>
      </w:r>
      <w:r w:rsidRPr="00643A43">
        <w:t>follow,</w:t>
      </w:r>
      <w:r w:rsidR="00F73A4C" w:rsidRPr="00643A43">
        <w:t xml:space="preserve"> </w:t>
      </w:r>
      <w:r w:rsidRPr="00643A43">
        <w:t>we</w:t>
      </w:r>
      <w:r w:rsidR="00F73A4C" w:rsidRPr="00643A43">
        <w:t xml:space="preserve"> </w:t>
      </w:r>
      <w:r w:rsidRPr="00643A43">
        <w:t>expound</w:t>
      </w:r>
      <w:r w:rsidR="00F73A4C" w:rsidRPr="00643A43">
        <w:t xml:space="preserve"> </w:t>
      </w:r>
      <w:r w:rsidRPr="00643A43">
        <w:t>on</w:t>
      </w:r>
      <w:r w:rsidR="00F73A4C" w:rsidRPr="00643A43">
        <w:t xml:space="preserve"> </w:t>
      </w:r>
      <w:r w:rsidRPr="00643A43">
        <w:t>the</w:t>
      </w:r>
      <w:r w:rsidR="00F73A4C" w:rsidRPr="00643A43">
        <w:t xml:space="preserve"> </w:t>
      </w:r>
      <w:r w:rsidRPr="00643A43">
        <w:t>study</w:t>
      </w:r>
      <w:r w:rsidR="00F73A4C" w:rsidRPr="00643A43">
        <w:t xml:space="preserve"> </w:t>
      </w:r>
      <w:r w:rsidRPr="00643A43">
        <w:t>context</w:t>
      </w:r>
      <w:r w:rsidR="00F73A4C" w:rsidRPr="00643A43">
        <w:t xml:space="preserve"> </w:t>
      </w:r>
      <w:r w:rsidRPr="00643A43">
        <w:t>and</w:t>
      </w:r>
      <w:r w:rsidR="00F73A4C" w:rsidRPr="00643A43">
        <w:t xml:space="preserve"> </w:t>
      </w:r>
      <w:r w:rsidRPr="00643A43">
        <w:t>hypotheses;</w:t>
      </w:r>
      <w:r w:rsidR="00F73A4C" w:rsidRPr="00643A43">
        <w:t xml:space="preserve"> </w:t>
      </w:r>
      <w:r w:rsidRPr="00643A43">
        <w:t>explain</w:t>
      </w:r>
      <w:r w:rsidR="00F73A4C" w:rsidRPr="00643A43">
        <w:t xml:space="preserve"> </w:t>
      </w:r>
      <w:r w:rsidRPr="00643A43">
        <w:t>the</w:t>
      </w:r>
      <w:r w:rsidR="00F73A4C" w:rsidRPr="00643A43">
        <w:t xml:space="preserve"> </w:t>
      </w:r>
      <w:r w:rsidRPr="00643A43">
        <w:t>data</w:t>
      </w:r>
      <w:r w:rsidR="00F73A4C" w:rsidRPr="00643A43">
        <w:t xml:space="preserve"> </w:t>
      </w:r>
      <w:r w:rsidRPr="00643A43">
        <w:t>used</w:t>
      </w:r>
      <w:r w:rsidR="00F73A4C" w:rsidRPr="00643A43">
        <w:t xml:space="preserve"> </w:t>
      </w:r>
      <w:r w:rsidRPr="00643A43">
        <w:t>and</w:t>
      </w:r>
      <w:r w:rsidR="00F73A4C" w:rsidRPr="00643A43">
        <w:t xml:space="preserve"> </w:t>
      </w:r>
      <w:r w:rsidRPr="00643A43">
        <w:t>econometric</w:t>
      </w:r>
      <w:r w:rsidR="00F73A4C" w:rsidRPr="00643A43">
        <w:t xml:space="preserve"> </w:t>
      </w:r>
      <w:r w:rsidRPr="00643A43">
        <w:t>models</w:t>
      </w:r>
      <w:r w:rsidR="00F73A4C" w:rsidRPr="00643A43">
        <w:t xml:space="preserve"> </w:t>
      </w:r>
      <w:r w:rsidRPr="00643A43">
        <w:t>we</w:t>
      </w:r>
      <w:r w:rsidR="00F73A4C" w:rsidRPr="00643A43">
        <w:t xml:space="preserve"> </w:t>
      </w:r>
      <w:r w:rsidRPr="00643A43">
        <w:t>estimate;</w:t>
      </w:r>
      <w:r w:rsidR="00F73A4C" w:rsidRPr="00643A43">
        <w:t xml:space="preserve"> </w:t>
      </w:r>
      <w:r w:rsidRPr="00643A43">
        <w:t>present</w:t>
      </w:r>
      <w:r w:rsidR="00F73A4C" w:rsidRPr="00643A43">
        <w:t xml:space="preserve"> </w:t>
      </w:r>
      <w:r w:rsidRPr="00643A43">
        <w:t>the</w:t>
      </w:r>
      <w:r w:rsidR="00F73A4C" w:rsidRPr="00643A43">
        <w:t xml:space="preserve"> </w:t>
      </w:r>
      <w:r w:rsidRPr="00643A43">
        <w:t>results;</w:t>
      </w:r>
      <w:r w:rsidR="00F73A4C" w:rsidRPr="00643A43">
        <w:t xml:space="preserve"> </w:t>
      </w:r>
      <w:r w:rsidRPr="00643A43">
        <w:t>and</w:t>
      </w:r>
      <w:r w:rsidR="00F73A4C" w:rsidRPr="00643A43">
        <w:t xml:space="preserve"> </w:t>
      </w:r>
      <w:r w:rsidRPr="00643A43">
        <w:t>finally</w:t>
      </w:r>
      <w:bookmarkStart w:id="3" w:name="The_structure_of_the_maize_supply_chain"/>
      <w:bookmarkEnd w:id="3"/>
      <w:r w:rsidR="00F73A4C" w:rsidRPr="00643A43">
        <w:t xml:space="preserve"> </w:t>
      </w:r>
      <w:r w:rsidRPr="00643A43">
        <w:t>provide</w:t>
      </w:r>
      <w:r w:rsidR="00F73A4C" w:rsidRPr="00643A43">
        <w:t xml:space="preserve"> </w:t>
      </w:r>
      <w:r w:rsidRPr="00643A43">
        <w:t>a</w:t>
      </w:r>
      <w:r w:rsidR="00F73A4C" w:rsidRPr="00643A43">
        <w:t xml:space="preserve"> </w:t>
      </w:r>
      <w:r w:rsidRPr="00643A43">
        <w:t>conclusion</w:t>
      </w:r>
      <w:r w:rsidR="00F73A4C" w:rsidRPr="00643A43">
        <w:t xml:space="preserve"> </w:t>
      </w:r>
      <w:r w:rsidRPr="00643A43">
        <w:t>and</w:t>
      </w:r>
      <w:r w:rsidR="00F73A4C" w:rsidRPr="00643A43">
        <w:t xml:space="preserve"> </w:t>
      </w:r>
      <w:r w:rsidRPr="00643A43">
        <w:t>reflect</w:t>
      </w:r>
      <w:r w:rsidR="00F73A4C" w:rsidRPr="00643A43">
        <w:t xml:space="preserve"> </w:t>
      </w:r>
      <w:r w:rsidRPr="00643A43">
        <w:t>on</w:t>
      </w:r>
      <w:r w:rsidR="00F73A4C" w:rsidRPr="00643A43">
        <w:t xml:space="preserve"> </w:t>
      </w:r>
      <w:r w:rsidRPr="00643A43">
        <w:t>the</w:t>
      </w:r>
      <w:r w:rsidR="00F73A4C" w:rsidRPr="00643A43">
        <w:t xml:space="preserve"> </w:t>
      </w:r>
      <w:r w:rsidRPr="00643A43">
        <w:t>consequences.</w:t>
      </w:r>
    </w:p>
    <w:p w14:paraId="5C4065FD" w14:textId="77777777" w:rsidR="00643A43" w:rsidRPr="00643A43" w:rsidRDefault="00643A43" w:rsidP="00643A43">
      <w:pPr>
        <w:pStyle w:val="1PP"/>
        <w:jc w:val="both"/>
      </w:pPr>
    </w:p>
    <w:p w14:paraId="128253D6" w14:textId="4B7F3C93" w:rsidR="005139B5" w:rsidRPr="00643A43" w:rsidRDefault="0081249E" w:rsidP="00643A43">
      <w:pPr>
        <w:pStyle w:val="Heading1"/>
        <w:jc w:val="both"/>
        <w:rPr>
          <w:color w:val="auto"/>
        </w:rPr>
      </w:pPr>
      <w:r w:rsidRPr="00643A43">
        <w:rPr>
          <w:color w:val="auto"/>
        </w:rPr>
        <w:lastRenderedPageBreak/>
        <w:t>The</w:t>
      </w:r>
      <w:r w:rsidR="00F73A4C" w:rsidRPr="00643A43">
        <w:rPr>
          <w:color w:val="auto"/>
        </w:rPr>
        <w:t xml:space="preserve"> </w:t>
      </w:r>
      <w:r w:rsidRPr="00643A43">
        <w:rPr>
          <w:color w:val="auto"/>
        </w:rPr>
        <w:t>structure</w:t>
      </w:r>
      <w:r w:rsidR="00F73A4C" w:rsidRPr="00643A43">
        <w:rPr>
          <w:color w:val="auto"/>
        </w:rPr>
        <w:t xml:space="preserve"> </w:t>
      </w:r>
      <w:r w:rsidRPr="00643A43">
        <w:rPr>
          <w:color w:val="auto"/>
        </w:rPr>
        <w:t>of</w:t>
      </w:r>
      <w:r w:rsidR="00F73A4C" w:rsidRPr="00643A43">
        <w:rPr>
          <w:color w:val="auto"/>
        </w:rPr>
        <w:t xml:space="preserve"> </w:t>
      </w:r>
      <w:r w:rsidRPr="00643A43">
        <w:rPr>
          <w:color w:val="auto"/>
        </w:rPr>
        <w:t>the</w:t>
      </w:r>
      <w:r w:rsidR="00F73A4C" w:rsidRPr="00643A43">
        <w:rPr>
          <w:color w:val="auto"/>
        </w:rPr>
        <w:t xml:space="preserve"> </w:t>
      </w:r>
      <w:r w:rsidRPr="00643A43">
        <w:rPr>
          <w:color w:val="auto"/>
        </w:rPr>
        <w:t>maize</w:t>
      </w:r>
      <w:r w:rsidR="00F73A4C" w:rsidRPr="00643A43">
        <w:rPr>
          <w:color w:val="auto"/>
        </w:rPr>
        <w:t xml:space="preserve"> </w:t>
      </w:r>
      <w:r w:rsidRPr="00643A43">
        <w:rPr>
          <w:color w:val="auto"/>
        </w:rPr>
        <w:t>supply</w:t>
      </w:r>
      <w:r w:rsidR="00F73A4C" w:rsidRPr="00643A43">
        <w:rPr>
          <w:color w:val="auto"/>
        </w:rPr>
        <w:t xml:space="preserve"> </w:t>
      </w:r>
      <w:r w:rsidRPr="00643A43">
        <w:rPr>
          <w:color w:val="auto"/>
        </w:rPr>
        <w:t>chain</w:t>
      </w:r>
    </w:p>
    <w:p w14:paraId="4F334F5B" w14:textId="489CC3B8" w:rsidR="005139B5" w:rsidRPr="00643A43" w:rsidRDefault="0081249E" w:rsidP="00643A43">
      <w:pPr>
        <w:pStyle w:val="1PP"/>
        <w:jc w:val="both"/>
      </w:pPr>
      <w:r w:rsidRPr="00643A43">
        <w:t>We</w:t>
      </w:r>
      <w:r w:rsidR="00F73A4C" w:rsidRPr="00643A43">
        <w:t xml:space="preserve"> </w:t>
      </w:r>
      <w:r w:rsidRPr="00643A43">
        <w:t>focus</w:t>
      </w:r>
      <w:r w:rsidR="00F73A4C" w:rsidRPr="00643A43">
        <w:t xml:space="preserve"> </w:t>
      </w:r>
      <w:r w:rsidRPr="00643A43">
        <w:t>on</w:t>
      </w:r>
      <w:r w:rsidR="00F73A4C" w:rsidRPr="00643A43">
        <w:t xml:space="preserve"> </w:t>
      </w:r>
      <w:r w:rsidRPr="00643A43">
        <w:t>the</w:t>
      </w:r>
      <w:r w:rsidR="00F73A4C" w:rsidRPr="00643A43">
        <w:t xml:space="preserve"> </w:t>
      </w:r>
      <w:r w:rsidRPr="00643A43">
        <w:t>maize</w:t>
      </w:r>
      <w:r w:rsidR="00F73A4C" w:rsidRPr="00643A43">
        <w:t xml:space="preserve"> </w:t>
      </w:r>
      <w:r w:rsidRPr="00643A43">
        <w:t>value</w:t>
      </w:r>
      <w:r w:rsidR="00F73A4C" w:rsidRPr="00643A43">
        <w:t xml:space="preserve"> </w:t>
      </w:r>
      <w:r w:rsidRPr="00643A43">
        <w:t>chain</w:t>
      </w:r>
      <w:r w:rsidR="00F73A4C" w:rsidRPr="00643A43">
        <w:t xml:space="preserve"> </w:t>
      </w:r>
      <w:r w:rsidRPr="00643A43">
        <w:t>in</w:t>
      </w:r>
      <w:r w:rsidR="00F73A4C" w:rsidRPr="00643A43">
        <w:t xml:space="preserve"> </w:t>
      </w:r>
      <w:r w:rsidRPr="00643A43">
        <w:t>Uganda.</w:t>
      </w:r>
      <w:r w:rsidR="00F73A4C" w:rsidRPr="00643A43">
        <w:t xml:space="preserve"> </w:t>
      </w:r>
      <w:r w:rsidRPr="00643A43">
        <w:t>Maize</w:t>
      </w:r>
      <w:r w:rsidR="00F73A4C" w:rsidRPr="00643A43">
        <w:t xml:space="preserve"> </w:t>
      </w:r>
      <w:r w:rsidRPr="00643A43">
        <w:t>is</w:t>
      </w:r>
      <w:r w:rsidR="00F73A4C" w:rsidRPr="00643A43">
        <w:t xml:space="preserve"> </w:t>
      </w:r>
      <w:r w:rsidRPr="00643A43">
        <w:t>both</w:t>
      </w:r>
      <w:r w:rsidR="00F73A4C" w:rsidRPr="00643A43">
        <w:t xml:space="preserve"> </w:t>
      </w:r>
      <w:r w:rsidRPr="00643A43">
        <w:t>a</w:t>
      </w:r>
      <w:r w:rsidR="00F73A4C" w:rsidRPr="00643A43">
        <w:t xml:space="preserve"> </w:t>
      </w:r>
      <w:r w:rsidRPr="00643A43">
        <w:t>staple</w:t>
      </w:r>
      <w:r w:rsidR="00F73A4C" w:rsidRPr="00643A43">
        <w:t xml:space="preserve"> </w:t>
      </w:r>
      <w:r w:rsidRPr="00643A43">
        <w:t>and</w:t>
      </w:r>
      <w:r w:rsidR="00F73A4C" w:rsidRPr="00643A43">
        <w:t xml:space="preserve"> </w:t>
      </w:r>
      <w:r w:rsidRPr="00643A43">
        <w:t>cash</w:t>
      </w:r>
      <w:r w:rsidR="00F73A4C" w:rsidRPr="00643A43">
        <w:t xml:space="preserve"> </w:t>
      </w:r>
      <w:r w:rsidRPr="00643A43">
        <w:t>crop</w:t>
      </w:r>
      <w:r w:rsidR="00F73A4C" w:rsidRPr="00643A43">
        <w:t xml:space="preserve"> </w:t>
      </w:r>
      <w:r w:rsidRPr="00643A43">
        <w:t>in</w:t>
      </w:r>
      <w:r w:rsidR="00F73A4C" w:rsidRPr="00643A43">
        <w:t xml:space="preserve"> </w:t>
      </w:r>
      <w:r w:rsidRPr="00643A43">
        <w:t>Uganda,</w:t>
      </w:r>
      <w:r w:rsidR="00F73A4C" w:rsidRPr="00643A43">
        <w:t xml:space="preserve"> </w:t>
      </w:r>
      <w:r w:rsidRPr="00643A43">
        <w:t>prioritized</w:t>
      </w:r>
      <w:r w:rsidR="00F73A4C" w:rsidRPr="00643A43">
        <w:t xml:space="preserve"> </w:t>
      </w:r>
      <w:r w:rsidRPr="00643A43">
        <w:t>by</w:t>
      </w:r>
      <w:r w:rsidR="00F73A4C" w:rsidRPr="00643A43">
        <w:t xml:space="preserve"> </w:t>
      </w:r>
      <w:r w:rsidRPr="00643A43">
        <w:t>the</w:t>
      </w:r>
      <w:r w:rsidR="00F73A4C" w:rsidRPr="00643A43">
        <w:t xml:space="preserve"> </w:t>
      </w:r>
      <w:r w:rsidRPr="00643A43">
        <w:t>government</w:t>
      </w:r>
      <w:r w:rsidR="00F73A4C" w:rsidRPr="00643A43">
        <w:t xml:space="preserve"> </w:t>
      </w:r>
      <w:r w:rsidRPr="00643A43">
        <w:t>for</w:t>
      </w:r>
      <w:r w:rsidR="00F73A4C" w:rsidRPr="00643A43">
        <w:t xml:space="preserve"> </w:t>
      </w:r>
      <w:r w:rsidRPr="00643A43">
        <w:t>food</w:t>
      </w:r>
      <w:r w:rsidR="00F73A4C" w:rsidRPr="00643A43">
        <w:t xml:space="preserve"> </w:t>
      </w:r>
      <w:r w:rsidRPr="00643A43">
        <w:t>security</w:t>
      </w:r>
      <w:r w:rsidR="00F73A4C" w:rsidRPr="00643A43">
        <w:t xml:space="preserve"> </w:t>
      </w:r>
      <w:r w:rsidRPr="00643A43">
        <w:t>and</w:t>
      </w:r>
      <w:r w:rsidR="00F73A4C" w:rsidRPr="00643A43">
        <w:t xml:space="preserve"> </w:t>
      </w:r>
      <w:r w:rsidRPr="00643A43">
        <w:t>household</w:t>
      </w:r>
      <w:r w:rsidR="00F73A4C" w:rsidRPr="00643A43">
        <w:t xml:space="preserve"> </w:t>
      </w:r>
      <w:r w:rsidRPr="00643A43">
        <w:t>income.</w:t>
      </w:r>
      <w:r w:rsidR="00F73A4C" w:rsidRPr="00643A43">
        <w:t xml:space="preserve"> </w:t>
      </w:r>
      <w:r w:rsidRPr="00643A43">
        <w:t>Judged</w:t>
      </w:r>
      <w:r w:rsidR="00F73A4C" w:rsidRPr="00643A43">
        <w:t xml:space="preserve"> </w:t>
      </w:r>
      <w:r w:rsidRPr="00643A43">
        <w:t>in</w:t>
      </w:r>
      <w:r w:rsidR="00F73A4C" w:rsidRPr="00643A43">
        <w:t xml:space="preserve"> </w:t>
      </w:r>
      <w:r w:rsidRPr="00643A43">
        <w:t>terms</w:t>
      </w:r>
      <w:r w:rsidR="00F73A4C" w:rsidRPr="00643A43">
        <w:t xml:space="preserve"> </w:t>
      </w:r>
      <w:r w:rsidRPr="00643A43">
        <w:t>of</w:t>
      </w:r>
      <w:r w:rsidR="00F73A4C" w:rsidRPr="00643A43">
        <w:t xml:space="preserve"> </w:t>
      </w:r>
      <w:r w:rsidRPr="00643A43">
        <w:t>land</w:t>
      </w:r>
      <w:r w:rsidR="00F73A4C" w:rsidRPr="00643A43">
        <w:t xml:space="preserve"> </w:t>
      </w:r>
      <w:r w:rsidRPr="00643A43">
        <w:t>area,</w:t>
      </w:r>
      <w:r w:rsidR="00F73A4C" w:rsidRPr="00643A43">
        <w:t xml:space="preserve"> </w:t>
      </w:r>
      <w:r w:rsidRPr="00643A43">
        <w:t>maize</w:t>
      </w:r>
      <w:r w:rsidR="00F73A4C" w:rsidRPr="00643A43">
        <w:t xml:space="preserve"> </w:t>
      </w:r>
      <w:r w:rsidRPr="00643A43">
        <w:t>is</w:t>
      </w:r>
      <w:r w:rsidR="00F73A4C" w:rsidRPr="00643A43">
        <w:t xml:space="preserve"> </w:t>
      </w:r>
      <w:r w:rsidRPr="00643A43">
        <w:t>the</w:t>
      </w:r>
      <w:r w:rsidR="00F73A4C" w:rsidRPr="00643A43">
        <w:t xml:space="preserve"> </w:t>
      </w:r>
      <w:r w:rsidRPr="00643A43">
        <w:t>most</w:t>
      </w:r>
      <w:r w:rsidR="00F73A4C" w:rsidRPr="00643A43">
        <w:t xml:space="preserve"> </w:t>
      </w:r>
      <w:r w:rsidRPr="00643A43">
        <w:t>important</w:t>
      </w:r>
      <w:r w:rsidR="00F73A4C" w:rsidRPr="00643A43">
        <w:t xml:space="preserve"> </w:t>
      </w:r>
      <w:r w:rsidRPr="00643A43">
        <w:t>agricultural</w:t>
      </w:r>
      <w:r w:rsidR="00F73A4C" w:rsidRPr="00643A43">
        <w:t xml:space="preserve"> </w:t>
      </w:r>
      <w:r w:rsidRPr="00643A43">
        <w:t>commodity</w:t>
      </w:r>
      <w:r w:rsidR="00F73A4C" w:rsidRPr="00643A43">
        <w:t xml:space="preserve"> </w:t>
      </w:r>
      <w:r w:rsidRPr="00643A43">
        <w:t>in</w:t>
      </w:r>
      <w:r w:rsidR="00F73A4C" w:rsidRPr="00643A43">
        <w:t xml:space="preserve"> </w:t>
      </w:r>
      <w:r w:rsidRPr="00643A43">
        <w:t>Uganda,</w:t>
      </w:r>
      <w:r w:rsidR="00F73A4C" w:rsidRPr="00643A43">
        <w:t xml:space="preserve"> </w:t>
      </w:r>
      <w:r w:rsidRPr="00643A43">
        <w:t>covering</w:t>
      </w:r>
      <w:r w:rsidR="00F73A4C" w:rsidRPr="00643A43">
        <w:t xml:space="preserve"> </w:t>
      </w:r>
      <w:r w:rsidRPr="00643A43">
        <w:t>30%</w:t>
      </w:r>
      <w:r w:rsidR="00F73A4C" w:rsidRPr="00643A43">
        <w:t xml:space="preserve"> </w:t>
      </w:r>
      <w:r w:rsidRPr="00643A43">
        <w:t>of</w:t>
      </w:r>
      <w:r w:rsidR="00F73A4C" w:rsidRPr="00643A43">
        <w:t xml:space="preserve"> </w:t>
      </w:r>
      <w:r w:rsidRPr="00643A43">
        <w:t>total</w:t>
      </w:r>
      <w:r w:rsidR="00F73A4C" w:rsidRPr="00643A43">
        <w:t xml:space="preserve"> </w:t>
      </w:r>
      <w:r w:rsidRPr="00643A43">
        <w:t>cropped</w:t>
      </w:r>
      <w:r w:rsidR="00F73A4C" w:rsidRPr="00643A43">
        <w:t xml:space="preserve"> </w:t>
      </w:r>
      <w:r w:rsidRPr="00643A43">
        <w:t>land,</w:t>
      </w:r>
      <w:r w:rsidR="00F73A4C" w:rsidRPr="00643A43">
        <w:t xml:space="preserve"> </w:t>
      </w:r>
      <w:r w:rsidRPr="00643A43">
        <w:t>followed</w:t>
      </w:r>
      <w:r w:rsidR="00F73A4C" w:rsidRPr="00643A43">
        <w:t xml:space="preserve"> </w:t>
      </w:r>
      <w:r w:rsidRPr="00643A43">
        <w:t>by</w:t>
      </w:r>
      <w:r w:rsidR="00F73A4C" w:rsidRPr="00643A43">
        <w:t xml:space="preserve"> </w:t>
      </w:r>
      <w:r w:rsidRPr="00643A43">
        <w:t>beans,</w:t>
      </w:r>
      <w:r w:rsidR="00F73A4C" w:rsidRPr="00643A43">
        <w:t xml:space="preserve"> </w:t>
      </w:r>
      <w:r w:rsidRPr="00643A43">
        <w:t>covering</w:t>
      </w:r>
      <w:r w:rsidR="00F73A4C" w:rsidRPr="00643A43">
        <w:t xml:space="preserve"> </w:t>
      </w:r>
      <w:r w:rsidRPr="00643A43">
        <w:t>15%</w:t>
      </w:r>
      <w:r w:rsidR="00F73A4C" w:rsidRPr="00643A43">
        <w:t xml:space="preserve"> </w:t>
      </w:r>
      <w:r w:rsidRPr="00643A43">
        <w:t>of</w:t>
      </w:r>
      <w:r w:rsidR="00F73A4C" w:rsidRPr="00643A43">
        <w:t xml:space="preserve"> </w:t>
      </w:r>
      <w:r w:rsidRPr="00643A43">
        <w:t>cropped</w:t>
      </w:r>
      <w:r w:rsidR="00F73A4C" w:rsidRPr="00643A43">
        <w:t xml:space="preserve"> </w:t>
      </w:r>
      <w:r w:rsidRPr="00643A43">
        <w:t>land.</w:t>
      </w:r>
    </w:p>
    <w:p w14:paraId="7E783789" w14:textId="49E7EC74" w:rsidR="005139B5" w:rsidRDefault="0081249E" w:rsidP="00643A43">
      <w:pPr>
        <w:pStyle w:val="1PP"/>
        <w:jc w:val="both"/>
        <w:rPr>
          <w:ins w:id="4" w:author="Anusha De" w:date="2022-05-05T13:39:00Z"/>
        </w:rPr>
      </w:pPr>
      <w:r w:rsidRPr="00643A43">
        <w:t>The</w:t>
      </w:r>
      <w:r w:rsidR="00F73A4C" w:rsidRPr="00643A43">
        <w:t xml:space="preserve"> </w:t>
      </w:r>
      <w:r w:rsidRPr="00643A43">
        <w:t>government's</w:t>
      </w:r>
      <w:r w:rsidR="00F73A4C" w:rsidRPr="00643A43">
        <w:t xml:space="preserve"> </w:t>
      </w:r>
      <w:r w:rsidRPr="00643A43">
        <w:t>interventions</w:t>
      </w:r>
      <w:r w:rsidR="00F73A4C" w:rsidRPr="00643A43">
        <w:t xml:space="preserve"> </w:t>
      </w:r>
      <w:r w:rsidRPr="00643A43">
        <w:t>in</w:t>
      </w:r>
      <w:r w:rsidR="00F73A4C" w:rsidRPr="00643A43">
        <w:t xml:space="preserve"> </w:t>
      </w:r>
      <w:r w:rsidRPr="00643A43">
        <w:t>the</w:t>
      </w:r>
      <w:r w:rsidR="00F73A4C" w:rsidRPr="00643A43">
        <w:t xml:space="preserve"> </w:t>
      </w:r>
      <w:r w:rsidRPr="00643A43">
        <w:t>maize</w:t>
      </w:r>
      <w:r w:rsidR="00F73A4C" w:rsidRPr="00643A43">
        <w:t xml:space="preserve"> </w:t>
      </w:r>
      <w:r w:rsidRPr="00643A43">
        <w:t>sub-sector</w:t>
      </w:r>
      <w:r w:rsidR="00F73A4C" w:rsidRPr="00643A43">
        <w:t xml:space="preserve"> </w:t>
      </w:r>
      <w:r w:rsidRPr="00643A43">
        <w:t>over</w:t>
      </w:r>
      <w:r w:rsidR="00F73A4C" w:rsidRPr="00643A43">
        <w:t xml:space="preserve"> </w:t>
      </w:r>
      <w:r w:rsidRPr="00643A43">
        <w:t>the</w:t>
      </w:r>
      <w:r w:rsidR="00F73A4C" w:rsidRPr="00643A43">
        <w:t xml:space="preserve"> </w:t>
      </w:r>
      <w:r w:rsidRPr="00643A43">
        <w:t>past</w:t>
      </w:r>
      <w:r w:rsidR="00F73A4C" w:rsidRPr="00643A43">
        <w:t xml:space="preserve"> </w:t>
      </w:r>
      <w:r w:rsidRPr="00643A43">
        <w:t>decade</w:t>
      </w:r>
      <w:r w:rsidR="00F73A4C" w:rsidRPr="00643A43">
        <w:t xml:space="preserve"> </w:t>
      </w:r>
      <w:r w:rsidRPr="00643A43">
        <w:t>have</w:t>
      </w:r>
      <w:r w:rsidR="00F73A4C" w:rsidRPr="00643A43">
        <w:t xml:space="preserve"> </w:t>
      </w:r>
      <w:r w:rsidRPr="00643A43">
        <w:t>focused</w:t>
      </w:r>
      <w:r w:rsidR="00F73A4C" w:rsidRPr="00643A43">
        <w:t xml:space="preserve"> </w:t>
      </w:r>
      <w:r w:rsidRPr="00643A43">
        <w:t>on</w:t>
      </w:r>
      <w:r w:rsidR="00F73A4C" w:rsidRPr="00643A43">
        <w:t xml:space="preserve"> </w:t>
      </w:r>
      <w:r w:rsidRPr="00643A43">
        <w:t>increasing</w:t>
      </w:r>
      <w:r w:rsidR="00F73A4C" w:rsidRPr="00643A43">
        <w:t xml:space="preserve"> </w:t>
      </w:r>
      <w:r w:rsidRPr="00643A43">
        <w:t>on-farm</w:t>
      </w:r>
      <w:r w:rsidR="00F73A4C" w:rsidRPr="00643A43">
        <w:t xml:space="preserve"> </w:t>
      </w:r>
      <w:r w:rsidRPr="00643A43">
        <w:t>productivity</w:t>
      </w:r>
      <w:r w:rsidR="00F73A4C" w:rsidRPr="00643A43">
        <w:t xml:space="preserve"> </w:t>
      </w:r>
      <w:r w:rsidRPr="00643A43">
        <w:t>and</w:t>
      </w:r>
      <w:r w:rsidR="00F73A4C" w:rsidRPr="00643A43">
        <w:t xml:space="preserve"> </w:t>
      </w:r>
      <w:r w:rsidRPr="00643A43">
        <w:t>production,</w:t>
      </w:r>
      <w:r w:rsidR="00F73A4C" w:rsidRPr="00643A43">
        <w:t xml:space="preserve"> </w:t>
      </w:r>
      <w:r w:rsidRPr="00643A43">
        <w:t>yet</w:t>
      </w:r>
      <w:r w:rsidR="00F73A4C" w:rsidRPr="00643A43">
        <w:t xml:space="preserve"> </w:t>
      </w:r>
      <w:r w:rsidRPr="00643A43">
        <w:t>productivity</w:t>
      </w:r>
      <w:r w:rsidR="00F73A4C" w:rsidRPr="00643A43">
        <w:t xml:space="preserve"> </w:t>
      </w:r>
      <w:r w:rsidRPr="00643A43">
        <w:t>remains</w:t>
      </w:r>
      <w:r w:rsidR="00F73A4C" w:rsidRPr="00643A43">
        <w:t xml:space="preserve"> </w:t>
      </w:r>
      <w:r w:rsidRPr="00643A43">
        <w:t>low.</w:t>
      </w:r>
      <w:r w:rsidR="00F73A4C" w:rsidRPr="00643A43">
        <w:t xml:space="preserve"> </w:t>
      </w:r>
      <w:r w:rsidRPr="00643A43">
        <w:t>On-farm</w:t>
      </w:r>
      <w:r w:rsidR="00F73A4C" w:rsidRPr="00643A43">
        <w:t xml:space="preserve"> </w:t>
      </w:r>
      <w:r w:rsidRPr="00643A43">
        <w:t>maize</w:t>
      </w:r>
      <w:r w:rsidR="00F73A4C" w:rsidRPr="00643A43">
        <w:t xml:space="preserve"> </w:t>
      </w:r>
      <w:r w:rsidRPr="00643A43">
        <w:t>production</w:t>
      </w:r>
      <w:r w:rsidR="00F73A4C" w:rsidRPr="00643A43">
        <w:t xml:space="preserve"> </w:t>
      </w:r>
      <w:r w:rsidRPr="00643A43">
        <w:t>data</w:t>
      </w:r>
      <w:r w:rsidR="00F73A4C" w:rsidRPr="00643A43">
        <w:t xml:space="preserve"> </w:t>
      </w:r>
      <w:r w:rsidRPr="00643A43">
        <w:t>from</w:t>
      </w:r>
      <w:r w:rsidR="00F73A4C" w:rsidRPr="00643A43">
        <w:t xml:space="preserve"> </w:t>
      </w:r>
      <w:r w:rsidRPr="00643A43">
        <w:t>the</w:t>
      </w:r>
      <w:r w:rsidR="00F73A4C" w:rsidRPr="00643A43">
        <w:t xml:space="preserve"> </w:t>
      </w:r>
      <w:r w:rsidRPr="00643A43">
        <w:t>Uganda</w:t>
      </w:r>
      <w:r w:rsidR="00F73A4C" w:rsidRPr="00643A43">
        <w:t xml:space="preserve"> </w:t>
      </w:r>
      <w:r w:rsidRPr="00643A43">
        <w:t>Annual</w:t>
      </w:r>
      <w:r w:rsidR="00F73A4C" w:rsidRPr="00643A43">
        <w:t xml:space="preserve"> </w:t>
      </w:r>
      <w:r w:rsidRPr="00643A43">
        <w:t>Agricultural</w:t>
      </w:r>
      <w:r w:rsidR="00F73A4C" w:rsidRPr="00643A43">
        <w:t xml:space="preserve"> </w:t>
      </w:r>
      <w:r w:rsidRPr="00643A43">
        <w:t>Survey</w:t>
      </w:r>
      <w:r w:rsidR="00F73A4C" w:rsidRPr="00643A43">
        <w:t xml:space="preserve"> </w:t>
      </w:r>
      <w:r w:rsidRPr="00643A43">
        <w:t>(2018)</w:t>
      </w:r>
      <w:r w:rsidR="00F73A4C" w:rsidRPr="00643A43">
        <w:t xml:space="preserve"> </w:t>
      </w:r>
      <w:r w:rsidRPr="00643A43">
        <w:t>reports</w:t>
      </w:r>
      <w:r w:rsidR="00F73A4C" w:rsidRPr="00643A43">
        <w:t xml:space="preserve"> </w:t>
      </w:r>
      <w:r w:rsidRPr="00643A43">
        <w:t>average</w:t>
      </w:r>
      <w:r w:rsidR="00F73A4C" w:rsidRPr="00643A43">
        <w:t xml:space="preserve"> </w:t>
      </w:r>
      <w:r w:rsidRPr="00643A43">
        <w:t>yields</w:t>
      </w:r>
      <w:r w:rsidR="00F73A4C" w:rsidRPr="00643A43">
        <w:t xml:space="preserve"> </w:t>
      </w:r>
      <w:r w:rsidRPr="00643A43">
        <w:t>of</w:t>
      </w:r>
      <w:r w:rsidR="00F73A4C" w:rsidRPr="00643A43">
        <w:t xml:space="preserve"> </w:t>
      </w:r>
      <w:r w:rsidRPr="00643A43">
        <w:t>about</w:t>
      </w:r>
      <w:r w:rsidR="00F73A4C" w:rsidRPr="00643A43">
        <w:t xml:space="preserve"> </w:t>
      </w:r>
      <w:r w:rsidRPr="00643A43">
        <w:t>600</w:t>
      </w:r>
      <w:r w:rsidR="00F73A4C" w:rsidRPr="00643A43">
        <w:t xml:space="preserve"> </w:t>
      </w:r>
      <w:r w:rsidRPr="00643A43">
        <w:t>kg</w:t>
      </w:r>
      <w:r w:rsidR="00F73A4C" w:rsidRPr="00643A43">
        <w:t xml:space="preserve"> </w:t>
      </w:r>
      <w:r w:rsidRPr="00643A43">
        <w:t>per</w:t>
      </w:r>
      <w:r w:rsidR="00F73A4C" w:rsidRPr="00643A43">
        <w:t xml:space="preserve"> </w:t>
      </w:r>
      <w:r w:rsidRPr="00643A43">
        <w:t>acre,</w:t>
      </w:r>
      <w:r w:rsidR="00F73A4C" w:rsidRPr="00643A43">
        <w:t xml:space="preserve"> </w:t>
      </w:r>
      <w:r w:rsidRPr="00643A43">
        <w:t>a</w:t>
      </w:r>
      <w:r w:rsidR="00F73A4C" w:rsidRPr="00643A43">
        <w:t xml:space="preserve"> </w:t>
      </w:r>
      <w:r w:rsidRPr="00643A43">
        <w:t>figure</w:t>
      </w:r>
      <w:r w:rsidR="00F73A4C" w:rsidRPr="00643A43">
        <w:t xml:space="preserve"> </w:t>
      </w:r>
      <w:r w:rsidRPr="00643A43">
        <w:t>that</w:t>
      </w:r>
      <w:r w:rsidR="00F73A4C" w:rsidRPr="00643A43">
        <w:t xml:space="preserve"> </w:t>
      </w:r>
      <w:r w:rsidRPr="00643A43">
        <w:t>falls</w:t>
      </w:r>
      <w:r w:rsidR="00F73A4C" w:rsidRPr="00643A43">
        <w:t xml:space="preserve"> </w:t>
      </w:r>
      <w:r w:rsidRPr="00643A43">
        <w:t>almost</w:t>
      </w:r>
      <w:r w:rsidR="00F73A4C" w:rsidRPr="00643A43">
        <w:t xml:space="preserve"> </w:t>
      </w:r>
      <w:r w:rsidRPr="00643A43">
        <w:t>midway</w:t>
      </w:r>
      <w:r w:rsidR="00F73A4C" w:rsidRPr="00643A43">
        <w:t xml:space="preserve"> </w:t>
      </w:r>
      <w:r w:rsidRPr="00643A43">
        <w:t>the</w:t>
      </w:r>
      <w:r w:rsidR="00F73A4C" w:rsidRPr="00643A43">
        <w:t xml:space="preserve"> </w:t>
      </w:r>
      <w:r w:rsidRPr="00643A43">
        <w:t>yield</w:t>
      </w:r>
      <w:r w:rsidR="00F73A4C" w:rsidRPr="00643A43">
        <w:t xml:space="preserve"> </w:t>
      </w:r>
      <w:r w:rsidRPr="00643A43">
        <w:t>range</w:t>
      </w:r>
      <w:r w:rsidR="00F73A4C" w:rsidRPr="00643A43">
        <w:t xml:space="preserve"> </w:t>
      </w:r>
      <w:r w:rsidRPr="00643A43">
        <w:t>of</w:t>
      </w:r>
      <w:r w:rsidR="00F73A4C" w:rsidRPr="00643A43">
        <w:t xml:space="preserve"> </w:t>
      </w:r>
      <w:r w:rsidRPr="00643A43">
        <w:t>270</w:t>
      </w:r>
      <w:r w:rsidR="00F73A4C" w:rsidRPr="00643A43">
        <w:t xml:space="preserve"> </w:t>
      </w:r>
      <w:r w:rsidRPr="00643A43">
        <w:t>and</w:t>
      </w:r>
      <w:r w:rsidR="00F73A4C" w:rsidRPr="00643A43">
        <w:t xml:space="preserve"> </w:t>
      </w:r>
      <w:r w:rsidRPr="00643A43">
        <w:t>995</w:t>
      </w:r>
      <w:r w:rsidR="00F73A4C" w:rsidRPr="00643A43">
        <w:t xml:space="preserve"> </w:t>
      </w:r>
      <w:r w:rsidRPr="00643A43">
        <w:t>kg</w:t>
      </w:r>
      <w:r w:rsidR="00F73A4C" w:rsidRPr="00643A43">
        <w:t xml:space="preserve"> </w:t>
      </w:r>
      <w:r w:rsidRPr="00643A43">
        <w:t>per</w:t>
      </w:r>
      <w:r w:rsidR="00F73A4C" w:rsidRPr="00643A43">
        <w:t xml:space="preserve"> </w:t>
      </w:r>
      <w:r w:rsidRPr="00643A43">
        <w:t>acre</w:t>
      </w:r>
      <w:r w:rsidR="00F73A4C" w:rsidRPr="00643A43">
        <w:t xml:space="preserve"> </w:t>
      </w:r>
      <w:r w:rsidRPr="00643A43">
        <w:t>found</w:t>
      </w:r>
      <w:r w:rsidR="00F73A4C" w:rsidRPr="00643A43">
        <w:t xml:space="preserve"> </w:t>
      </w:r>
      <w:r w:rsidRPr="00643A43">
        <w:t>in</w:t>
      </w:r>
      <w:r w:rsidR="00F73A4C" w:rsidRPr="00643A43">
        <w:t xml:space="preserve"> </w:t>
      </w:r>
      <w:r w:rsidRPr="00643A43">
        <w:t>a</w:t>
      </w:r>
      <w:r w:rsidR="00F73A4C" w:rsidRPr="00643A43">
        <w:t xml:space="preserve"> </w:t>
      </w:r>
      <w:r w:rsidRPr="00643A43">
        <w:t>recent</w:t>
      </w:r>
      <w:r w:rsidR="00F73A4C" w:rsidRPr="00643A43">
        <w:t xml:space="preserve"> </w:t>
      </w:r>
      <w:r w:rsidRPr="00643A43">
        <w:t>study</w:t>
      </w:r>
      <w:r w:rsidR="00F73A4C" w:rsidRPr="00643A43">
        <w:t xml:space="preserve"> </w:t>
      </w:r>
      <w:r w:rsidRPr="00643A43">
        <w:t>that</w:t>
      </w:r>
      <w:r w:rsidR="00F73A4C" w:rsidRPr="00643A43">
        <w:t xml:space="preserve"> </w:t>
      </w:r>
      <w:r w:rsidRPr="00643A43">
        <w:t>focused</w:t>
      </w:r>
      <w:r w:rsidR="00F73A4C" w:rsidRPr="00643A43">
        <w:t xml:space="preserve"> </w:t>
      </w:r>
      <w:r w:rsidRPr="00643A43">
        <w:t>on</w:t>
      </w:r>
      <w:r w:rsidR="00F73A4C" w:rsidRPr="00643A43">
        <w:t xml:space="preserve"> </w:t>
      </w:r>
      <w:r w:rsidRPr="00643A43">
        <w:t>estimating</w:t>
      </w:r>
      <w:r w:rsidR="00F73A4C" w:rsidRPr="00643A43">
        <w:t xml:space="preserve"> </w:t>
      </w:r>
      <w:r w:rsidRPr="00643A43">
        <w:t>maize</w:t>
      </w:r>
      <w:r w:rsidR="00F73A4C" w:rsidRPr="00643A43">
        <w:t xml:space="preserve"> </w:t>
      </w:r>
      <w:r w:rsidRPr="00643A43">
        <w:t>yields</w:t>
      </w:r>
      <w:r w:rsidR="00F73A4C" w:rsidRPr="00643A43">
        <w:t xml:space="preserve"> </w:t>
      </w:r>
      <w:r w:rsidRPr="00643A43">
        <w:t>in</w:t>
      </w:r>
      <w:r w:rsidR="00F73A4C" w:rsidRPr="00643A43">
        <w:t xml:space="preserve"> </w:t>
      </w:r>
      <w:r w:rsidRPr="00643A43">
        <w:t>Uganda</w:t>
      </w:r>
      <w:r w:rsidR="00F73A4C" w:rsidRPr="00643A43">
        <w:t xml:space="preserve"> </w:t>
      </w:r>
      <w:r w:rsidRPr="00643A43">
        <w:t>(</w:t>
      </w:r>
      <w:proofErr w:type="spellStart"/>
      <w:r w:rsidR="006B0D07" w:rsidRPr="00643A43">
        <w:fldChar w:fldCharType="begin"/>
      </w:r>
      <w:r w:rsidR="006B0D07" w:rsidRPr="00643A43">
        <w:instrText xml:space="preserve"> HYPERLINK \l "_bookmark34" </w:instrText>
      </w:r>
      <w:r w:rsidR="006B0D07" w:rsidRPr="00643A43">
        <w:fldChar w:fldCharType="separate"/>
      </w:r>
      <w:r w:rsidRPr="00643A43">
        <w:t>Gourlay</w:t>
      </w:r>
      <w:proofErr w:type="spellEnd"/>
      <w:r w:rsidR="00F73A4C" w:rsidRPr="00643A43">
        <w:t xml:space="preserve"> </w:t>
      </w:r>
      <w:r w:rsidRPr="00643A43">
        <w:t>et</w:t>
      </w:r>
      <w:r w:rsidR="00F73A4C" w:rsidRPr="00643A43">
        <w:t xml:space="preserve"> </w:t>
      </w:r>
      <w:r w:rsidRPr="00643A43">
        <w:t>al.</w:t>
      </w:r>
      <w:r w:rsidR="006B0D07" w:rsidRPr="00643A43">
        <w:fldChar w:fldCharType="end"/>
      </w:r>
      <w:r w:rsidRPr="00643A43">
        <w:t>,</w:t>
      </w:r>
      <w:r w:rsidR="00F73A4C" w:rsidRPr="00643A43">
        <w:t xml:space="preserve"> </w:t>
      </w:r>
      <w:hyperlink w:anchor="_bookmark34" w:history="1">
        <w:r w:rsidRPr="00643A43">
          <w:t>2019</w:t>
        </w:r>
      </w:hyperlink>
      <w:r w:rsidRPr="00643A43">
        <w:t>).</w:t>
      </w:r>
      <w:r w:rsidR="00F73A4C" w:rsidRPr="00643A43">
        <w:t xml:space="preserve"> </w:t>
      </w:r>
      <w:r w:rsidRPr="00643A43">
        <w:t>Still,</w:t>
      </w:r>
      <w:r w:rsidR="00F73A4C" w:rsidRPr="00643A43">
        <w:t xml:space="preserve"> </w:t>
      </w:r>
      <w:r w:rsidRPr="00643A43">
        <w:t>this</w:t>
      </w:r>
      <w:r w:rsidR="00F73A4C" w:rsidRPr="00643A43">
        <w:t xml:space="preserve"> </w:t>
      </w:r>
      <w:r w:rsidRPr="00643A43">
        <w:t>is</w:t>
      </w:r>
      <w:r w:rsidR="00F73A4C" w:rsidRPr="00643A43">
        <w:t xml:space="preserve"> </w:t>
      </w:r>
      <w:r w:rsidRPr="00643A43">
        <w:t>considerably</w:t>
      </w:r>
      <w:r w:rsidR="00F73A4C" w:rsidRPr="00643A43">
        <w:t xml:space="preserve"> </w:t>
      </w:r>
      <w:r w:rsidRPr="00643A43">
        <w:t>lower</w:t>
      </w:r>
      <w:r w:rsidR="00F73A4C" w:rsidRPr="00643A43">
        <w:t xml:space="preserve"> </w:t>
      </w:r>
      <w:r w:rsidRPr="00643A43">
        <w:t>than</w:t>
      </w:r>
      <w:r w:rsidR="00F73A4C" w:rsidRPr="00643A43">
        <w:t xml:space="preserve"> </w:t>
      </w:r>
      <w:r w:rsidRPr="00643A43">
        <w:t>the</w:t>
      </w:r>
      <w:r w:rsidR="00F73A4C" w:rsidRPr="00643A43">
        <w:t xml:space="preserve"> </w:t>
      </w:r>
      <w:r w:rsidRPr="00643A43">
        <w:t>figures</w:t>
      </w:r>
      <w:r w:rsidR="00F73A4C" w:rsidRPr="00643A43">
        <w:t xml:space="preserve"> </w:t>
      </w:r>
      <w:r w:rsidRPr="00643A43">
        <w:t>that</w:t>
      </w:r>
      <w:r w:rsidR="00F73A4C" w:rsidRPr="00643A43">
        <w:t xml:space="preserve"> </w:t>
      </w:r>
      <w:r w:rsidRPr="00643A43">
        <w:t>research</w:t>
      </w:r>
      <w:r w:rsidR="00F73A4C" w:rsidRPr="00643A43">
        <w:t xml:space="preserve"> </w:t>
      </w:r>
      <w:r w:rsidRPr="00643A43">
        <w:t>stations</w:t>
      </w:r>
      <w:r w:rsidR="00F73A4C" w:rsidRPr="00643A43">
        <w:t xml:space="preserve"> </w:t>
      </w:r>
      <w:r w:rsidRPr="00643A43">
        <w:t>report,</w:t>
      </w:r>
      <w:r w:rsidR="00F73A4C" w:rsidRPr="00643A43">
        <w:t xml:space="preserve"> </w:t>
      </w:r>
      <w:r w:rsidRPr="00643A43">
        <w:t>which</w:t>
      </w:r>
      <w:r w:rsidR="00F73A4C" w:rsidRPr="00643A43">
        <w:t xml:space="preserve"> </w:t>
      </w:r>
      <w:r w:rsidRPr="00643A43">
        <w:t>range</w:t>
      </w:r>
      <w:r w:rsidR="00F73A4C" w:rsidRPr="00643A43">
        <w:t xml:space="preserve"> </w:t>
      </w:r>
      <w:r w:rsidRPr="00643A43">
        <w:t>between</w:t>
      </w:r>
      <w:r w:rsidR="00F73A4C" w:rsidRPr="00643A43">
        <w:t xml:space="preserve"> </w:t>
      </w:r>
      <w:r w:rsidRPr="00643A43">
        <w:t>730</w:t>
      </w:r>
      <w:r w:rsidR="00F73A4C" w:rsidRPr="00643A43">
        <w:t xml:space="preserve"> </w:t>
      </w:r>
      <w:r w:rsidRPr="00643A43">
        <w:t>kg</w:t>
      </w:r>
      <w:r w:rsidR="00F73A4C" w:rsidRPr="00643A43">
        <w:t xml:space="preserve"> </w:t>
      </w:r>
      <w:r w:rsidRPr="00643A43">
        <w:t>per</w:t>
      </w:r>
      <w:r w:rsidR="00F73A4C" w:rsidRPr="00643A43">
        <w:t xml:space="preserve"> </w:t>
      </w:r>
      <w:r w:rsidRPr="00643A43">
        <w:t>acre</w:t>
      </w:r>
      <w:r w:rsidR="00F73A4C" w:rsidRPr="00643A43">
        <w:t xml:space="preserve"> </w:t>
      </w:r>
      <w:r w:rsidRPr="00643A43">
        <w:t>and</w:t>
      </w:r>
      <w:r w:rsidR="00F73A4C" w:rsidRPr="00643A43">
        <w:t xml:space="preserve"> </w:t>
      </w:r>
      <w:r w:rsidRPr="00643A43">
        <w:t>1,820</w:t>
      </w:r>
      <w:r w:rsidR="00F73A4C" w:rsidRPr="00643A43">
        <w:t xml:space="preserve"> </w:t>
      </w:r>
      <w:r w:rsidRPr="00643A43">
        <w:t>kg</w:t>
      </w:r>
      <w:r w:rsidR="00F73A4C" w:rsidRPr="00643A43">
        <w:t xml:space="preserve"> </w:t>
      </w:r>
      <w:r w:rsidRPr="00643A43">
        <w:t>per</w:t>
      </w:r>
      <w:r w:rsidR="00F73A4C" w:rsidRPr="00643A43">
        <w:t xml:space="preserve"> </w:t>
      </w:r>
      <w:r w:rsidRPr="00643A43">
        <w:t>acre</w:t>
      </w:r>
      <w:r w:rsidR="00F73A4C" w:rsidRPr="00643A43">
        <w:t xml:space="preserve"> </w:t>
      </w:r>
      <w:r w:rsidRPr="00643A43">
        <w:t>(</w:t>
      </w:r>
      <w:hyperlink w:anchor="_bookmark30" w:history="1">
        <w:r w:rsidR="00E42E7F" w:rsidRPr="00643A43">
          <w:t>Fermont</w:t>
        </w:r>
        <w:r w:rsidR="00F73A4C" w:rsidRPr="00643A43">
          <w:t xml:space="preserve"> </w:t>
        </w:r>
        <w:r w:rsidR="00E42E7F" w:rsidRPr="00643A43">
          <w:t>&amp;</w:t>
        </w:r>
        <w:r w:rsidR="00F73A4C" w:rsidRPr="00643A43">
          <w:t xml:space="preserve"> </w:t>
        </w:r>
        <w:r w:rsidR="00E42E7F" w:rsidRPr="00643A43">
          <w:t>Benson</w:t>
        </w:r>
      </w:hyperlink>
      <w:r w:rsidRPr="00643A43">
        <w:t>,</w:t>
      </w:r>
      <w:r w:rsidR="00F73A4C" w:rsidRPr="00643A43">
        <w:t xml:space="preserve"> </w:t>
      </w:r>
      <w:hyperlink w:anchor="_bookmark30" w:history="1">
        <w:r w:rsidRPr="00643A43">
          <w:t>2011</w:t>
        </w:r>
      </w:hyperlink>
      <w:r w:rsidRPr="00643A43">
        <w:t>).</w:t>
      </w:r>
    </w:p>
    <w:p w14:paraId="6167016C" w14:textId="08667A63" w:rsidR="008070BC" w:rsidRPr="00643A43" w:rsidRDefault="008070BC" w:rsidP="00643A43">
      <w:pPr>
        <w:pStyle w:val="1PP"/>
        <w:jc w:val="both"/>
      </w:pPr>
      <w:ins w:id="5" w:author="Anusha De" w:date="2022-05-05T13:39:00Z">
        <w:r w:rsidRPr="00643A43">
          <w:t xml:space="preserve">The different actors in the maize supply chains of Uganda interact with each other to form an intricate structure. The producers of maize, the farmers, buy maize seed (and other inputs) from </w:t>
        </w:r>
        <w:proofErr w:type="spellStart"/>
        <w:r w:rsidRPr="00643A43">
          <w:t>agro</w:t>
        </w:r>
        <w:proofErr w:type="spellEnd"/>
        <w:r w:rsidRPr="00643A43">
          <w:t>-input dealers. Part of the maize that farmers produce is sold to itinerant traders at the farm gate, while the other part is used for own consumption. Maize is generally consumed in the form of maize flour, so farmers rely on small scale maize millers to process the maize into flour against a fee. Traders aggregate and sell to bigger traders or to (large scale) processors further downstream.</w:t>
        </w:r>
      </w:ins>
    </w:p>
    <w:p w14:paraId="5979B2BF" w14:textId="2DC12D57" w:rsidR="00E44936" w:rsidRPr="00643A43" w:rsidRDefault="0081249E" w:rsidP="00643A43">
      <w:pPr>
        <w:pStyle w:val="1PP"/>
        <w:jc w:val="both"/>
      </w:pPr>
      <w:r w:rsidRPr="00643A43">
        <w:t>Various</w:t>
      </w:r>
      <w:r w:rsidR="00F73A4C" w:rsidRPr="00643A43">
        <w:t xml:space="preserve"> </w:t>
      </w:r>
      <w:r w:rsidRPr="00643A43">
        <w:t>factors</w:t>
      </w:r>
      <w:r w:rsidR="00F73A4C" w:rsidRPr="00643A43">
        <w:t xml:space="preserve"> </w:t>
      </w:r>
      <w:r w:rsidRPr="00643A43">
        <w:t>constrain</w:t>
      </w:r>
      <w:r w:rsidR="00F73A4C" w:rsidRPr="00643A43">
        <w:t xml:space="preserve"> </w:t>
      </w:r>
      <w:r w:rsidRPr="00643A43">
        <w:t>the</w:t>
      </w:r>
      <w:r w:rsidR="00F73A4C" w:rsidRPr="00643A43">
        <w:t xml:space="preserve"> </w:t>
      </w:r>
      <w:r w:rsidRPr="00643A43">
        <w:t>development</w:t>
      </w:r>
      <w:r w:rsidR="00F73A4C" w:rsidRPr="00643A43">
        <w:t xml:space="preserve"> </w:t>
      </w:r>
      <w:r w:rsidRPr="00643A43">
        <w:t>of</w:t>
      </w:r>
      <w:r w:rsidR="00F73A4C" w:rsidRPr="00643A43">
        <w:t xml:space="preserve"> </w:t>
      </w:r>
      <w:r w:rsidRPr="00643A43">
        <w:t>efficient</w:t>
      </w:r>
      <w:r w:rsidR="00F73A4C" w:rsidRPr="00643A43">
        <w:t xml:space="preserve"> </w:t>
      </w:r>
      <w:r w:rsidRPr="00643A43">
        <w:t>and</w:t>
      </w:r>
      <w:r w:rsidR="00F73A4C" w:rsidRPr="00643A43">
        <w:t xml:space="preserve"> </w:t>
      </w:r>
      <w:r w:rsidRPr="00643A43">
        <w:t>inclusive</w:t>
      </w:r>
      <w:r w:rsidR="00F73A4C" w:rsidRPr="00643A43">
        <w:t xml:space="preserve"> </w:t>
      </w:r>
      <w:r w:rsidRPr="00643A43">
        <w:t>value</w:t>
      </w:r>
      <w:r w:rsidR="00F73A4C" w:rsidRPr="00643A43">
        <w:t xml:space="preserve"> </w:t>
      </w:r>
      <w:r w:rsidRPr="00643A43">
        <w:t>chains</w:t>
      </w:r>
      <w:r w:rsidR="00F73A4C" w:rsidRPr="00643A43">
        <w:t xml:space="preserve"> </w:t>
      </w:r>
      <w:r w:rsidRPr="00643A43">
        <w:t>in</w:t>
      </w:r>
      <w:r w:rsidR="00F73A4C" w:rsidRPr="00643A43">
        <w:t xml:space="preserve"> </w:t>
      </w:r>
      <w:r w:rsidRPr="00643A43">
        <w:t>Uganda.</w:t>
      </w:r>
      <w:r w:rsidR="00F73A4C" w:rsidRPr="00643A43">
        <w:t xml:space="preserve"> </w:t>
      </w:r>
      <w:r w:rsidRPr="00643A43">
        <w:t>Limited</w:t>
      </w:r>
      <w:r w:rsidR="00F73A4C" w:rsidRPr="00643A43">
        <w:t xml:space="preserve"> </w:t>
      </w:r>
      <w:r w:rsidRPr="00643A43">
        <w:t>use</w:t>
      </w:r>
      <w:r w:rsidR="00F73A4C" w:rsidRPr="00643A43">
        <w:t xml:space="preserve"> </w:t>
      </w:r>
      <w:r w:rsidRPr="00643A43">
        <w:t>of</w:t>
      </w:r>
      <w:r w:rsidR="00F73A4C" w:rsidRPr="00643A43">
        <w:t xml:space="preserve"> </w:t>
      </w:r>
      <w:r w:rsidRPr="00643A43">
        <w:t>improved</w:t>
      </w:r>
      <w:r w:rsidR="00F73A4C" w:rsidRPr="00643A43">
        <w:t xml:space="preserve"> </w:t>
      </w:r>
      <w:r w:rsidRPr="00643A43">
        <w:t>inputs</w:t>
      </w:r>
      <w:r w:rsidR="00F73A4C" w:rsidRPr="00643A43">
        <w:t xml:space="preserve"> </w:t>
      </w:r>
      <w:r w:rsidRPr="00643A43">
        <w:t>by</w:t>
      </w:r>
      <w:r w:rsidR="00F73A4C" w:rsidRPr="00643A43">
        <w:t xml:space="preserve"> </w:t>
      </w:r>
      <w:r w:rsidRPr="00643A43">
        <w:t>producers,</w:t>
      </w:r>
      <w:r w:rsidR="00F73A4C" w:rsidRPr="00643A43">
        <w:t xml:space="preserve"> </w:t>
      </w:r>
      <w:r w:rsidRPr="00643A43">
        <w:t>especially</w:t>
      </w:r>
      <w:r w:rsidR="00F73A4C" w:rsidRPr="00643A43">
        <w:t xml:space="preserve"> </w:t>
      </w:r>
      <w:r w:rsidRPr="00643A43">
        <w:t>improved</w:t>
      </w:r>
      <w:r w:rsidR="00F73A4C" w:rsidRPr="00643A43">
        <w:t xml:space="preserve"> </w:t>
      </w:r>
      <w:r w:rsidRPr="00643A43">
        <w:t>seed,</w:t>
      </w:r>
      <w:r w:rsidR="00F73A4C" w:rsidRPr="00643A43">
        <w:t xml:space="preserve"> </w:t>
      </w:r>
      <w:r w:rsidRPr="00643A43">
        <w:t>constitutes</w:t>
      </w:r>
      <w:r w:rsidR="00F73A4C" w:rsidRPr="00643A43">
        <w:t xml:space="preserve"> </w:t>
      </w:r>
      <w:r w:rsidRPr="00643A43">
        <w:t>a</w:t>
      </w:r>
      <w:r w:rsidR="00F73A4C" w:rsidRPr="00643A43">
        <w:t xml:space="preserve"> </w:t>
      </w:r>
      <w:r w:rsidRPr="00643A43">
        <w:t>key</w:t>
      </w:r>
      <w:r w:rsidR="00F73A4C" w:rsidRPr="00643A43">
        <w:t xml:space="preserve"> </w:t>
      </w:r>
      <w:r w:rsidRPr="00643A43">
        <w:t>supply</w:t>
      </w:r>
      <w:r w:rsidR="00F73A4C" w:rsidRPr="00643A43">
        <w:t xml:space="preserve"> </w:t>
      </w:r>
      <w:r w:rsidRPr="00643A43">
        <w:t>side</w:t>
      </w:r>
      <w:r w:rsidR="00F73A4C" w:rsidRPr="00643A43">
        <w:t xml:space="preserve"> </w:t>
      </w:r>
      <w:r w:rsidRPr="00643A43">
        <w:t>constraint</w:t>
      </w:r>
      <w:r w:rsidR="00F73A4C" w:rsidRPr="00643A43">
        <w:t xml:space="preserve"> </w:t>
      </w:r>
      <w:r w:rsidRPr="00643A43">
        <w:t>(</w:t>
      </w:r>
      <w:proofErr w:type="spellStart"/>
      <w:r w:rsidR="006B0D07" w:rsidRPr="00643A43">
        <w:fldChar w:fldCharType="begin"/>
      </w:r>
      <w:r w:rsidR="006B0D07" w:rsidRPr="00643A43">
        <w:instrText xml:space="preserve"> HYPERLINK \l "_bookmark33" </w:instrText>
      </w:r>
      <w:r w:rsidR="006B0D07" w:rsidRPr="00643A43">
        <w:fldChar w:fldCharType="separate"/>
      </w:r>
      <w:r w:rsidRPr="00643A43">
        <w:t>Gollin</w:t>
      </w:r>
      <w:proofErr w:type="spellEnd"/>
      <w:r w:rsidR="006B0D07" w:rsidRPr="00643A43">
        <w:fldChar w:fldCharType="end"/>
      </w:r>
      <w:r w:rsidR="00F73A4C" w:rsidRPr="00643A43">
        <w:t xml:space="preserve"> </w:t>
      </w:r>
      <w:hyperlink w:anchor="_bookmark33" w:history="1">
        <w:r w:rsidRPr="00643A43">
          <w:t>et</w:t>
        </w:r>
        <w:r w:rsidR="00F73A4C" w:rsidRPr="00643A43">
          <w:t xml:space="preserve"> </w:t>
        </w:r>
        <w:r w:rsidRPr="00643A43">
          <w:t>al.</w:t>
        </w:r>
      </w:hyperlink>
      <w:r w:rsidRPr="00643A43">
        <w:t>,</w:t>
      </w:r>
      <w:r w:rsidR="00F73A4C" w:rsidRPr="00643A43">
        <w:t xml:space="preserve"> </w:t>
      </w:r>
      <w:hyperlink w:anchor="_bookmark33" w:history="1">
        <w:r w:rsidRPr="00643A43">
          <w:t>2021</w:t>
        </w:r>
      </w:hyperlink>
      <w:r w:rsidRPr="00643A43">
        <w:t>).</w:t>
      </w:r>
      <w:r w:rsidR="00F73A4C" w:rsidRPr="00643A43">
        <w:t xml:space="preserve"> </w:t>
      </w:r>
      <w:r w:rsidRPr="00643A43">
        <w:t>Other</w:t>
      </w:r>
      <w:r w:rsidR="00F73A4C" w:rsidRPr="00643A43">
        <w:t xml:space="preserve"> </w:t>
      </w:r>
      <w:r w:rsidRPr="00643A43">
        <w:t>important</w:t>
      </w:r>
      <w:r w:rsidR="00F73A4C" w:rsidRPr="00643A43">
        <w:t xml:space="preserve"> </w:t>
      </w:r>
      <w:r w:rsidRPr="00643A43">
        <w:t>demand</w:t>
      </w:r>
      <w:r w:rsidR="00F73A4C" w:rsidRPr="00643A43">
        <w:t xml:space="preserve"> </w:t>
      </w:r>
      <w:r w:rsidRPr="00643A43">
        <w:t>side</w:t>
      </w:r>
      <w:r w:rsidR="00F73A4C" w:rsidRPr="00643A43">
        <w:t xml:space="preserve"> </w:t>
      </w:r>
      <w:r w:rsidRPr="00643A43">
        <w:t>constraints</w:t>
      </w:r>
      <w:r w:rsidR="00F73A4C" w:rsidRPr="00643A43">
        <w:t xml:space="preserve"> </w:t>
      </w:r>
      <w:r w:rsidRPr="00643A43">
        <w:t>include</w:t>
      </w:r>
      <w:r w:rsidR="00F73A4C" w:rsidRPr="00643A43">
        <w:t xml:space="preserve"> </w:t>
      </w:r>
      <w:r w:rsidRPr="00643A43">
        <w:t>access</w:t>
      </w:r>
      <w:r w:rsidR="00F73A4C" w:rsidRPr="00643A43">
        <w:t xml:space="preserve"> </w:t>
      </w:r>
      <w:r w:rsidRPr="00643A43">
        <w:t>to</w:t>
      </w:r>
      <w:r w:rsidR="00F73A4C" w:rsidRPr="00643A43">
        <w:t xml:space="preserve"> </w:t>
      </w:r>
      <w:r w:rsidRPr="00643A43">
        <w:t>markets,</w:t>
      </w:r>
      <w:r w:rsidR="00F73A4C" w:rsidRPr="00643A43">
        <w:t xml:space="preserve"> </w:t>
      </w:r>
      <w:r w:rsidRPr="00643A43">
        <w:t>due</w:t>
      </w:r>
      <w:r w:rsidR="00F73A4C" w:rsidRPr="00643A43">
        <w:t xml:space="preserve"> </w:t>
      </w:r>
      <w:r w:rsidRPr="00643A43">
        <w:t>to</w:t>
      </w:r>
      <w:r w:rsidR="00F73A4C" w:rsidRPr="00643A43">
        <w:t xml:space="preserve"> </w:t>
      </w:r>
      <w:r w:rsidRPr="00643A43">
        <w:t>the</w:t>
      </w:r>
      <w:r w:rsidR="00F73A4C" w:rsidRPr="00643A43">
        <w:t xml:space="preserve"> </w:t>
      </w:r>
      <w:r w:rsidRPr="00643A43">
        <w:t>fact</w:t>
      </w:r>
      <w:r w:rsidR="00F73A4C" w:rsidRPr="00643A43">
        <w:t xml:space="preserve"> </w:t>
      </w:r>
      <w:r w:rsidRPr="00643A43">
        <w:t>that</w:t>
      </w:r>
      <w:r w:rsidR="00F73A4C" w:rsidRPr="00643A43">
        <w:t xml:space="preserve"> </w:t>
      </w:r>
      <w:r w:rsidRPr="00643A43">
        <w:t>farmers</w:t>
      </w:r>
      <w:r w:rsidR="00F73A4C" w:rsidRPr="00643A43">
        <w:t xml:space="preserve"> </w:t>
      </w:r>
      <w:r w:rsidRPr="00643A43">
        <w:t>are</w:t>
      </w:r>
      <w:r w:rsidR="00F73A4C" w:rsidRPr="00643A43">
        <w:t xml:space="preserve"> </w:t>
      </w:r>
      <w:r w:rsidRPr="00643A43">
        <w:t>generally</w:t>
      </w:r>
      <w:r w:rsidR="00F73A4C" w:rsidRPr="00643A43">
        <w:t xml:space="preserve"> </w:t>
      </w:r>
      <w:r w:rsidRPr="00643A43">
        <w:t>located</w:t>
      </w:r>
      <w:r w:rsidR="00F73A4C" w:rsidRPr="00643A43">
        <w:t xml:space="preserve"> </w:t>
      </w:r>
      <w:r w:rsidRPr="00643A43">
        <w:t>in</w:t>
      </w:r>
      <w:r w:rsidR="00F73A4C" w:rsidRPr="00643A43">
        <w:t xml:space="preserve"> </w:t>
      </w:r>
      <w:r w:rsidRPr="00643A43">
        <w:t>remote</w:t>
      </w:r>
      <w:r w:rsidR="00F73A4C" w:rsidRPr="00643A43">
        <w:t xml:space="preserve"> </w:t>
      </w:r>
      <w:r w:rsidRPr="00643A43">
        <w:t>areas</w:t>
      </w:r>
      <w:r w:rsidR="00F73A4C" w:rsidRPr="00643A43">
        <w:t xml:space="preserve"> </w:t>
      </w:r>
      <w:r w:rsidRPr="00643A43">
        <w:t>linked</w:t>
      </w:r>
      <w:r w:rsidR="00F73A4C" w:rsidRPr="00643A43">
        <w:t xml:space="preserve"> </w:t>
      </w:r>
      <w:r w:rsidRPr="00643A43">
        <w:t>by</w:t>
      </w:r>
      <w:r w:rsidR="00F73A4C" w:rsidRPr="00643A43">
        <w:t xml:space="preserve"> </w:t>
      </w:r>
      <w:r w:rsidRPr="00643A43">
        <w:t>poor</w:t>
      </w:r>
      <w:r w:rsidR="00F73A4C" w:rsidRPr="00643A43">
        <w:t xml:space="preserve"> </w:t>
      </w:r>
      <w:r w:rsidRPr="00643A43">
        <w:t>roads</w:t>
      </w:r>
      <w:r w:rsidR="00F73A4C" w:rsidRPr="00643A43">
        <w:t xml:space="preserve"> </w:t>
      </w:r>
      <w:r w:rsidRPr="00643A43">
        <w:t>that</w:t>
      </w:r>
      <w:r w:rsidR="00F73A4C" w:rsidRPr="00643A43">
        <w:t xml:space="preserve"> </w:t>
      </w:r>
      <w:r w:rsidRPr="00643A43">
        <w:t>become</w:t>
      </w:r>
      <w:r w:rsidR="00F73A4C" w:rsidRPr="00643A43">
        <w:t xml:space="preserve"> </w:t>
      </w:r>
      <w:r w:rsidRPr="00643A43">
        <w:t>impassable</w:t>
      </w:r>
      <w:r w:rsidR="00F73A4C" w:rsidRPr="00643A43">
        <w:t xml:space="preserve"> </w:t>
      </w:r>
      <w:r w:rsidRPr="00643A43">
        <w:t>during</w:t>
      </w:r>
      <w:r w:rsidR="00F73A4C" w:rsidRPr="00643A43">
        <w:t xml:space="preserve"> </w:t>
      </w:r>
      <w:r w:rsidRPr="00643A43">
        <w:t>the</w:t>
      </w:r>
      <w:r w:rsidR="00F73A4C" w:rsidRPr="00643A43">
        <w:t xml:space="preserve"> </w:t>
      </w:r>
      <w:r w:rsidRPr="00643A43">
        <w:t>rainy</w:t>
      </w:r>
      <w:r w:rsidR="00F73A4C" w:rsidRPr="00643A43">
        <w:t xml:space="preserve"> </w:t>
      </w:r>
      <w:r w:rsidRPr="00643A43">
        <w:t>season</w:t>
      </w:r>
      <w:r w:rsidR="00F73A4C" w:rsidRPr="00643A43">
        <w:t xml:space="preserve"> </w:t>
      </w:r>
      <w:r w:rsidRPr="00643A43">
        <w:t>(</w:t>
      </w:r>
      <w:hyperlink w:anchor="_bookmark65" w:history="1">
        <w:r w:rsidR="00E42E7F" w:rsidRPr="00643A43">
          <w:t>Stifel</w:t>
        </w:r>
        <w:r w:rsidR="00F73A4C" w:rsidRPr="00643A43">
          <w:t xml:space="preserve"> </w:t>
        </w:r>
        <w:r w:rsidR="00E42E7F" w:rsidRPr="00643A43">
          <w:t>&amp;</w:t>
        </w:r>
        <w:r w:rsidR="00F73A4C" w:rsidRPr="00643A43">
          <w:t xml:space="preserve"> </w:t>
        </w:r>
        <w:proofErr w:type="spellStart"/>
        <w:r w:rsidR="00E42E7F" w:rsidRPr="00643A43">
          <w:t>Minten</w:t>
        </w:r>
        <w:proofErr w:type="spellEnd"/>
      </w:hyperlink>
      <w:r w:rsidRPr="00643A43">
        <w:t>,</w:t>
      </w:r>
      <w:r w:rsidR="00F73A4C" w:rsidRPr="00643A43">
        <w:t xml:space="preserve"> </w:t>
      </w:r>
      <w:hyperlink w:anchor="_bookmark65" w:history="1">
        <w:r w:rsidRPr="00643A43">
          <w:t>2008</w:t>
        </w:r>
      </w:hyperlink>
      <w:r w:rsidRPr="00643A43">
        <w:t>).</w:t>
      </w:r>
      <w:r w:rsidR="00F73A4C" w:rsidRPr="00643A43">
        <w:t xml:space="preserve"> </w:t>
      </w:r>
      <w:r w:rsidRPr="00643A43">
        <w:t>Limited</w:t>
      </w:r>
      <w:r w:rsidR="00F73A4C" w:rsidRPr="00643A43">
        <w:t xml:space="preserve"> </w:t>
      </w:r>
      <w:r w:rsidRPr="00643A43">
        <w:t>processing</w:t>
      </w:r>
      <w:r w:rsidR="00F73A4C" w:rsidRPr="00643A43">
        <w:t xml:space="preserve"> </w:t>
      </w:r>
      <w:r w:rsidRPr="00643A43">
        <w:t>capacity</w:t>
      </w:r>
      <w:r w:rsidR="00F73A4C" w:rsidRPr="00643A43">
        <w:t xml:space="preserve"> </w:t>
      </w:r>
      <w:r w:rsidRPr="00643A43">
        <w:t>also</w:t>
      </w:r>
      <w:r w:rsidR="00F73A4C" w:rsidRPr="00643A43">
        <w:t xml:space="preserve"> </w:t>
      </w:r>
      <w:r w:rsidRPr="00643A43">
        <w:t>leads</w:t>
      </w:r>
      <w:r w:rsidR="00F73A4C" w:rsidRPr="00643A43">
        <w:t xml:space="preserve"> </w:t>
      </w:r>
      <w:r w:rsidRPr="00643A43">
        <w:t>to</w:t>
      </w:r>
      <w:r w:rsidR="00F73A4C" w:rsidRPr="00643A43">
        <w:t xml:space="preserve"> </w:t>
      </w:r>
      <w:r w:rsidRPr="00643A43">
        <w:t>quality</w:t>
      </w:r>
      <w:r w:rsidR="00F73A4C" w:rsidRPr="00643A43">
        <w:t xml:space="preserve"> </w:t>
      </w:r>
      <w:r w:rsidRPr="00643A43">
        <w:t>deterioration,</w:t>
      </w:r>
      <w:r w:rsidR="00F73A4C" w:rsidRPr="00643A43">
        <w:t xml:space="preserve"> </w:t>
      </w:r>
      <w:r w:rsidRPr="00643A43">
        <w:t>further</w:t>
      </w:r>
      <w:r w:rsidR="00F73A4C" w:rsidRPr="00643A43">
        <w:t xml:space="preserve"> </w:t>
      </w:r>
      <w:r w:rsidRPr="00643A43">
        <w:t>depressing</w:t>
      </w:r>
      <w:r w:rsidR="00F73A4C" w:rsidRPr="00643A43">
        <w:t xml:space="preserve"> </w:t>
      </w:r>
      <w:r w:rsidRPr="00643A43">
        <w:t>demand</w:t>
      </w:r>
      <w:r w:rsidR="00F73A4C" w:rsidRPr="00643A43">
        <w:t xml:space="preserve"> </w:t>
      </w:r>
      <w:r w:rsidRPr="00643A43">
        <w:t>for</w:t>
      </w:r>
      <w:r w:rsidR="00F73A4C" w:rsidRPr="00643A43">
        <w:t xml:space="preserve"> </w:t>
      </w:r>
      <w:r w:rsidRPr="00643A43">
        <w:t>the</w:t>
      </w:r>
      <w:r w:rsidR="00F73A4C" w:rsidRPr="00643A43">
        <w:t xml:space="preserve"> </w:t>
      </w:r>
      <w:r w:rsidRPr="00643A43">
        <w:t>commodity.</w:t>
      </w:r>
      <w:r w:rsidR="00F73A4C" w:rsidRPr="00643A43">
        <w:t xml:space="preserve"> </w:t>
      </w:r>
      <w:r w:rsidRPr="00643A43">
        <w:t>As</w:t>
      </w:r>
      <w:r w:rsidR="00F73A4C" w:rsidRPr="00643A43">
        <w:t xml:space="preserve"> </w:t>
      </w:r>
      <w:r w:rsidRPr="00643A43">
        <w:t>input</w:t>
      </w:r>
      <w:r w:rsidR="00F73A4C" w:rsidRPr="00643A43">
        <w:t xml:space="preserve"> </w:t>
      </w:r>
      <w:r w:rsidRPr="00643A43">
        <w:t>dealers,</w:t>
      </w:r>
      <w:r w:rsidR="00F73A4C" w:rsidRPr="00643A43">
        <w:t xml:space="preserve"> </w:t>
      </w:r>
      <w:r w:rsidRPr="00643A43">
        <w:t>farmers,</w:t>
      </w:r>
      <w:r w:rsidR="00F73A4C" w:rsidRPr="00643A43">
        <w:t xml:space="preserve"> </w:t>
      </w:r>
      <w:r w:rsidRPr="00643A43">
        <w:t>maize</w:t>
      </w:r>
      <w:r w:rsidR="00F73A4C" w:rsidRPr="00643A43">
        <w:t xml:space="preserve"> </w:t>
      </w:r>
      <w:r w:rsidRPr="00643A43">
        <w:t>traders</w:t>
      </w:r>
      <w:r w:rsidR="00F73A4C" w:rsidRPr="00643A43">
        <w:t xml:space="preserve"> </w:t>
      </w:r>
      <w:r w:rsidRPr="00643A43">
        <w:t>and</w:t>
      </w:r>
      <w:r w:rsidR="00F73A4C" w:rsidRPr="00643A43">
        <w:t xml:space="preserve"> </w:t>
      </w:r>
      <w:r w:rsidRPr="00643A43">
        <w:t>maize</w:t>
      </w:r>
      <w:r w:rsidR="00F73A4C" w:rsidRPr="00643A43">
        <w:t xml:space="preserve"> </w:t>
      </w:r>
      <w:r w:rsidRPr="00643A43">
        <w:t>processors</w:t>
      </w:r>
      <w:r w:rsidR="00F73A4C" w:rsidRPr="00643A43">
        <w:t xml:space="preserve"> </w:t>
      </w:r>
      <w:r w:rsidRPr="00643A43">
        <w:t>are</w:t>
      </w:r>
      <w:r w:rsidR="00F73A4C" w:rsidRPr="00643A43">
        <w:t xml:space="preserve"> </w:t>
      </w:r>
      <w:r w:rsidRPr="00643A43">
        <w:t>intricately</w:t>
      </w:r>
      <w:r w:rsidR="00F73A4C" w:rsidRPr="00643A43">
        <w:t xml:space="preserve"> </w:t>
      </w:r>
      <w:r w:rsidRPr="00643A43">
        <w:t>related</w:t>
      </w:r>
      <w:r w:rsidR="00F73A4C" w:rsidRPr="00643A43">
        <w:t xml:space="preserve"> </w:t>
      </w:r>
      <w:r w:rsidRPr="00643A43">
        <w:t>in</w:t>
      </w:r>
      <w:r w:rsidR="00F73A4C" w:rsidRPr="00643A43">
        <w:t xml:space="preserve"> </w:t>
      </w:r>
      <w:r w:rsidRPr="00643A43">
        <w:t>Ugandan</w:t>
      </w:r>
      <w:r w:rsidR="00F73A4C" w:rsidRPr="00643A43">
        <w:t xml:space="preserve"> </w:t>
      </w:r>
      <w:r w:rsidRPr="00643A43">
        <w:t>maize</w:t>
      </w:r>
      <w:r w:rsidR="00F73A4C" w:rsidRPr="00643A43">
        <w:t xml:space="preserve"> </w:t>
      </w:r>
      <w:r w:rsidRPr="00643A43">
        <w:t>supply</w:t>
      </w:r>
      <w:r w:rsidR="00F73A4C" w:rsidRPr="00643A43">
        <w:t xml:space="preserve"> </w:t>
      </w:r>
      <w:r w:rsidRPr="00643A43">
        <w:t>chains,</w:t>
      </w:r>
      <w:r w:rsidR="00F73A4C" w:rsidRPr="00643A43">
        <w:t xml:space="preserve"> </w:t>
      </w:r>
      <w:r w:rsidRPr="00643A43">
        <w:t>performance</w:t>
      </w:r>
      <w:r w:rsidR="00F73A4C" w:rsidRPr="00643A43">
        <w:t xml:space="preserve"> </w:t>
      </w:r>
      <w:r w:rsidRPr="00643A43">
        <w:t>issues</w:t>
      </w:r>
      <w:r w:rsidR="00F73A4C" w:rsidRPr="00643A43">
        <w:t xml:space="preserve"> </w:t>
      </w:r>
      <w:r w:rsidRPr="00643A43">
        <w:t>in</w:t>
      </w:r>
      <w:r w:rsidR="00F73A4C" w:rsidRPr="00643A43">
        <w:t xml:space="preserve"> </w:t>
      </w:r>
      <w:r w:rsidRPr="00643A43">
        <w:t>one</w:t>
      </w:r>
      <w:r w:rsidR="00F73A4C" w:rsidRPr="00643A43">
        <w:t xml:space="preserve"> </w:t>
      </w:r>
      <w:r w:rsidRPr="00643A43">
        <w:t>node</w:t>
      </w:r>
      <w:r w:rsidR="00F73A4C" w:rsidRPr="00643A43">
        <w:t xml:space="preserve"> </w:t>
      </w:r>
      <w:r w:rsidRPr="00643A43">
        <w:t>can</w:t>
      </w:r>
      <w:r w:rsidR="00F73A4C" w:rsidRPr="00643A43">
        <w:t xml:space="preserve"> </w:t>
      </w:r>
      <w:r w:rsidRPr="00643A43">
        <w:t>have</w:t>
      </w:r>
      <w:r w:rsidR="00F73A4C" w:rsidRPr="00643A43">
        <w:t xml:space="preserve"> </w:t>
      </w:r>
      <w:r w:rsidRPr="00643A43">
        <w:t>consequences</w:t>
      </w:r>
      <w:r w:rsidR="00F73A4C" w:rsidRPr="00643A43">
        <w:t xml:space="preserve"> </w:t>
      </w:r>
      <w:r w:rsidRPr="00643A43">
        <w:t>for</w:t>
      </w:r>
      <w:r w:rsidR="00F73A4C" w:rsidRPr="00643A43">
        <w:t xml:space="preserve"> </w:t>
      </w:r>
      <w:r w:rsidRPr="00643A43">
        <w:t>the</w:t>
      </w:r>
      <w:r w:rsidR="00F73A4C" w:rsidRPr="00643A43">
        <w:t xml:space="preserve"> </w:t>
      </w:r>
      <w:r w:rsidRPr="00643A43">
        <w:t>entire</w:t>
      </w:r>
      <w:bookmarkStart w:id="6" w:name="Agro-input_dealers_"/>
      <w:bookmarkEnd w:id="6"/>
      <w:r w:rsidR="00F73A4C" w:rsidRPr="00643A43">
        <w:t xml:space="preserve"> </w:t>
      </w:r>
      <w:r w:rsidRPr="00643A43">
        <w:t>value</w:t>
      </w:r>
      <w:r w:rsidR="00F73A4C" w:rsidRPr="00643A43">
        <w:t xml:space="preserve"> </w:t>
      </w:r>
      <w:r w:rsidRPr="00643A43">
        <w:t>chain.</w:t>
      </w:r>
      <w:r w:rsidR="00E42E7F" w:rsidRPr="00643A43">
        <w:rPr>
          <w:rStyle w:val="FootnoteReference"/>
        </w:rPr>
        <w:footnoteReference w:id="1"/>
      </w:r>
      <w:r w:rsidR="00F73A4C" w:rsidRPr="00643A43">
        <w:t xml:space="preserve"> </w:t>
      </w:r>
    </w:p>
    <w:p w14:paraId="5CBD73E1" w14:textId="77777777" w:rsidR="00E44936" w:rsidRPr="00643A43" w:rsidRDefault="00E44936" w:rsidP="00643A43">
      <w:pPr>
        <w:jc w:val="both"/>
      </w:pPr>
      <w:r w:rsidRPr="00643A43">
        <w:br w:type="page"/>
      </w:r>
    </w:p>
    <w:p w14:paraId="02DFDD65" w14:textId="6676519B" w:rsidR="005139B5" w:rsidRPr="00643A43" w:rsidRDefault="0081249E" w:rsidP="00643A43">
      <w:pPr>
        <w:pStyle w:val="Heading2"/>
        <w:jc w:val="both"/>
        <w:rPr>
          <w:color w:val="auto"/>
        </w:rPr>
      </w:pPr>
      <w:proofErr w:type="spellStart"/>
      <w:r w:rsidRPr="00643A43">
        <w:rPr>
          <w:color w:val="auto"/>
        </w:rPr>
        <w:lastRenderedPageBreak/>
        <w:t>Agro</w:t>
      </w:r>
      <w:proofErr w:type="spellEnd"/>
      <w:r w:rsidRPr="00643A43">
        <w:rPr>
          <w:color w:val="auto"/>
        </w:rPr>
        <w:t>-input</w:t>
      </w:r>
      <w:r w:rsidR="00F73A4C" w:rsidRPr="00643A43">
        <w:rPr>
          <w:color w:val="auto"/>
        </w:rPr>
        <w:t xml:space="preserve"> </w:t>
      </w:r>
      <w:r w:rsidRPr="00643A43">
        <w:rPr>
          <w:color w:val="auto"/>
        </w:rPr>
        <w:t>dealers</w:t>
      </w:r>
    </w:p>
    <w:p w14:paraId="01D2FB70" w14:textId="48926AFE" w:rsidR="005139B5" w:rsidRPr="00643A43" w:rsidRDefault="0081249E" w:rsidP="00643A43">
      <w:pPr>
        <w:pStyle w:val="1PP"/>
        <w:jc w:val="both"/>
      </w:pPr>
      <w:r w:rsidRPr="00643A43">
        <w:t>There</w:t>
      </w:r>
      <w:r w:rsidR="00F73A4C" w:rsidRPr="00643A43">
        <w:t xml:space="preserve"> </w:t>
      </w:r>
      <w:r w:rsidRPr="00643A43">
        <w:t>is</w:t>
      </w:r>
      <w:r w:rsidR="00F73A4C" w:rsidRPr="00643A43">
        <w:t xml:space="preserve"> </w:t>
      </w:r>
      <w:r w:rsidRPr="00643A43">
        <w:t>ample</w:t>
      </w:r>
      <w:r w:rsidR="00F73A4C" w:rsidRPr="00643A43">
        <w:t xml:space="preserve"> </w:t>
      </w:r>
      <w:r w:rsidRPr="00643A43">
        <w:t>evidence</w:t>
      </w:r>
      <w:r w:rsidR="00F73A4C" w:rsidRPr="00643A43">
        <w:t xml:space="preserve"> </w:t>
      </w:r>
      <w:r w:rsidRPr="00643A43">
        <w:t>of</w:t>
      </w:r>
      <w:r w:rsidR="00F73A4C" w:rsidRPr="00643A43">
        <w:t xml:space="preserve"> </w:t>
      </w:r>
      <w:r w:rsidRPr="00643A43">
        <w:t>the</w:t>
      </w:r>
      <w:r w:rsidR="00F73A4C" w:rsidRPr="00643A43">
        <w:t xml:space="preserve"> </w:t>
      </w:r>
      <w:r w:rsidRPr="00643A43">
        <w:t>key</w:t>
      </w:r>
      <w:r w:rsidR="00F73A4C" w:rsidRPr="00643A43">
        <w:t xml:space="preserve"> </w:t>
      </w:r>
      <w:r w:rsidRPr="00643A43">
        <w:t>role</w:t>
      </w:r>
      <w:r w:rsidR="00F73A4C" w:rsidRPr="00643A43">
        <w:t xml:space="preserve"> </w:t>
      </w:r>
      <w:r w:rsidRPr="00643A43">
        <w:t>of</w:t>
      </w:r>
      <w:r w:rsidR="00F73A4C" w:rsidRPr="00643A43">
        <w:t xml:space="preserve"> </w:t>
      </w:r>
      <w:r w:rsidRPr="00643A43">
        <w:t>modern</w:t>
      </w:r>
      <w:r w:rsidR="00F73A4C" w:rsidRPr="00643A43">
        <w:t xml:space="preserve"> </w:t>
      </w:r>
      <w:r w:rsidRPr="00643A43">
        <w:t>agricultural</w:t>
      </w:r>
      <w:r w:rsidR="00F73A4C" w:rsidRPr="00643A43">
        <w:t xml:space="preserve"> </w:t>
      </w:r>
      <w:r w:rsidRPr="00643A43">
        <w:t>inputs,</w:t>
      </w:r>
      <w:r w:rsidR="00F73A4C" w:rsidRPr="00643A43">
        <w:t xml:space="preserve"> </w:t>
      </w:r>
      <w:r w:rsidRPr="00643A43">
        <w:t>especially</w:t>
      </w:r>
      <w:r w:rsidR="00F73A4C" w:rsidRPr="00643A43">
        <w:t xml:space="preserve"> </w:t>
      </w:r>
      <w:r w:rsidRPr="00643A43">
        <w:t>improved</w:t>
      </w:r>
      <w:r w:rsidR="00F73A4C" w:rsidRPr="00643A43">
        <w:t xml:space="preserve"> </w:t>
      </w:r>
      <w:r w:rsidRPr="00643A43">
        <w:t>seed</w:t>
      </w:r>
      <w:r w:rsidR="00F73A4C" w:rsidRPr="00643A43">
        <w:t xml:space="preserve"> </w:t>
      </w:r>
      <w:r w:rsidRPr="00643A43">
        <w:t>varieties</w:t>
      </w:r>
      <w:r w:rsidR="00F73A4C" w:rsidRPr="00643A43">
        <w:t xml:space="preserve"> </w:t>
      </w:r>
      <w:r w:rsidRPr="00643A43">
        <w:t>and</w:t>
      </w:r>
      <w:r w:rsidR="00F73A4C" w:rsidRPr="00643A43">
        <w:t xml:space="preserve"> </w:t>
      </w:r>
      <w:r w:rsidRPr="00643A43">
        <w:t>inorganic</w:t>
      </w:r>
      <w:r w:rsidR="00F73A4C" w:rsidRPr="00643A43">
        <w:t xml:space="preserve"> </w:t>
      </w:r>
      <w:r w:rsidRPr="00643A43">
        <w:t>fertilizers,</w:t>
      </w:r>
      <w:r w:rsidR="00F73A4C" w:rsidRPr="00643A43">
        <w:t xml:space="preserve"> </w:t>
      </w:r>
      <w:r w:rsidRPr="00643A43">
        <w:t>in</w:t>
      </w:r>
      <w:r w:rsidR="00F73A4C" w:rsidRPr="00643A43">
        <w:t xml:space="preserve"> </w:t>
      </w:r>
      <w:r w:rsidRPr="00643A43">
        <w:t>increasing</w:t>
      </w:r>
      <w:r w:rsidR="00F73A4C" w:rsidRPr="00643A43">
        <w:t xml:space="preserve"> </w:t>
      </w:r>
      <w:r w:rsidRPr="00643A43">
        <w:t>agricultural</w:t>
      </w:r>
      <w:r w:rsidR="00F73A4C" w:rsidRPr="00643A43">
        <w:t xml:space="preserve"> </w:t>
      </w:r>
      <w:r w:rsidRPr="00643A43">
        <w:t>productivity,</w:t>
      </w:r>
      <w:r w:rsidR="00F73A4C" w:rsidRPr="00643A43">
        <w:t xml:space="preserve"> </w:t>
      </w:r>
      <w:r w:rsidRPr="00643A43">
        <w:t>poverty</w:t>
      </w:r>
      <w:r w:rsidR="00F73A4C" w:rsidRPr="00643A43">
        <w:t xml:space="preserve"> </w:t>
      </w:r>
      <w:r w:rsidRPr="00643A43">
        <w:t>reduction,</w:t>
      </w:r>
      <w:r w:rsidR="00F73A4C" w:rsidRPr="00643A43">
        <w:t xml:space="preserve"> </w:t>
      </w:r>
      <w:r w:rsidRPr="00643A43">
        <w:t>and</w:t>
      </w:r>
      <w:r w:rsidR="00F73A4C" w:rsidRPr="00643A43">
        <w:t xml:space="preserve"> </w:t>
      </w:r>
      <w:r w:rsidRPr="00643A43">
        <w:t>structural</w:t>
      </w:r>
      <w:r w:rsidR="00F73A4C" w:rsidRPr="00643A43">
        <w:t xml:space="preserve"> </w:t>
      </w:r>
      <w:r w:rsidRPr="00643A43">
        <w:t>transformation</w:t>
      </w:r>
      <w:r w:rsidR="00F73A4C" w:rsidRPr="00643A43">
        <w:t xml:space="preserve"> </w:t>
      </w:r>
      <w:r w:rsidRPr="00643A43">
        <w:t>more</w:t>
      </w:r>
      <w:r w:rsidR="00F73A4C" w:rsidRPr="00643A43">
        <w:t xml:space="preserve"> </w:t>
      </w:r>
      <w:r w:rsidRPr="00643A43">
        <w:t>in</w:t>
      </w:r>
      <w:r w:rsidR="00F73A4C" w:rsidRPr="00643A43">
        <w:t xml:space="preserve"> </w:t>
      </w:r>
      <w:r w:rsidRPr="00643A43">
        <w:t>general</w:t>
      </w:r>
      <w:r w:rsidR="00F73A4C" w:rsidRPr="00643A43">
        <w:t xml:space="preserve"> </w:t>
      </w:r>
      <w:r w:rsidRPr="00643A43">
        <w:t>(</w:t>
      </w:r>
      <w:hyperlink w:anchor="_bookmark28" w:history="1">
        <w:r w:rsidR="00A03FFA" w:rsidRPr="00643A43">
          <w:t>Evenson</w:t>
        </w:r>
        <w:r w:rsidR="00F73A4C" w:rsidRPr="00643A43">
          <w:t xml:space="preserve"> </w:t>
        </w:r>
        <w:r w:rsidR="00A03FFA" w:rsidRPr="00643A43">
          <w:t>&amp;</w:t>
        </w:r>
        <w:r w:rsidR="00F73A4C" w:rsidRPr="00643A43">
          <w:t xml:space="preserve"> </w:t>
        </w:r>
        <w:proofErr w:type="spellStart"/>
        <w:r w:rsidR="00A03FFA" w:rsidRPr="00643A43">
          <w:t>Gollin</w:t>
        </w:r>
        <w:proofErr w:type="spellEnd"/>
      </w:hyperlink>
      <w:r w:rsidR="00A03FFA" w:rsidRPr="00643A43">
        <w:t>,</w:t>
      </w:r>
      <w:r w:rsidR="00F73A4C" w:rsidRPr="00643A43">
        <w:t xml:space="preserve"> </w:t>
      </w:r>
      <w:hyperlink w:anchor="_bookmark28" w:history="1">
        <w:r w:rsidR="00A03FFA" w:rsidRPr="00643A43">
          <w:t>2003</w:t>
        </w:r>
      </w:hyperlink>
      <w:r w:rsidR="00A03FFA" w:rsidRPr="00643A43">
        <w:t>;</w:t>
      </w:r>
      <w:r w:rsidR="00F73A4C" w:rsidRPr="00643A43">
        <w:t xml:space="preserve"> </w:t>
      </w:r>
      <w:hyperlink w:anchor="_bookmark33" w:history="1">
        <w:proofErr w:type="spellStart"/>
        <w:r w:rsidRPr="00643A43">
          <w:t>Gollin</w:t>
        </w:r>
        <w:proofErr w:type="spellEnd"/>
        <w:r w:rsidR="00F73A4C" w:rsidRPr="00643A43">
          <w:t xml:space="preserve"> </w:t>
        </w:r>
        <w:r w:rsidRPr="00643A43">
          <w:t>et</w:t>
        </w:r>
        <w:r w:rsidR="00F73A4C" w:rsidRPr="00643A43">
          <w:t xml:space="preserve"> </w:t>
        </w:r>
        <w:r w:rsidRPr="00643A43">
          <w:t>al.</w:t>
        </w:r>
      </w:hyperlink>
      <w:r w:rsidRPr="00643A43">
        <w:t>,</w:t>
      </w:r>
      <w:r w:rsidR="00F73A4C" w:rsidRPr="00643A43">
        <w:t xml:space="preserve"> </w:t>
      </w:r>
      <w:hyperlink w:anchor="_bookmark33" w:history="1">
        <w:r w:rsidRPr="00643A43">
          <w:t>2021</w:t>
        </w:r>
      </w:hyperlink>
      <w:r w:rsidRPr="00643A43">
        <w:t>;</w:t>
      </w:r>
      <w:r w:rsidR="00F73A4C" w:rsidRPr="00643A43">
        <w:t xml:space="preserve"> </w:t>
      </w:r>
      <w:hyperlink w:anchor="_bookmark48" w:history="1">
        <w:r w:rsidR="00A03FFA" w:rsidRPr="00643A43">
          <w:t>McArthur</w:t>
        </w:r>
        <w:r w:rsidR="00F73A4C" w:rsidRPr="00643A43">
          <w:t xml:space="preserve"> </w:t>
        </w:r>
        <w:r w:rsidR="00A03FFA" w:rsidRPr="00643A43">
          <w:t>&amp;</w:t>
        </w:r>
        <w:r w:rsidR="00F73A4C" w:rsidRPr="00643A43">
          <w:t xml:space="preserve"> </w:t>
        </w:r>
        <w:r w:rsidR="00A03FFA" w:rsidRPr="00643A43">
          <w:t>McCord</w:t>
        </w:r>
      </w:hyperlink>
      <w:r w:rsidRPr="00643A43">
        <w:t>,</w:t>
      </w:r>
      <w:r w:rsidR="00F73A4C" w:rsidRPr="00643A43">
        <w:t xml:space="preserve"> </w:t>
      </w:r>
      <w:hyperlink w:anchor="_bookmark48" w:history="1">
        <w:r w:rsidRPr="00643A43">
          <w:t>2017</w:t>
        </w:r>
      </w:hyperlink>
      <w:r w:rsidRPr="00643A43">
        <w:t>).</w:t>
      </w:r>
      <w:r w:rsidR="00F73A4C" w:rsidRPr="00643A43">
        <w:t xml:space="preserve"> </w:t>
      </w:r>
      <w:r w:rsidRPr="00643A43">
        <w:t>Yet,</w:t>
      </w:r>
      <w:r w:rsidR="00F73A4C" w:rsidRPr="00643A43">
        <w:t xml:space="preserve"> </w:t>
      </w:r>
      <w:r w:rsidRPr="00643A43">
        <w:t>despite</w:t>
      </w:r>
      <w:r w:rsidR="00F73A4C" w:rsidRPr="00643A43">
        <w:t xml:space="preserve"> </w:t>
      </w:r>
      <w:r w:rsidRPr="00643A43">
        <w:t>decades</w:t>
      </w:r>
      <w:r w:rsidR="00F73A4C" w:rsidRPr="00643A43">
        <w:t xml:space="preserve"> </w:t>
      </w:r>
      <w:r w:rsidRPr="00643A43">
        <w:t>of</w:t>
      </w:r>
      <w:r w:rsidR="00F73A4C" w:rsidRPr="00643A43">
        <w:t xml:space="preserve"> </w:t>
      </w:r>
      <w:r w:rsidRPr="00643A43">
        <w:t>policy</w:t>
      </w:r>
      <w:r w:rsidR="00F73A4C" w:rsidRPr="00643A43">
        <w:t xml:space="preserve"> </w:t>
      </w:r>
      <w:r w:rsidRPr="00643A43">
        <w:t>and</w:t>
      </w:r>
      <w:r w:rsidR="00F73A4C" w:rsidRPr="00643A43">
        <w:t xml:space="preserve"> </w:t>
      </w:r>
      <w:r w:rsidRPr="00643A43">
        <w:t>institutional</w:t>
      </w:r>
      <w:r w:rsidR="00F73A4C" w:rsidRPr="00643A43">
        <w:t xml:space="preserve"> </w:t>
      </w:r>
      <w:r w:rsidRPr="00643A43">
        <w:t>reforms</w:t>
      </w:r>
      <w:r w:rsidR="00F73A4C" w:rsidRPr="00643A43">
        <w:t xml:space="preserve"> </w:t>
      </w:r>
      <w:r w:rsidRPr="00643A43">
        <w:t>to</w:t>
      </w:r>
      <w:r w:rsidR="00F73A4C" w:rsidRPr="00643A43">
        <w:t xml:space="preserve"> </w:t>
      </w:r>
      <w:r w:rsidRPr="00643A43">
        <w:t>promote</w:t>
      </w:r>
      <w:r w:rsidR="00F73A4C" w:rsidRPr="00643A43">
        <w:t xml:space="preserve"> </w:t>
      </w:r>
      <w:r w:rsidRPr="00643A43">
        <w:t>their</w:t>
      </w:r>
      <w:r w:rsidR="00F73A4C" w:rsidRPr="00643A43">
        <w:t xml:space="preserve"> </w:t>
      </w:r>
      <w:r w:rsidRPr="00643A43">
        <w:t>use</w:t>
      </w:r>
      <w:r w:rsidR="00F73A4C" w:rsidRPr="00643A43">
        <w:t xml:space="preserve"> </w:t>
      </w:r>
      <w:r w:rsidRPr="00643A43">
        <w:t>in</w:t>
      </w:r>
      <w:r w:rsidR="00F73A4C" w:rsidRPr="00643A43">
        <w:t xml:space="preserve"> </w:t>
      </w:r>
      <w:r w:rsidRPr="00643A43">
        <w:t>low</w:t>
      </w:r>
      <w:r w:rsidR="00F73A4C" w:rsidRPr="00643A43">
        <w:t xml:space="preserve"> </w:t>
      </w:r>
      <w:r w:rsidRPr="00643A43">
        <w:t>and</w:t>
      </w:r>
      <w:r w:rsidR="00F73A4C" w:rsidRPr="00643A43">
        <w:t xml:space="preserve"> </w:t>
      </w:r>
      <w:r w:rsidRPr="00643A43">
        <w:t>middle</w:t>
      </w:r>
      <w:r w:rsidR="00F73A4C" w:rsidRPr="00643A43">
        <w:t xml:space="preserve"> </w:t>
      </w:r>
      <w:r w:rsidRPr="00643A43">
        <w:t>income</w:t>
      </w:r>
      <w:r w:rsidR="00F73A4C" w:rsidRPr="00643A43">
        <w:t xml:space="preserve"> </w:t>
      </w:r>
      <w:r w:rsidRPr="00643A43">
        <w:t>countries,</w:t>
      </w:r>
      <w:r w:rsidR="00F73A4C" w:rsidRPr="00643A43">
        <w:t xml:space="preserve"> </w:t>
      </w:r>
      <w:r w:rsidRPr="00643A43">
        <w:t>adoption</w:t>
      </w:r>
      <w:r w:rsidR="00F73A4C" w:rsidRPr="00643A43">
        <w:t xml:space="preserve"> </w:t>
      </w:r>
      <w:r w:rsidRPr="00643A43">
        <w:t>levels</w:t>
      </w:r>
      <w:r w:rsidR="00F73A4C" w:rsidRPr="00643A43">
        <w:t xml:space="preserve"> </w:t>
      </w:r>
      <w:r w:rsidRPr="00643A43">
        <w:t>of</w:t>
      </w:r>
      <w:r w:rsidR="00F73A4C" w:rsidRPr="00643A43">
        <w:t xml:space="preserve"> </w:t>
      </w:r>
      <w:r w:rsidRPr="00643A43">
        <w:t>these</w:t>
      </w:r>
      <w:r w:rsidR="00F73A4C" w:rsidRPr="00643A43">
        <w:t xml:space="preserve"> </w:t>
      </w:r>
      <w:r w:rsidRPr="00643A43">
        <w:t>inputs</w:t>
      </w:r>
      <w:r w:rsidR="00F73A4C" w:rsidRPr="00643A43">
        <w:t xml:space="preserve"> </w:t>
      </w:r>
      <w:r w:rsidRPr="00643A43">
        <w:t>remain</w:t>
      </w:r>
      <w:r w:rsidR="00F73A4C" w:rsidRPr="00643A43">
        <w:t xml:space="preserve"> </w:t>
      </w:r>
      <w:r w:rsidRPr="00643A43">
        <w:t>low,</w:t>
      </w:r>
      <w:r w:rsidR="00F73A4C" w:rsidRPr="00643A43">
        <w:t xml:space="preserve"> </w:t>
      </w:r>
      <w:r w:rsidRPr="00643A43">
        <w:t>especially</w:t>
      </w:r>
      <w:r w:rsidR="00F73A4C" w:rsidRPr="00643A43">
        <w:t xml:space="preserve"> </w:t>
      </w:r>
      <w:r w:rsidRPr="00643A43">
        <w:t>in</w:t>
      </w:r>
      <w:r w:rsidR="00F73A4C" w:rsidRPr="00643A43">
        <w:t xml:space="preserve"> </w:t>
      </w:r>
      <w:r w:rsidRPr="00643A43">
        <w:t>sub-Saharan</w:t>
      </w:r>
      <w:r w:rsidR="00F73A4C" w:rsidRPr="00643A43">
        <w:t xml:space="preserve"> </w:t>
      </w:r>
      <w:r w:rsidRPr="00643A43">
        <w:t>Africa</w:t>
      </w:r>
      <w:r w:rsidR="00F73A4C" w:rsidRPr="00643A43">
        <w:t xml:space="preserve"> </w:t>
      </w:r>
      <w:r w:rsidRPr="00643A43">
        <w:t>(</w:t>
      </w:r>
      <w:hyperlink w:anchor="_bookmark20" w:history="1">
        <w:r w:rsidRPr="00643A43">
          <w:t>Benin</w:t>
        </w:r>
      </w:hyperlink>
      <w:r w:rsidRPr="00643A43">
        <w:t>,</w:t>
      </w:r>
      <w:r w:rsidR="00F73A4C" w:rsidRPr="00643A43">
        <w:t xml:space="preserve"> </w:t>
      </w:r>
      <w:hyperlink w:anchor="_bookmark20" w:history="1">
        <w:r w:rsidRPr="00643A43">
          <w:t>2016</w:t>
        </w:r>
      </w:hyperlink>
      <w:r w:rsidR="00A03FFA" w:rsidRPr="00643A43">
        <w:t>;</w:t>
      </w:r>
      <w:r w:rsidR="00F73A4C" w:rsidRPr="00643A43">
        <w:t xml:space="preserve"> </w:t>
      </w:r>
      <w:hyperlink w:anchor="_bookmark63" w:history="1">
        <w:r w:rsidR="00A03FFA" w:rsidRPr="00643A43">
          <w:t>Sheahan</w:t>
        </w:r>
        <w:r w:rsidR="00F73A4C" w:rsidRPr="00643A43">
          <w:t xml:space="preserve"> </w:t>
        </w:r>
        <w:r w:rsidR="00A03FFA" w:rsidRPr="00643A43">
          <w:t>&amp;</w:t>
        </w:r>
        <w:r w:rsidR="00F73A4C" w:rsidRPr="00643A43">
          <w:t xml:space="preserve"> </w:t>
        </w:r>
        <w:r w:rsidR="00A03FFA" w:rsidRPr="00643A43">
          <w:t>Barrett</w:t>
        </w:r>
      </w:hyperlink>
      <w:r w:rsidR="00A03FFA" w:rsidRPr="00643A43">
        <w:t>,</w:t>
      </w:r>
      <w:r w:rsidR="00F73A4C" w:rsidRPr="00643A43">
        <w:t xml:space="preserve"> </w:t>
      </w:r>
      <w:hyperlink w:anchor="_bookmark63" w:history="1">
        <w:r w:rsidR="00A03FFA" w:rsidRPr="00643A43">
          <w:t>2017</w:t>
        </w:r>
      </w:hyperlink>
      <w:r w:rsidRPr="00643A43">
        <w:t>).</w:t>
      </w:r>
      <w:r w:rsidR="00F73A4C" w:rsidRPr="00643A43">
        <w:t xml:space="preserve"> </w:t>
      </w:r>
      <w:r w:rsidRPr="00643A43">
        <w:t>Some</w:t>
      </w:r>
      <w:r w:rsidR="00F73A4C" w:rsidRPr="00643A43">
        <w:t xml:space="preserve"> </w:t>
      </w:r>
      <w:r w:rsidRPr="00643A43">
        <w:t>studies</w:t>
      </w:r>
      <w:r w:rsidR="00F73A4C" w:rsidRPr="00643A43">
        <w:t xml:space="preserve"> </w:t>
      </w:r>
      <w:r w:rsidRPr="00643A43">
        <w:t>point</w:t>
      </w:r>
      <w:r w:rsidR="00F73A4C" w:rsidRPr="00643A43">
        <w:t xml:space="preserve"> </w:t>
      </w:r>
      <w:r w:rsidRPr="00643A43">
        <w:t>out</w:t>
      </w:r>
      <w:r w:rsidR="00F73A4C" w:rsidRPr="00643A43">
        <w:t xml:space="preserve"> </w:t>
      </w:r>
      <w:r w:rsidRPr="00643A43">
        <w:t>the</w:t>
      </w:r>
      <w:r w:rsidR="00F73A4C" w:rsidRPr="00643A43">
        <w:t xml:space="preserve"> </w:t>
      </w:r>
      <w:r w:rsidRPr="00643A43">
        <w:t>limited</w:t>
      </w:r>
      <w:r w:rsidR="00F73A4C" w:rsidRPr="00643A43">
        <w:t xml:space="preserve"> </w:t>
      </w:r>
      <w:r w:rsidRPr="00643A43">
        <w:t>availability</w:t>
      </w:r>
      <w:r w:rsidR="00F73A4C" w:rsidRPr="00643A43">
        <w:t xml:space="preserve"> </w:t>
      </w:r>
      <w:r w:rsidRPr="00643A43">
        <w:t>of</w:t>
      </w:r>
      <w:r w:rsidR="00F73A4C" w:rsidRPr="00643A43">
        <w:t xml:space="preserve"> </w:t>
      </w:r>
      <w:r w:rsidRPr="00643A43">
        <w:t>improved</w:t>
      </w:r>
      <w:r w:rsidR="00F73A4C" w:rsidRPr="00643A43">
        <w:t xml:space="preserve"> </w:t>
      </w:r>
      <w:r w:rsidRPr="00643A43">
        <w:t>input</w:t>
      </w:r>
      <w:r w:rsidR="00F73A4C" w:rsidRPr="00643A43">
        <w:t xml:space="preserve"> </w:t>
      </w:r>
      <w:r w:rsidRPr="00643A43">
        <w:t>technologies</w:t>
      </w:r>
      <w:r w:rsidR="00F73A4C" w:rsidRPr="00643A43">
        <w:t xml:space="preserve"> </w:t>
      </w:r>
      <w:r w:rsidRPr="00643A43">
        <w:t>in</w:t>
      </w:r>
      <w:r w:rsidR="00F73A4C" w:rsidRPr="00643A43">
        <w:t xml:space="preserve"> </w:t>
      </w:r>
      <w:r w:rsidRPr="00643A43">
        <w:t>low-</w:t>
      </w:r>
      <w:r w:rsidR="00F73A4C" w:rsidRPr="00643A43">
        <w:t xml:space="preserve"> </w:t>
      </w:r>
      <w:r w:rsidRPr="00643A43">
        <w:t>and</w:t>
      </w:r>
      <w:r w:rsidR="00F73A4C" w:rsidRPr="00643A43">
        <w:t xml:space="preserve"> </w:t>
      </w:r>
      <w:r w:rsidRPr="00643A43">
        <w:t>middle-income</w:t>
      </w:r>
      <w:r w:rsidR="00F73A4C" w:rsidRPr="00643A43">
        <w:t xml:space="preserve"> </w:t>
      </w:r>
      <w:r w:rsidRPr="00643A43">
        <w:t>countries</w:t>
      </w:r>
      <w:r w:rsidR="00F73A4C" w:rsidRPr="00643A43">
        <w:t xml:space="preserve"> </w:t>
      </w:r>
      <w:r w:rsidRPr="00643A43">
        <w:t>(</w:t>
      </w:r>
      <w:hyperlink w:anchor="_bookmark12" w:history="1">
        <w:r w:rsidRPr="00643A43">
          <w:t>Asfaw</w:t>
        </w:r>
        <w:r w:rsidR="00F73A4C" w:rsidRPr="00643A43">
          <w:t xml:space="preserve"> </w:t>
        </w:r>
        <w:r w:rsidRPr="00643A43">
          <w:t>et</w:t>
        </w:r>
        <w:r w:rsidR="00F73A4C" w:rsidRPr="00643A43">
          <w:t xml:space="preserve"> </w:t>
        </w:r>
        <w:r w:rsidRPr="00643A43">
          <w:t>al.</w:t>
        </w:r>
      </w:hyperlink>
      <w:r w:rsidRPr="00643A43">
        <w:t>,</w:t>
      </w:r>
      <w:r w:rsidR="00F73A4C" w:rsidRPr="00643A43">
        <w:t xml:space="preserve"> </w:t>
      </w:r>
      <w:hyperlink w:anchor="_bookmark12" w:history="1">
        <w:r w:rsidRPr="00643A43">
          <w:t>2012</w:t>
        </w:r>
      </w:hyperlink>
      <w:r w:rsidRPr="00643A43">
        <w:t>;</w:t>
      </w:r>
      <w:r w:rsidR="00F73A4C" w:rsidRPr="00643A43">
        <w:t xml:space="preserve"> </w:t>
      </w:r>
      <w:hyperlink w:anchor="_bookmark46" w:history="1">
        <w:proofErr w:type="spellStart"/>
        <w:r w:rsidRPr="00643A43">
          <w:t>Maredia</w:t>
        </w:r>
        <w:proofErr w:type="spellEnd"/>
        <w:r w:rsidR="00F73A4C" w:rsidRPr="00643A43">
          <w:t xml:space="preserve"> </w:t>
        </w:r>
        <w:r w:rsidRPr="00643A43">
          <w:t>et</w:t>
        </w:r>
        <w:r w:rsidR="00F73A4C" w:rsidRPr="00643A43">
          <w:t xml:space="preserve"> </w:t>
        </w:r>
        <w:r w:rsidRPr="00643A43">
          <w:t>al.</w:t>
        </w:r>
      </w:hyperlink>
      <w:r w:rsidRPr="00643A43">
        <w:t>,</w:t>
      </w:r>
      <w:r w:rsidR="00F73A4C" w:rsidRPr="00643A43">
        <w:t xml:space="preserve"> </w:t>
      </w:r>
      <w:hyperlink w:anchor="_bookmark46" w:history="1">
        <w:r w:rsidRPr="00643A43">
          <w:t>2000</w:t>
        </w:r>
      </w:hyperlink>
      <w:r w:rsidRPr="00643A43">
        <w:t>).</w:t>
      </w:r>
      <w:r w:rsidR="00F73A4C" w:rsidRPr="00643A43">
        <w:t xml:space="preserve"> </w:t>
      </w:r>
      <w:r w:rsidRPr="00643A43">
        <w:t>However,</w:t>
      </w:r>
      <w:r w:rsidR="00F73A4C" w:rsidRPr="00643A43">
        <w:t xml:space="preserve"> </w:t>
      </w:r>
      <w:r w:rsidRPr="00643A43">
        <w:t>due</w:t>
      </w:r>
      <w:r w:rsidR="00F73A4C" w:rsidRPr="00643A43">
        <w:t xml:space="preserve"> </w:t>
      </w:r>
      <w:r w:rsidRPr="00643A43">
        <w:t>to</w:t>
      </w:r>
      <w:r w:rsidR="00F73A4C" w:rsidRPr="00643A43">
        <w:t xml:space="preserve"> </w:t>
      </w:r>
      <w:r w:rsidRPr="00643A43">
        <w:t>increased</w:t>
      </w:r>
      <w:r w:rsidR="00F73A4C" w:rsidRPr="00643A43">
        <w:t xml:space="preserve"> </w:t>
      </w:r>
      <w:r w:rsidRPr="00643A43">
        <w:t>government</w:t>
      </w:r>
      <w:r w:rsidR="00F73A4C" w:rsidRPr="00643A43">
        <w:t xml:space="preserve"> </w:t>
      </w:r>
      <w:r w:rsidRPr="00643A43">
        <w:t>action</w:t>
      </w:r>
      <w:r w:rsidR="00F73A4C" w:rsidRPr="00643A43">
        <w:t xml:space="preserve"> </w:t>
      </w:r>
      <w:r w:rsidRPr="00643A43">
        <w:t>in</w:t>
      </w:r>
      <w:r w:rsidR="00F73A4C" w:rsidRPr="00643A43">
        <w:t xml:space="preserve"> </w:t>
      </w:r>
      <w:r w:rsidRPr="00643A43">
        <w:t>the</w:t>
      </w:r>
      <w:r w:rsidR="00F73A4C" w:rsidRPr="00643A43">
        <w:t xml:space="preserve"> </w:t>
      </w:r>
      <w:r w:rsidRPr="00643A43">
        <w:t>area</w:t>
      </w:r>
      <w:r w:rsidR="00F73A4C" w:rsidRPr="00643A43">
        <w:t xml:space="preserve"> </w:t>
      </w:r>
      <w:r w:rsidRPr="00643A43">
        <w:t>of</w:t>
      </w:r>
      <w:r w:rsidR="00F73A4C" w:rsidRPr="00643A43">
        <w:t xml:space="preserve"> </w:t>
      </w:r>
      <w:r w:rsidRPr="00643A43">
        <w:t>research</w:t>
      </w:r>
      <w:r w:rsidR="00F73A4C" w:rsidRPr="00643A43">
        <w:t xml:space="preserve"> </w:t>
      </w:r>
      <w:r w:rsidRPr="00643A43">
        <w:t>and</w:t>
      </w:r>
      <w:r w:rsidR="00F73A4C" w:rsidRPr="00643A43">
        <w:t xml:space="preserve"> </w:t>
      </w:r>
      <w:r w:rsidRPr="00643A43">
        <w:t>breeding,</w:t>
      </w:r>
      <w:r w:rsidR="00F73A4C" w:rsidRPr="00643A43">
        <w:t xml:space="preserve"> </w:t>
      </w:r>
      <w:r w:rsidRPr="00643A43">
        <w:t>privatization/liberalization</w:t>
      </w:r>
      <w:r w:rsidR="00F73A4C" w:rsidRPr="00643A43">
        <w:t xml:space="preserve"> </w:t>
      </w:r>
      <w:r w:rsidRPr="00643A43">
        <w:t>of</w:t>
      </w:r>
      <w:r w:rsidR="00F73A4C" w:rsidRPr="00643A43">
        <w:t xml:space="preserve"> </w:t>
      </w:r>
      <w:r w:rsidRPr="00643A43">
        <w:t>the</w:t>
      </w:r>
      <w:r w:rsidR="00F73A4C" w:rsidRPr="00643A43">
        <w:t xml:space="preserve"> </w:t>
      </w:r>
      <w:r w:rsidRPr="00643A43">
        <w:t>inputs</w:t>
      </w:r>
      <w:r w:rsidR="00F73A4C" w:rsidRPr="00643A43">
        <w:t xml:space="preserve"> </w:t>
      </w:r>
      <w:r w:rsidRPr="00643A43">
        <w:t>market,</w:t>
      </w:r>
      <w:r w:rsidR="00F73A4C" w:rsidRPr="00643A43">
        <w:t xml:space="preserve"> </w:t>
      </w:r>
      <w:r w:rsidRPr="00643A43">
        <w:t>and</w:t>
      </w:r>
      <w:r w:rsidR="00F73A4C" w:rsidRPr="00643A43">
        <w:t xml:space="preserve"> </w:t>
      </w:r>
      <w:r w:rsidRPr="00643A43">
        <w:t>in</w:t>
      </w:r>
      <w:r w:rsidR="00F73A4C" w:rsidRPr="00643A43">
        <w:t xml:space="preserve"> </w:t>
      </w:r>
      <w:r w:rsidRPr="00643A43">
        <w:t>some</w:t>
      </w:r>
      <w:r w:rsidR="00F73A4C" w:rsidRPr="00643A43">
        <w:t xml:space="preserve"> </w:t>
      </w:r>
      <w:r w:rsidRPr="00643A43">
        <w:t>cases</w:t>
      </w:r>
      <w:r w:rsidR="00F73A4C" w:rsidRPr="00643A43">
        <w:t xml:space="preserve"> </w:t>
      </w:r>
      <w:r w:rsidRPr="00643A43">
        <w:t>input</w:t>
      </w:r>
      <w:r w:rsidR="00F73A4C" w:rsidRPr="00643A43">
        <w:t xml:space="preserve"> </w:t>
      </w:r>
      <w:r w:rsidRPr="00643A43">
        <w:t>subsidy</w:t>
      </w:r>
      <w:r w:rsidR="00F73A4C" w:rsidRPr="00643A43">
        <w:t xml:space="preserve"> </w:t>
      </w:r>
      <w:r w:rsidRPr="00643A43">
        <w:t>programs,</w:t>
      </w:r>
      <w:r w:rsidR="00F73A4C" w:rsidRPr="00643A43">
        <w:t xml:space="preserve"> </w:t>
      </w:r>
      <w:r w:rsidRPr="00643A43">
        <w:t>over</w:t>
      </w:r>
      <w:r w:rsidR="00F73A4C" w:rsidRPr="00643A43">
        <w:t xml:space="preserve"> </w:t>
      </w:r>
      <w:r w:rsidRPr="00643A43">
        <w:t>time,</w:t>
      </w:r>
      <w:r w:rsidR="00F73A4C" w:rsidRPr="00643A43">
        <w:t xml:space="preserve"> </w:t>
      </w:r>
      <w:r w:rsidRPr="00643A43">
        <w:t>improved</w:t>
      </w:r>
      <w:r w:rsidR="00F73A4C" w:rsidRPr="00643A43">
        <w:t xml:space="preserve"> </w:t>
      </w:r>
      <w:r w:rsidRPr="00643A43">
        <w:t>inputs</w:t>
      </w:r>
      <w:r w:rsidR="00F73A4C" w:rsidRPr="00643A43">
        <w:t xml:space="preserve"> </w:t>
      </w:r>
      <w:r w:rsidRPr="00643A43">
        <w:t>become</w:t>
      </w:r>
      <w:r w:rsidR="00F73A4C" w:rsidRPr="00643A43">
        <w:t xml:space="preserve"> </w:t>
      </w:r>
      <w:r w:rsidRPr="00643A43">
        <w:t>more</w:t>
      </w:r>
      <w:r w:rsidR="00F73A4C" w:rsidRPr="00643A43">
        <w:t xml:space="preserve"> </w:t>
      </w:r>
      <w:r w:rsidRPr="00643A43">
        <w:t>available</w:t>
      </w:r>
      <w:r w:rsidR="00F73A4C" w:rsidRPr="00643A43">
        <w:t xml:space="preserve"> </w:t>
      </w:r>
      <w:r w:rsidRPr="00643A43">
        <w:t>in</w:t>
      </w:r>
      <w:r w:rsidR="00F73A4C" w:rsidRPr="00643A43">
        <w:t xml:space="preserve"> </w:t>
      </w:r>
      <w:r w:rsidRPr="00643A43">
        <w:t>low-</w:t>
      </w:r>
      <w:r w:rsidR="00F73A4C" w:rsidRPr="00643A43">
        <w:t xml:space="preserve"> </w:t>
      </w:r>
      <w:r w:rsidRPr="00643A43">
        <w:t>and</w:t>
      </w:r>
      <w:r w:rsidR="00F73A4C" w:rsidRPr="00643A43">
        <w:t xml:space="preserve"> </w:t>
      </w:r>
      <w:r w:rsidRPr="00643A43">
        <w:t>middle-income</w:t>
      </w:r>
      <w:r w:rsidR="00F73A4C" w:rsidRPr="00643A43">
        <w:t xml:space="preserve"> </w:t>
      </w:r>
      <w:r w:rsidRPr="00643A43">
        <w:t>countries</w:t>
      </w:r>
      <w:r w:rsidR="00F73A4C" w:rsidRPr="00643A43">
        <w:t xml:space="preserve"> </w:t>
      </w:r>
      <w:r w:rsidRPr="00643A43">
        <w:t>(</w:t>
      </w:r>
      <w:hyperlink w:anchor="_bookmark39" w:history="1">
        <w:r w:rsidR="00A03FFA" w:rsidRPr="00643A43">
          <w:t>Jayne</w:t>
        </w:r>
        <w:r w:rsidR="00F73A4C" w:rsidRPr="00643A43">
          <w:t xml:space="preserve"> </w:t>
        </w:r>
        <w:r w:rsidR="00A03FFA" w:rsidRPr="00643A43">
          <w:t>&amp;</w:t>
        </w:r>
        <w:r w:rsidR="00F73A4C" w:rsidRPr="00643A43">
          <w:t xml:space="preserve"> </w:t>
        </w:r>
        <w:r w:rsidR="00A03FFA" w:rsidRPr="00643A43">
          <w:t>Rashid</w:t>
        </w:r>
      </w:hyperlink>
      <w:r w:rsidR="00A03FFA" w:rsidRPr="00643A43">
        <w:t>,</w:t>
      </w:r>
      <w:r w:rsidR="00F73A4C" w:rsidRPr="00643A43">
        <w:t xml:space="preserve"> </w:t>
      </w:r>
      <w:hyperlink w:anchor="_bookmark39" w:history="1">
        <w:r w:rsidR="00A03FFA" w:rsidRPr="00643A43">
          <w:t>2013</w:t>
        </w:r>
      </w:hyperlink>
      <w:r w:rsidR="00A03FFA" w:rsidRPr="00643A43">
        <w:t>;</w:t>
      </w:r>
      <w:r w:rsidR="00F73A4C" w:rsidRPr="00643A43">
        <w:t xml:space="preserve"> </w:t>
      </w:r>
      <w:hyperlink w:anchor="_bookmark53" w:history="1">
        <w:proofErr w:type="spellStart"/>
        <w:r w:rsidRPr="00643A43">
          <w:t>Minten</w:t>
        </w:r>
        <w:proofErr w:type="spellEnd"/>
        <w:r w:rsidR="00F73A4C" w:rsidRPr="00643A43">
          <w:t xml:space="preserve"> </w:t>
        </w:r>
        <w:r w:rsidRPr="00643A43">
          <w:t>et</w:t>
        </w:r>
        <w:r w:rsidR="00F73A4C" w:rsidRPr="00643A43">
          <w:t xml:space="preserve"> </w:t>
        </w:r>
        <w:r w:rsidRPr="00643A43">
          <w:t>al.</w:t>
        </w:r>
      </w:hyperlink>
      <w:r w:rsidRPr="00643A43">
        <w:t>,</w:t>
      </w:r>
      <w:r w:rsidR="00F73A4C" w:rsidRPr="00643A43">
        <w:t xml:space="preserve"> </w:t>
      </w:r>
      <w:hyperlink w:anchor="_bookmark53" w:history="1">
        <w:r w:rsidRPr="00643A43">
          <w:t>2013</w:t>
        </w:r>
      </w:hyperlink>
      <w:r w:rsidRPr="00643A43">
        <w:t>).</w:t>
      </w:r>
      <w:r w:rsidR="00F73A4C" w:rsidRPr="00643A43">
        <w:t xml:space="preserve"> </w:t>
      </w:r>
      <w:r w:rsidRPr="00643A43">
        <w:t>Lately,</w:t>
      </w:r>
      <w:r w:rsidR="00F73A4C" w:rsidRPr="00643A43">
        <w:t xml:space="preserve"> </w:t>
      </w:r>
      <w:r w:rsidRPr="00643A43">
        <w:t>poor</w:t>
      </w:r>
      <w:r w:rsidR="00F73A4C" w:rsidRPr="00643A43">
        <w:t xml:space="preserve"> </w:t>
      </w:r>
      <w:r w:rsidRPr="00643A43">
        <w:t>quality</w:t>
      </w:r>
      <w:r w:rsidR="00F73A4C" w:rsidRPr="00643A43">
        <w:t xml:space="preserve"> </w:t>
      </w:r>
      <w:r w:rsidRPr="00643A43">
        <w:t>of</w:t>
      </w:r>
      <w:r w:rsidR="00F73A4C" w:rsidRPr="00643A43">
        <w:t xml:space="preserve"> </w:t>
      </w:r>
      <w:r w:rsidRPr="00643A43">
        <w:t>purchased</w:t>
      </w:r>
      <w:r w:rsidR="00F73A4C" w:rsidRPr="00643A43">
        <w:t xml:space="preserve"> </w:t>
      </w:r>
      <w:r w:rsidRPr="00643A43">
        <w:t>input,</w:t>
      </w:r>
      <w:r w:rsidR="00F73A4C" w:rsidRPr="00643A43">
        <w:t xml:space="preserve"> </w:t>
      </w:r>
      <w:r w:rsidRPr="00643A43">
        <w:t>is</w:t>
      </w:r>
      <w:r w:rsidR="00F73A4C" w:rsidRPr="00643A43">
        <w:t xml:space="preserve"> </w:t>
      </w:r>
      <w:r w:rsidRPr="00643A43">
        <w:t>emerging</w:t>
      </w:r>
      <w:r w:rsidR="00F73A4C" w:rsidRPr="00643A43">
        <w:t xml:space="preserve"> </w:t>
      </w:r>
      <w:r w:rsidRPr="00643A43">
        <w:t>as</w:t>
      </w:r>
      <w:r w:rsidR="00F73A4C" w:rsidRPr="00643A43">
        <w:t xml:space="preserve"> </w:t>
      </w:r>
      <w:r w:rsidRPr="00643A43">
        <w:t>an</w:t>
      </w:r>
      <w:r w:rsidR="00F73A4C" w:rsidRPr="00643A43">
        <w:t xml:space="preserve"> </w:t>
      </w:r>
      <w:r w:rsidRPr="00643A43">
        <w:t>additional</w:t>
      </w:r>
      <w:r w:rsidR="00F73A4C" w:rsidRPr="00643A43">
        <w:t xml:space="preserve"> </w:t>
      </w:r>
      <w:r w:rsidRPr="00643A43">
        <w:t>explanation</w:t>
      </w:r>
      <w:r w:rsidR="00F73A4C" w:rsidRPr="00643A43">
        <w:t xml:space="preserve"> </w:t>
      </w:r>
      <w:r w:rsidRPr="00643A43">
        <w:t>for</w:t>
      </w:r>
      <w:r w:rsidR="00F73A4C" w:rsidRPr="00643A43">
        <w:t xml:space="preserve"> </w:t>
      </w:r>
      <w:r w:rsidRPr="00643A43">
        <w:t>limited</w:t>
      </w:r>
      <w:r w:rsidR="00F73A4C" w:rsidRPr="00643A43">
        <w:t xml:space="preserve"> </w:t>
      </w:r>
      <w:r w:rsidRPr="00643A43">
        <w:t>adoption</w:t>
      </w:r>
      <w:r w:rsidR="00F73A4C" w:rsidRPr="00643A43">
        <w:t xml:space="preserve"> </w:t>
      </w:r>
      <w:r w:rsidRPr="00643A43">
        <w:t>(</w:t>
      </w:r>
      <w:hyperlink w:anchor="_bookmark13" w:history="1">
        <w:r w:rsidR="00A03FFA" w:rsidRPr="00643A43">
          <w:t>Ashour</w:t>
        </w:r>
        <w:r w:rsidR="00F73A4C" w:rsidRPr="00643A43">
          <w:t xml:space="preserve"> </w:t>
        </w:r>
        <w:r w:rsidR="00A03FFA" w:rsidRPr="00643A43">
          <w:t>et</w:t>
        </w:r>
        <w:r w:rsidR="00F73A4C" w:rsidRPr="00643A43">
          <w:t xml:space="preserve"> </w:t>
        </w:r>
        <w:r w:rsidR="00A03FFA" w:rsidRPr="00643A43">
          <w:t>al.</w:t>
        </w:r>
      </w:hyperlink>
      <w:r w:rsidR="00A03FFA" w:rsidRPr="00643A43">
        <w:t>,</w:t>
      </w:r>
      <w:r w:rsidR="00F73A4C" w:rsidRPr="00643A43">
        <w:t xml:space="preserve"> </w:t>
      </w:r>
      <w:hyperlink w:anchor="_bookmark13" w:history="1">
        <w:r w:rsidR="00A03FFA" w:rsidRPr="00643A43">
          <w:t>2019</w:t>
        </w:r>
      </w:hyperlink>
      <w:r w:rsidR="00A03FFA" w:rsidRPr="00643A43">
        <w:t>;</w:t>
      </w:r>
      <w:r w:rsidR="00F73A4C" w:rsidRPr="00643A43">
        <w:t xml:space="preserve"> </w:t>
      </w:r>
      <w:hyperlink w:anchor="_bookmark16" w:history="1">
        <w:proofErr w:type="spellStart"/>
        <w:r w:rsidR="00A03FFA" w:rsidRPr="00643A43">
          <w:t>Barriga</w:t>
        </w:r>
        <w:proofErr w:type="spellEnd"/>
        <w:r w:rsidR="00F73A4C" w:rsidRPr="00643A43">
          <w:t xml:space="preserve"> </w:t>
        </w:r>
        <w:r w:rsidR="00A03FFA" w:rsidRPr="00643A43">
          <w:t>&amp;</w:t>
        </w:r>
        <w:r w:rsidR="00F73A4C" w:rsidRPr="00643A43">
          <w:t xml:space="preserve"> </w:t>
        </w:r>
        <w:proofErr w:type="spellStart"/>
        <w:r w:rsidR="00A03FFA" w:rsidRPr="00643A43">
          <w:t>Fiala</w:t>
        </w:r>
        <w:proofErr w:type="spellEnd"/>
      </w:hyperlink>
      <w:r w:rsidRPr="00643A43">
        <w:t>,</w:t>
      </w:r>
      <w:r w:rsidR="00F73A4C" w:rsidRPr="00643A43">
        <w:t xml:space="preserve"> </w:t>
      </w:r>
      <w:hyperlink w:anchor="_bookmark16" w:history="1">
        <w:r w:rsidRPr="00643A43">
          <w:t>2020</w:t>
        </w:r>
      </w:hyperlink>
      <w:r w:rsidRPr="00643A43">
        <w:t>;</w:t>
      </w:r>
      <w:r w:rsidR="00F73A4C" w:rsidRPr="00643A43">
        <w:t xml:space="preserve"> </w:t>
      </w:r>
      <w:hyperlink w:anchor="_bookmark22" w:history="1">
        <w:r w:rsidRPr="00643A43">
          <w:t>Bold</w:t>
        </w:r>
        <w:r w:rsidR="00F73A4C" w:rsidRPr="00643A43">
          <w:t xml:space="preserve"> </w:t>
        </w:r>
        <w:r w:rsidRPr="00643A43">
          <w:t>et</w:t>
        </w:r>
        <w:r w:rsidR="00F73A4C" w:rsidRPr="00643A43">
          <w:t xml:space="preserve"> </w:t>
        </w:r>
        <w:r w:rsidRPr="00643A43">
          <w:t>al.</w:t>
        </w:r>
      </w:hyperlink>
      <w:r w:rsidRPr="00643A43">
        <w:t>,</w:t>
      </w:r>
      <w:r w:rsidR="00F73A4C" w:rsidRPr="00643A43">
        <w:t xml:space="preserve"> </w:t>
      </w:r>
      <w:hyperlink w:anchor="_bookmark22" w:history="1">
        <w:r w:rsidRPr="00643A43">
          <w:t>2017</w:t>
        </w:r>
      </w:hyperlink>
      <w:r w:rsidRPr="00643A43">
        <w:t>).</w:t>
      </w:r>
      <w:r w:rsidR="00F73A4C" w:rsidRPr="00643A43">
        <w:t xml:space="preserve"> </w:t>
      </w:r>
      <w:r w:rsidRPr="00643A43">
        <w:t>As</w:t>
      </w:r>
      <w:r w:rsidR="00F73A4C" w:rsidRPr="00643A43">
        <w:t xml:space="preserve"> </w:t>
      </w:r>
      <w:r w:rsidRPr="00643A43">
        <w:t>such,</w:t>
      </w:r>
      <w:r w:rsidR="00F73A4C" w:rsidRPr="00643A43">
        <w:t xml:space="preserve"> </w:t>
      </w:r>
      <w:r w:rsidRPr="00643A43">
        <w:t>perceptions</w:t>
      </w:r>
      <w:r w:rsidR="00F73A4C" w:rsidRPr="00643A43">
        <w:t xml:space="preserve"> </w:t>
      </w:r>
      <w:r w:rsidRPr="00643A43">
        <w:t>related</w:t>
      </w:r>
      <w:r w:rsidR="00F73A4C" w:rsidRPr="00643A43">
        <w:t xml:space="preserve"> </w:t>
      </w:r>
      <w:r w:rsidRPr="00643A43">
        <w:t>to</w:t>
      </w:r>
      <w:r w:rsidR="00F73A4C" w:rsidRPr="00643A43">
        <w:t xml:space="preserve"> </w:t>
      </w:r>
      <w:r w:rsidRPr="00643A43">
        <w:t>the</w:t>
      </w:r>
      <w:r w:rsidR="00F73A4C" w:rsidRPr="00643A43">
        <w:t xml:space="preserve"> </w:t>
      </w:r>
      <w:r w:rsidRPr="00643A43">
        <w:t>conduct</w:t>
      </w:r>
      <w:r w:rsidR="00F73A4C" w:rsidRPr="00643A43">
        <w:t xml:space="preserve"> </w:t>
      </w:r>
      <w:r w:rsidRPr="00643A43">
        <w:t>and</w:t>
      </w:r>
      <w:r w:rsidR="00F73A4C" w:rsidRPr="00643A43">
        <w:t xml:space="preserve"> </w:t>
      </w:r>
      <w:r w:rsidRPr="00643A43">
        <w:t>performance</w:t>
      </w:r>
      <w:r w:rsidR="00F73A4C" w:rsidRPr="00643A43">
        <w:t xml:space="preserve"> </w:t>
      </w:r>
      <w:r w:rsidRPr="00643A43">
        <w:t>of</w:t>
      </w:r>
      <w:r w:rsidR="00F73A4C" w:rsidRPr="00643A43">
        <w:t xml:space="preserve"> </w:t>
      </w:r>
      <w:proofErr w:type="spellStart"/>
      <w:r w:rsidRPr="00643A43">
        <w:t>agro</w:t>
      </w:r>
      <w:proofErr w:type="spellEnd"/>
      <w:r w:rsidRPr="00643A43">
        <w:t>-input</w:t>
      </w:r>
      <w:r w:rsidR="00F73A4C" w:rsidRPr="00643A43">
        <w:t xml:space="preserve"> </w:t>
      </w:r>
      <w:r w:rsidRPr="00643A43">
        <w:t>dealers</w:t>
      </w:r>
      <w:r w:rsidR="00F73A4C" w:rsidRPr="00643A43">
        <w:t xml:space="preserve"> </w:t>
      </w:r>
      <w:r w:rsidRPr="00643A43">
        <w:t>and</w:t>
      </w:r>
      <w:r w:rsidR="00F73A4C" w:rsidRPr="00643A43">
        <w:t xml:space="preserve"> </w:t>
      </w:r>
      <w:r w:rsidRPr="00643A43">
        <w:t>the</w:t>
      </w:r>
      <w:r w:rsidR="00F73A4C" w:rsidRPr="00643A43">
        <w:t xml:space="preserve"> </w:t>
      </w:r>
      <w:r w:rsidRPr="00643A43">
        <w:t>quality</w:t>
      </w:r>
      <w:r w:rsidR="00F73A4C" w:rsidRPr="00643A43">
        <w:t xml:space="preserve"> </w:t>
      </w:r>
      <w:r w:rsidRPr="00643A43">
        <w:t>of</w:t>
      </w:r>
      <w:r w:rsidR="00F73A4C" w:rsidRPr="00643A43">
        <w:t xml:space="preserve"> </w:t>
      </w:r>
      <w:r w:rsidRPr="00643A43">
        <w:t>the</w:t>
      </w:r>
      <w:r w:rsidR="00F73A4C" w:rsidRPr="00643A43">
        <w:t xml:space="preserve"> </w:t>
      </w:r>
      <w:r w:rsidRPr="00643A43">
        <w:t>products</w:t>
      </w:r>
      <w:r w:rsidR="00F73A4C" w:rsidRPr="00643A43">
        <w:t xml:space="preserve"> </w:t>
      </w:r>
      <w:r w:rsidRPr="00643A43">
        <w:t>they</w:t>
      </w:r>
      <w:r w:rsidR="00F73A4C" w:rsidRPr="00643A43">
        <w:t xml:space="preserve"> </w:t>
      </w:r>
      <w:r w:rsidRPr="00643A43">
        <w:t>sell</w:t>
      </w:r>
      <w:r w:rsidR="00F73A4C" w:rsidRPr="00643A43">
        <w:t xml:space="preserve"> </w:t>
      </w:r>
      <w:r w:rsidRPr="00643A43">
        <w:t>will</w:t>
      </w:r>
      <w:r w:rsidR="00F73A4C" w:rsidRPr="00643A43">
        <w:t xml:space="preserve"> </w:t>
      </w:r>
      <w:r w:rsidRPr="00643A43">
        <w:t>have</w:t>
      </w:r>
      <w:r w:rsidR="00F73A4C" w:rsidRPr="00643A43">
        <w:t xml:space="preserve"> </w:t>
      </w:r>
      <w:r w:rsidRPr="00643A43">
        <w:t>important</w:t>
      </w:r>
      <w:r w:rsidR="00F73A4C" w:rsidRPr="00643A43">
        <w:t xml:space="preserve"> </w:t>
      </w:r>
      <w:r w:rsidRPr="00643A43">
        <w:t>consequences</w:t>
      </w:r>
      <w:r w:rsidR="00F73A4C" w:rsidRPr="00643A43">
        <w:t xml:space="preserve"> </w:t>
      </w:r>
      <w:r w:rsidRPr="00643A43">
        <w:t>for</w:t>
      </w:r>
      <w:r w:rsidR="00F73A4C" w:rsidRPr="00643A43">
        <w:t xml:space="preserve"> </w:t>
      </w:r>
      <w:r w:rsidRPr="00643A43">
        <w:t>the</w:t>
      </w:r>
      <w:r w:rsidR="00F73A4C" w:rsidRPr="00643A43">
        <w:t xml:space="preserve"> </w:t>
      </w:r>
      <w:r w:rsidRPr="00643A43">
        <w:t>value</w:t>
      </w:r>
      <w:r w:rsidR="00F73A4C" w:rsidRPr="00643A43">
        <w:t xml:space="preserve"> </w:t>
      </w:r>
      <w:r w:rsidRPr="00643A43">
        <w:t>chain</w:t>
      </w:r>
      <w:r w:rsidR="00F73A4C" w:rsidRPr="00643A43">
        <w:t xml:space="preserve"> </w:t>
      </w:r>
      <w:r w:rsidRPr="00643A43">
        <w:t>structure</w:t>
      </w:r>
      <w:r w:rsidR="00F73A4C" w:rsidRPr="00643A43">
        <w:t xml:space="preserve"> </w:t>
      </w:r>
      <w:r w:rsidRPr="00643A43">
        <w:t>and</w:t>
      </w:r>
      <w:r w:rsidR="00F73A4C" w:rsidRPr="00643A43">
        <w:t xml:space="preserve"> </w:t>
      </w:r>
      <w:r w:rsidRPr="00643A43">
        <w:t>performance.</w:t>
      </w:r>
    </w:p>
    <w:p w14:paraId="16049A75" w14:textId="76BD8ED6" w:rsidR="005139B5" w:rsidRPr="00643A43" w:rsidRDefault="0081249E" w:rsidP="00643A43">
      <w:pPr>
        <w:pStyle w:val="1PP"/>
        <w:jc w:val="both"/>
      </w:pPr>
      <w:r w:rsidRPr="00643A43">
        <w:t>In</w:t>
      </w:r>
      <w:r w:rsidR="00F73A4C" w:rsidRPr="00643A43">
        <w:t xml:space="preserve"> </w:t>
      </w:r>
      <w:r w:rsidRPr="00643A43">
        <w:t>our</w:t>
      </w:r>
      <w:r w:rsidR="00F73A4C" w:rsidRPr="00643A43">
        <w:t xml:space="preserve"> </w:t>
      </w:r>
      <w:r w:rsidRPr="00643A43">
        <w:t>sample,</w:t>
      </w:r>
      <w:r w:rsidR="00F73A4C" w:rsidRPr="00643A43">
        <w:t xml:space="preserve"> </w:t>
      </w:r>
      <w:r w:rsidRPr="00643A43">
        <w:t>there</w:t>
      </w:r>
      <w:r w:rsidR="00F73A4C" w:rsidRPr="00643A43">
        <w:t xml:space="preserve"> </w:t>
      </w:r>
      <w:r w:rsidRPr="00643A43">
        <w:t>is</w:t>
      </w:r>
      <w:r w:rsidR="00F73A4C" w:rsidRPr="00643A43">
        <w:t xml:space="preserve"> </w:t>
      </w:r>
      <w:r w:rsidRPr="00643A43">
        <w:t>significant</w:t>
      </w:r>
      <w:r w:rsidR="00F73A4C" w:rsidRPr="00643A43">
        <w:t xml:space="preserve"> </w:t>
      </w:r>
      <w:r w:rsidRPr="00643A43">
        <w:t>heterogeneity</w:t>
      </w:r>
      <w:r w:rsidR="00F73A4C" w:rsidRPr="00643A43">
        <w:t xml:space="preserve"> </w:t>
      </w:r>
      <w:r w:rsidRPr="00643A43">
        <w:t>in</w:t>
      </w:r>
      <w:r w:rsidR="00F73A4C" w:rsidRPr="00643A43">
        <w:t xml:space="preserve"> </w:t>
      </w:r>
      <w:proofErr w:type="spellStart"/>
      <w:r w:rsidRPr="00643A43">
        <w:t>agro</w:t>
      </w:r>
      <w:proofErr w:type="spellEnd"/>
      <w:r w:rsidRPr="00643A43">
        <w:t>-input</w:t>
      </w:r>
      <w:r w:rsidR="00F73A4C" w:rsidRPr="00643A43">
        <w:t xml:space="preserve"> </w:t>
      </w:r>
      <w:r w:rsidRPr="00643A43">
        <w:t>dealers.</w:t>
      </w:r>
      <w:r w:rsidR="00F73A4C" w:rsidRPr="00643A43">
        <w:t xml:space="preserve"> </w:t>
      </w:r>
      <w:r w:rsidRPr="00643A43">
        <w:t>Some</w:t>
      </w:r>
      <w:r w:rsidR="00F73A4C" w:rsidRPr="00643A43">
        <w:t xml:space="preserve"> </w:t>
      </w:r>
      <w:r w:rsidRPr="00643A43">
        <w:t>are</w:t>
      </w:r>
      <w:r w:rsidR="00F73A4C" w:rsidRPr="00643A43">
        <w:t xml:space="preserve"> </w:t>
      </w:r>
      <w:r w:rsidRPr="00643A43">
        <w:t>large</w:t>
      </w:r>
      <w:r w:rsidR="00F73A4C" w:rsidRPr="00643A43">
        <w:t xml:space="preserve"> </w:t>
      </w:r>
      <w:r w:rsidRPr="00643A43">
        <w:t>shops</w:t>
      </w:r>
      <w:r w:rsidR="00F73A4C" w:rsidRPr="00643A43">
        <w:t xml:space="preserve"> </w:t>
      </w:r>
      <w:r w:rsidRPr="00643A43">
        <w:t>located</w:t>
      </w:r>
      <w:r w:rsidR="00F73A4C" w:rsidRPr="00643A43">
        <w:t xml:space="preserve"> </w:t>
      </w:r>
      <w:r w:rsidRPr="00643A43">
        <w:t>in</w:t>
      </w:r>
      <w:r w:rsidR="00F73A4C" w:rsidRPr="00643A43">
        <w:t xml:space="preserve"> </w:t>
      </w:r>
      <w:r w:rsidRPr="00643A43">
        <w:t>town</w:t>
      </w:r>
      <w:r w:rsidR="00F73A4C" w:rsidRPr="00643A43">
        <w:t xml:space="preserve"> </w:t>
      </w:r>
      <w:r w:rsidRPr="00643A43">
        <w:t>centers</w:t>
      </w:r>
      <w:r w:rsidR="00F73A4C" w:rsidRPr="00643A43">
        <w:t xml:space="preserve"> </w:t>
      </w:r>
      <w:r w:rsidRPr="00643A43">
        <w:t>with</w:t>
      </w:r>
      <w:r w:rsidR="00F73A4C" w:rsidRPr="00643A43">
        <w:t xml:space="preserve"> </w:t>
      </w:r>
      <w:r w:rsidRPr="00643A43">
        <w:t>several</w:t>
      </w:r>
      <w:r w:rsidR="00F73A4C" w:rsidRPr="00643A43">
        <w:t xml:space="preserve"> </w:t>
      </w:r>
      <w:r w:rsidRPr="00643A43">
        <w:t>branches</w:t>
      </w:r>
      <w:r w:rsidR="00F73A4C" w:rsidRPr="00643A43">
        <w:t xml:space="preserve"> </w:t>
      </w:r>
      <w:r w:rsidRPr="00643A43">
        <w:t>that</w:t>
      </w:r>
      <w:r w:rsidR="00F73A4C" w:rsidRPr="00643A43">
        <w:t xml:space="preserve"> </w:t>
      </w:r>
      <w:r w:rsidRPr="00643A43">
        <w:t>specialize</w:t>
      </w:r>
      <w:r w:rsidR="00F73A4C" w:rsidRPr="00643A43">
        <w:t xml:space="preserve"> </w:t>
      </w:r>
      <w:r w:rsidRPr="00643A43">
        <w:t>in</w:t>
      </w:r>
      <w:r w:rsidR="00F73A4C" w:rsidRPr="00643A43">
        <w:t xml:space="preserve"> </w:t>
      </w:r>
      <w:r w:rsidRPr="00643A43">
        <w:t>farm</w:t>
      </w:r>
      <w:r w:rsidR="00F73A4C" w:rsidRPr="00643A43">
        <w:t xml:space="preserve"> </w:t>
      </w:r>
      <w:r w:rsidRPr="00643A43">
        <w:t>inputs</w:t>
      </w:r>
      <w:r w:rsidR="00F73A4C" w:rsidRPr="00643A43">
        <w:t xml:space="preserve"> </w:t>
      </w:r>
      <w:r w:rsidRPr="00643A43">
        <w:t>and</w:t>
      </w:r>
      <w:r w:rsidR="00F73A4C" w:rsidRPr="00643A43">
        <w:t xml:space="preserve"> </w:t>
      </w:r>
      <w:r w:rsidRPr="00643A43">
        <w:t>implements.</w:t>
      </w:r>
      <w:r w:rsidR="00F73A4C" w:rsidRPr="00643A43">
        <w:t xml:space="preserve"> </w:t>
      </w:r>
      <w:r w:rsidRPr="00643A43">
        <w:t>Others</w:t>
      </w:r>
      <w:r w:rsidR="00F73A4C" w:rsidRPr="00643A43">
        <w:t xml:space="preserve"> </w:t>
      </w:r>
      <w:r w:rsidRPr="00643A43">
        <w:t>are</w:t>
      </w:r>
      <w:r w:rsidR="00F73A4C" w:rsidRPr="00643A43">
        <w:t xml:space="preserve"> </w:t>
      </w:r>
      <w:r w:rsidRPr="00643A43">
        <w:t>small</w:t>
      </w:r>
      <w:r w:rsidR="00F73A4C" w:rsidRPr="00643A43">
        <w:t xml:space="preserve"> </w:t>
      </w:r>
      <w:r w:rsidRPr="00643A43">
        <w:t>shops</w:t>
      </w:r>
      <w:r w:rsidR="00F73A4C" w:rsidRPr="00643A43">
        <w:t xml:space="preserve"> </w:t>
      </w:r>
      <w:r w:rsidRPr="00643A43">
        <w:t>in</w:t>
      </w:r>
      <w:r w:rsidR="00F73A4C" w:rsidRPr="00643A43">
        <w:t xml:space="preserve"> </w:t>
      </w:r>
      <w:r w:rsidRPr="00643A43">
        <w:t>villages</w:t>
      </w:r>
      <w:r w:rsidR="00F73A4C" w:rsidRPr="00643A43">
        <w:t xml:space="preserve"> </w:t>
      </w:r>
      <w:r w:rsidRPr="00643A43">
        <w:t>that</w:t>
      </w:r>
      <w:r w:rsidR="00F73A4C" w:rsidRPr="00643A43">
        <w:t xml:space="preserve"> </w:t>
      </w:r>
      <w:r w:rsidRPr="00643A43">
        <w:t>only</w:t>
      </w:r>
      <w:r w:rsidR="00F73A4C" w:rsidRPr="00643A43">
        <w:t xml:space="preserve"> </w:t>
      </w:r>
      <w:r w:rsidRPr="00643A43">
        <w:t>stock</w:t>
      </w:r>
      <w:r w:rsidR="00F73A4C" w:rsidRPr="00643A43">
        <w:t xml:space="preserve"> </w:t>
      </w:r>
      <w:r w:rsidRPr="00643A43">
        <w:t>seed</w:t>
      </w:r>
      <w:r w:rsidR="00F73A4C" w:rsidRPr="00643A43">
        <w:t xml:space="preserve"> </w:t>
      </w:r>
      <w:r w:rsidRPr="00643A43">
        <w:t>during</w:t>
      </w:r>
      <w:r w:rsidR="00F73A4C" w:rsidRPr="00643A43">
        <w:t xml:space="preserve"> </w:t>
      </w:r>
      <w:r w:rsidRPr="00643A43">
        <w:t>planting</w:t>
      </w:r>
      <w:r w:rsidR="00F73A4C" w:rsidRPr="00643A43">
        <w:t xml:space="preserve"> </w:t>
      </w:r>
      <w:r w:rsidRPr="00643A43">
        <w:t>season,</w:t>
      </w:r>
      <w:r w:rsidR="00F73A4C" w:rsidRPr="00643A43">
        <w:t xml:space="preserve"> </w:t>
      </w:r>
      <w:r w:rsidRPr="00643A43">
        <w:t>but</w:t>
      </w:r>
      <w:r w:rsidR="00F73A4C" w:rsidRPr="00643A43">
        <w:t xml:space="preserve"> </w:t>
      </w:r>
      <w:r w:rsidRPr="00643A43">
        <w:t>generally</w:t>
      </w:r>
      <w:r w:rsidR="00F73A4C" w:rsidRPr="00643A43">
        <w:t xml:space="preserve"> </w:t>
      </w:r>
      <w:r w:rsidRPr="00643A43">
        <w:t>sell</w:t>
      </w:r>
      <w:r w:rsidR="00F73A4C" w:rsidRPr="00643A43">
        <w:t xml:space="preserve"> </w:t>
      </w:r>
      <w:r w:rsidRPr="00643A43">
        <w:t>food</w:t>
      </w:r>
      <w:r w:rsidR="00F73A4C" w:rsidRPr="00643A43">
        <w:t xml:space="preserve"> </w:t>
      </w:r>
      <w:r w:rsidRPr="00643A43">
        <w:t>and</w:t>
      </w:r>
      <w:r w:rsidR="00F73A4C" w:rsidRPr="00643A43">
        <w:t xml:space="preserve"> </w:t>
      </w:r>
      <w:r w:rsidRPr="00643A43">
        <w:t>other</w:t>
      </w:r>
      <w:r w:rsidR="00F73A4C" w:rsidRPr="00643A43">
        <w:t xml:space="preserve"> </w:t>
      </w:r>
      <w:r w:rsidRPr="00643A43">
        <w:t>consumables.</w:t>
      </w:r>
      <w:r w:rsidR="00F73A4C" w:rsidRPr="00643A43">
        <w:t xml:space="preserve"> </w:t>
      </w:r>
      <w:r w:rsidRPr="00643A43">
        <w:t>In</w:t>
      </w:r>
      <w:r w:rsidR="00F73A4C" w:rsidRPr="00643A43">
        <w:t xml:space="preserve"> </w:t>
      </w:r>
      <w:r w:rsidRPr="00643A43">
        <w:t>our</w:t>
      </w:r>
      <w:r w:rsidR="00F73A4C" w:rsidRPr="00643A43">
        <w:t xml:space="preserve"> </w:t>
      </w:r>
      <w:r w:rsidRPr="00643A43">
        <w:t>sample,</w:t>
      </w:r>
      <w:r w:rsidR="00F73A4C" w:rsidRPr="00643A43">
        <w:t xml:space="preserve"> </w:t>
      </w:r>
      <w:r w:rsidRPr="00643A43">
        <w:t>41</w:t>
      </w:r>
      <w:r w:rsidR="00F73A4C" w:rsidRPr="00643A43">
        <w:t xml:space="preserve"> </w:t>
      </w:r>
      <w:r w:rsidRPr="00643A43">
        <w:t>percent</w:t>
      </w:r>
      <w:r w:rsidR="00F73A4C" w:rsidRPr="00643A43">
        <w:t xml:space="preserve"> </w:t>
      </w:r>
      <w:r w:rsidRPr="00643A43">
        <w:t>of</w:t>
      </w:r>
      <w:r w:rsidR="00F73A4C" w:rsidRPr="00643A43">
        <w:t xml:space="preserve"> </w:t>
      </w:r>
      <w:r w:rsidRPr="00643A43">
        <w:t>shops</w:t>
      </w:r>
      <w:r w:rsidR="00F73A4C" w:rsidRPr="00643A43">
        <w:t xml:space="preserve"> </w:t>
      </w:r>
      <w:r w:rsidRPr="00643A43">
        <w:t>are</w:t>
      </w:r>
      <w:r w:rsidR="00F73A4C" w:rsidRPr="00643A43">
        <w:t xml:space="preserve"> </w:t>
      </w:r>
      <w:r w:rsidRPr="00643A43">
        <w:t>formal</w:t>
      </w:r>
      <w:r w:rsidR="00F73A4C" w:rsidRPr="00643A43">
        <w:t xml:space="preserve"> </w:t>
      </w:r>
      <w:r w:rsidRPr="00643A43">
        <w:t>businesses</w:t>
      </w:r>
      <w:r w:rsidR="00F73A4C" w:rsidRPr="00643A43">
        <w:t xml:space="preserve"> </w:t>
      </w:r>
      <w:r w:rsidRPr="00643A43">
        <w:t>operating</w:t>
      </w:r>
      <w:r w:rsidR="00F73A4C" w:rsidRPr="00643A43">
        <w:t xml:space="preserve"> </w:t>
      </w:r>
      <w:r w:rsidRPr="00643A43">
        <w:t>with</w:t>
      </w:r>
      <w:r w:rsidR="00F73A4C" w:rsidRPr="00643A43">
        <w:t xml:space="preserve"> </w:t>
      </w:r>
      <w:r w:rsidRPr="00643A43">
        <w:t>required</w:t>
      </w:r>
      <w:r w:rsidR="00F73A4C" w:rsidRPr="00643A43">
        <w:t xml:space="preserve"> </w:t>
      </w:r>
      <w:r w:rsidRPr="00643A43">
        <w:t>licenses.</w:t>
      </w:r>
      <w:r w:rsidR="00F73A4C" w:rsidRPr="00643A43">
        <w:t xml:space="preserve"> </w:t>
      </w:r>
      <w:proofErr w:type="spellStart"/>
      <w:r w:rsidRPr="00643A43">
        <w:t>Agro</w:t>
      </w:r>
      <w:proofErr w:type="spellEnd"/>
      <w:r w:rsidRPr="00643A43">
        <w:t>-input</w:t>
      </w:r>
      <w:r w:rsidR="00F73A4C" w:rsidRPr="00643A43">
        <w:t xml:space="preserve"> </w:t>
      </w:r>
      <w:r w:rsidRPr="00643A43">
        <w:t>shops</w:t>
      </w:r>
      <w:r w:rsidR="00F73A4C" w:rsidRPr="00643A43">
        <w:t xml:space="preserve"> </w:t>
      </w:r>
      <w:r w:rsidRPr="00643A43">
        <w:t>are</w:t>
      </w:r>
      <w:r w:rsidR="00F73A4C" w:rsidRPr="00643A43">
        <w:t xml:space="preserve"> </w:t>
      </w:r>
      <w:r w:rsidRPr="00643A43">
        <w:t>often</w:t>
      </w:r>
      <w:r w:rsidR="00F73A4C" w:rsidRPr="00643A43">
        <w:t xml:space="preserve"> </w:t>
      </w:r>
      <w:r w:rsidRPr="00643A43">
        <w:t>clustered</w:t>
      </w:r>
      <w:r w:rsidR="00F73A4C" w:rsidRPr="00643A43">
        <w:t xml:space="preserve"> </w:t>
      </w:r>
      <w:r w:rsidRPr="00643A43">
        <w:t>in</w:t>
      </w:r>
      <w:r w:rsidR="00F73A4C" w:rsidRPr="00643A43">
        <w:t xml:space="preserve"> </w:t>
      </w:r>
      <w:r w:rsidRPr="00643A43">
        <w:t>towns</w:t>
      </w:r>
      <w:r w:rsidR="00F73A4C" w:rsidRPr="00643A43">
        <w:t xml:space="preserve"> </w:t>
      </w:r>
      <w:r w:rsidRPr="00643A43">
        <w:t>or</w:t>
      </w:r>
      <w:r w:rsidR="00F73A4C" w:rsidRPr="00643A43">
        <w:t xml:space="preserve"> </w:t>
      </w:r>
      <w:r w:rsidRPr="00643A43">
        <w:t>trading</w:t>
      </w:r>
      <w:r w:rsidR="00F73A4C" w:rsidRPr="00643A43">
        <w:t xml:space="preserve"> </w:t>
      </w:r>
      <w:r w:rsidRPr="00643A43">
        <w:t>centers.</w:t>
      </w:r>
    </w:p>
    <w:p w14:paraId="49A638C5" w14:textId="446000E4" w:rsidR="005139B5" w:rsidRPr="00643A43" w:rsidRDefault="0081249E" w:rsidP="00643A43">
      <w:pPr>
        <w:pStyle w:val="1PP"/>
        <w:jc w:val="both"/>
      </w:pPr>
      <w:r w:rsidRPr="00643A43">
        <w:t>Shop</w:t>
      </w:r>
      <w:r w:rsidR="00F73A4C" w:rsidRPr="00643A43">
        <w:t xml:space="preserve"> </w:t>
      </w:r>
      <w:r w:rsidRPr="00643A43">
        <w:t>owners</w:t>
      </w:r>
      <w:r w:rsidR="00F73A4C" w:rsidRPr="00643A43">
        <w:t xml:space="preserve"> </w:t>
      </w:r>
      <w:r w:rsidRPr="00643A43">
        <w:t>in</w:t>
      </w:r>
      <w:r w:rsidR="00F73A4C" w:rsidRPr="00643A43">
        <w:t xml:space="preserve"> </w:t>
      </w:r>
      <w:r w:rsidRPr="00643A43">
        <w:t>our</w:t>
      </w:r>
      <w:r w:rsidR="00F73A4C" w:rsidRPr="00643A43">
        <w:t xml:space="preserve"> </w:t>
      </w:r>
      <w:r w:rsidRPr="00643A43">
        <w:t>sample</w:t>
      </w:r>
      <w:r w:rsidR="00F73A4C" w:rsidRPr="00643A43">
        <w:t xml:space="preserve"> </w:t>
      </w:r>
      <w:r w:rsidRPr="00643A43">
        <w:t>are</w:t>
      </w:r>
      <w:r w:rsidR="00F73A4C" w:rsidRPr="00643A43">
        <w:t xml:space="preserve"> </w:t>
      </w:r>
      <w:r w:rsidRPr="00643A43">
        <w:t>generally</w:t>
      </w:r>
      <w:r w:rsidR="00F73A4C" w:rsidRPr="00643A43">
        <w:t xml:space="preserve"> </w:t>
      </w:r>
      <w:r w:rsidRPr="00643A43">
        <w:t>well</w:t>
      </w:r>
      <w:r w:rsidR="00F73A4C" w:rsidRPr="00643A43">
        <w:t xml:space="preserve"> </w:t>
      </w:r>
      <w:r w:rsidRPr="00643A43">
        <w:t>educated.</w:t>
      </w:r>
      <w:r w:rsidR="00F73A4C" w:rsidRPr="00643A43">
        <w:t xml:space="preserve"> </w:t>
      </w:r>
      <w:r w:rsidRPr="00643A43">
        <w:t>Being</w:t>
      </w:r>
      <w:r w:rsidR="00F73A4C" w:rsidRPr="00643A43">
        <w:t xml:space="preserve"> </w:t>
      </w:r>
      <w:r w:rsidRPr="00643A43">
        <w:t>on</w:t>
      </w:r>
      <w:r w:rsidR="00F73A4C" w:rsidRPr="00643A43">
        <w:t xml:space="preserve"> </w:t>
      </w:r>
      <w:r w:rsidRPr="00643A43">
        <w:t>average</w:t>
      </w:r>
      <w:r w:rsidR="00F73A4C" w:rsidRPr="00643A43">
        <w:t xml:space="preserve"> </w:t>
      </w:r>
      <w:r w:rsidRPr="00643A43">
        <w:t>36</w:t>
      </w:r>
      <w:r w:rsidR="00F73A4C" w:rsidRPr="00643A43">
        <w:t xml:space="preserve"> </w:t>
      </w:r>
      <w:r w:rsidRPr="00643A43">
        <w:t>years</w:t>
      </w:r>
      <w:r w:rsidR="00F73A4C" w:rsidRPr="00643A43">
        <w:t xml:space="preserve"> </w:t>
      </w:r>
      <w:r w:rsidRPr="00643A43">
        <w:t>old,</w:t>
      </w:r>
      <w:r w:rsidR="00F73A4C" w:rsidRPr="00643A43">
        <w:t xml:space="preserve"> </w:t>
      </w:r>
      <w:proofErr w:type="spellStart"/>
      <w:r w:rsidRPr="00643A43">
        <w:t>agro</w:t>
      </w:r>
      <w:proofErr w:type="spellEnd"/>
      <w:r w:rsidRPr="00643A43">
        <w:t>-input</w:t>
      </w:r>
      <w:r w:rsidR="00F73A4C" w:rsidRPr="00643A43">
        <w:t xml:space="preserve"> </w:t>
      </w:r>
      <w:r w:rsidRPr="00643A43">
        <w:t>dealers</w:t>
      </w:r>
      <w:r w:rsidR="00F73A4C" w:rsidRPr="00643A43">
        <w:t xml:space="preserve"> </w:t>
      </w:r>
      <w:r w:rsidRPr="00643A43">
        <w:t>are</w:t>
      </w:r>
      <w:r w:rsidR="00F73A4C" w:rsidRPr="00643A43">
        <w:t xml:space="preserve"> </w:t>
      </w:r>
      <w:r w:rsidRPr="00643A43">
        <w:t>also</w:t>
      </w:r>
      <w:r w:rsidR="00F73A4C" w:rsidRPr="00643A43">
        <w:t xml:space="preserve"> </w:t>
      </w:r>
      <w:r w:rsidRPr="00643A43">
        <w:t>younger</w:t>
      </w:r>
      <w:r w:rsidR="00F73A4C" w:rsidRPr="00643A43">
        <w:t xml:space="preserve"> </w:t>
      </w:r>
      <w:r w:rsidRPr="00643A43">
        <w:t>than</w:t>
      </w:r>
      <w:r w:rsidR="00F73A4C" w:rsidRPr="00643A43">
        <w:t xml:space="preserve"> </w:t>
      </w:r>
      <w:r w:rsidRPr="00643A43">
        <w:t>other</w:t>
      </w:r>
      <w:r w:rsidR="00F73A4C" w:rsidRPr="00643A43">
        <w:t xml:space="preserve"> </w:t>
      </w:r>
      <w:r w:rsidRPr="00643A43">
        <w:t>actors</w:t>
      </w:r>
      <w:r w:rsidR="00F73A4C" w:rsidRPr="00643A43">
        <w:t xml:space="preserve"> </w:t>
      </w:r>
      <w:r w:rsidRPr="00643A43">
        <w:t>in</w:t>
      </w:r>
      <w:r w:rsidR="00F73A4C" w:rsidRPr="00643A43">
        <w:t xml:space="preserve"> </w:t>
      </w:r>
      <w:r w:rsidRPr="00643A43">
        <w:t>the</w:t>
      </w:r>
      <w:r w:rsidR="00F73A4C" w:rsidRPr="00643A43">
        <w:t xml:space="preserve"> </w:t>
      </w:r>
      <w:r w:rsidRPr="00643A43">
        <w:t>value</w:t>
      </w:r>
      <w:r w:rsidR="00F73A4C" w:rsidRPr="00643A43">
        <w:t xml:space="preserve"> </w:t>
      </w:r>
      <w:r w:rsidRPr="00643A43">
        <w:t>chain.</w:t>
      </w:r>
      <w:r w:rsidR="00F73A4C" w:rsidRPr="00643A43">
        <w:t xml:space="preserve"> </w:t>
      </w:r>
      <w:r w:rsidRPr="00643A43">
        <w:t>About</w:t>
      </w:r>
      <w:r w:rsidR="00F73A4C" w:rsidRPr="00643A43">
        <w:t xml:space="preserve"> </w:t>
      </w:r>
      <w:r w:rsidRPr="00643A43">
        <w:t>29</w:t>
      </w:r>
      <w:r w:rsidR="00F73A4C" w:rsidRPr="00643A43">
        <w:t xml:space="preserve"> </w:t>
      </w:r>
      <w:r w:rsidRPr="00643A43">
        <w:t>percent</w:t>
      </w:r>
      <w:r w:rsidR="00F73A4C" w:rsidRPr="00643A43">
        <w:t xml:space="preserve"> </w:t>
      </w:r>
      <w:r w:rsidRPr="00643A43">
        <w:t>of</w:t>
      </w:r>
      <w:r w:rsidR="00F73A4C" w:rsidRPr="00643A43">
        <w:t xml:space="preserve"> </w:t>
      </w:r>
      <w:r w:rsidRPr="00643A43">
        <w:t>dealers</w:t>
      </w:r>
      <w:r w:rsidR="00F73A4C" w:rsidRPr="00643A43">
        <w:t xml:space="preserve"> </w:t>
      </w:r>
      <w:r w:rsidRPr="00643A43">
        <w:t>are</w:t>
      </w:r>
      <w:r w:rsidR="00F73A4C" w:rsidRPr="00643A43">
        <w:t xml:space="preserve"> </w:t>
      </w:r>
      <w:r w:rsidRPr="00643A43">
        <w:t>women.</w:t>
      </w:r>
      <w:r w:rsidR="00F73A4C" w:rsidRPr="00643A43">
        <w:t xml:space="preserve"> </w:t>
      </w:r>
      <w:r w:rsidRPr="00643A43">
        <w:t>On</w:t>
      </w:r>
      <w:r w:rsidR="00F73A4C" w:rsidRPr="00643A43">
        <w:t xml:space="preserve"> </w:t>
      </w:r>
      <w:r w:rsidRPr="00643A43">
        <w:t>average,</w:t>
      </w:r>
      <w:r w:rsidR="00F73A4C" w:rsidRPr="00643A43">
        <w:t xml:space="preserve"> </w:t>
      </w:r>
      <w:r w:rsidRPr="00643A43">
        <w:t>an</w:t>
      </w:r>
      <w:r w:rsidR="00F73A4C" w:rsidRPr="00643A43">
        <w:t xml:space="preserve"> </w:t>
      </w:r>
      <w:proofErr w:type="spellStart"/>
      <w:r w:rsidRPr="00643A43">
        <w:t>agro</w:t>
      </w:r>
      <w:proofErr w:type="spellEnd"/>
      <w:r w:rsidRPr="00643A43">
        <w:t>-input</w:t>
      </w:r>
      <w:r w:rsidR="00F73A4C" w:rsidRPr="00643A43">
        <w:t xml:space="preserve"> </w:t>
      </w:r>
      <w:r w:rsidRPr="00643A43">
        <w:t>dealer</w:t>
      </w:r>
      <w:r w:rsidR="00F73A4C" w:rsidRPr="00643A43">
        <w:t xml:space="preserve"> </w:t>
      </w:r>
      <w:r w:rsidRPr="00643A43">
        <w:t>sells</w:t>
      </w:r>
      <w:r w:rsidR="00F73A4C" w:rsidRPr="00643A43">
        <w:t xml:space="preserve"> </w:t>
      </w:r>
      <w:r w:rsidRPr="00643A43">
        <w:t>3</w:t>
      </w:r>
      <w:r w:rsidR="00F73A4C" w:rsidRPr="00643A43">
        <w:t xml:space="preserve"> </w:t>
      </w:r>
      <w:r w:rsidRPr="00643A43">
        <w:t>different</w:t>
      </w:r>
      <w:r w:rsidR="00F73A4C" w:rsidRPr="00643A43">
        <w:t xml:space="preserve"> </w:t>
      </w:r>
      <w:r w:rsidRPr="00643A43">
        <w:t>types</w:t>
      </w:r>
      <w:r w:rsidR="00F73A4C" w:rsidRPr="00643A43">
        <w:t xml:space="preserve"> </w:t>
      </w:r>
      <w:r w:rsidRPr="00643A43">
        <w:t>of</w:t>
      </w:r>
      <w:r w:rsidR="00F73A4C" w:rsidRPr="00643A43">
        <w:t xml:space="preserve"> </w:t>
      </w:r>
      <w:r w:rsidRPr="00643A43">
        <w:t>improved</w:t>
      </w:r>
      <w:r w:rsidR="00F73A4C" w:rsidRPr="00643A43">
        <w:t xml:space="preserve"> </w:t>
      </w:r>
      <w:r w:rsidRPr="00643A43">
        <w:t>maize</w:t>
      </w:r>
      <w:r w:rsidR="00F73A4C" w:rsidRPr="00643A43">
        <w:t xml:space="preserve"> </w:t>
      </w:r>
      <w:r w:rsidRPr="00643A43">
        <w:t>seed</w:t>
      </w:r>
      <w:r w:rsidR="00F73A4C" w:rsidRPr="00643A43">
        <w:t xml:space="preserve"> </w:t>
      </w:r>
      <w:r w:rsidRPr="00643A43">
        <w:t>varieties.</w:t>
      </w:r>
      <w:r w:rsidR="00F73A4C" w:rsidRPr="00643A43">
        <w:t xml:space="preserve"> </w:t>
      </w:r>
      <w:r w:rsidRPr="00643A43">
        <w:t>The</w:t>
      </w:r>
      <w:r w:rsidR="00F73A4C" w:rsidRPr="00643A43">
        <w:t xml:space="preserve"> </w:t>
      </w:r>
      <w:r w:rsidRPr="00643A43">
        <w:t>average</w:t>
      </w:r>
      <w:r w:rsidR="00F73A4C" w:rsidRPr="00643A43">
        <w:t xml:space="preserve"> </w:t>
      </w:r>
      <w:r w:rsidRPr="00643A43">
        <w:t>shop</w:t>
      </w:r>
      <w:r w:rsidR="00F73A4C" w:rsidRPr="00643A43">
        <w:t xml:space="preserve"> </w:t>
      </w:r>
      <w:r w:rsidRPr="00643A43">
        <w:t>sold</w:t>
      </w:r>
      <w:r w:rsidR="00F73A4C" w:rsidRPr="00643A43">
        <w:t xml:space="preserve"> </w:t>
      </w:r>
      <w:r w:rsidRPr="00643A43">
        <w:t>about</w:t>
      </w:r>
      <w:r w:rsidR="00F73A4C" w:rsidRPr="00643A43">
        <w:t xml:space="preserve"> </w:t>
      </w:r>
      <w:r w:rsidRPr="00643A43">
        <w:t>438</w:t>
      </w:r>
      <w:r w:rsidR="00F73A4C" w:rsidRPr="00643A43">
        <w:t xml:space="preserve"> </w:t>
      </w:r>
      <w:r w:rsidRPr="00643A43">
        <w:t>kg</w:t>
      </w:r>
      <w:r w:rsidR="00F73A4C" w:rsidRPr="00643A43">
        <w:t xml:space="preserve"> </w:t>
      </w:r>
      <w:r w:rsidRPr="00643A43">
        <w:t>of</w:t>
      </w:r>
      <w:r w:rsidR="00F73A4C" w:rsidRPr="00643A43">
        <w:t xml:space="preserve"> </w:t>
      </w:r>
      <w:r w:rsidRPr="00643A43">
        <w:t>hybrid</w:t>
      </w:r>
      <w:r w:rsidR="00F73A4C" w:rsidRPr="00643A43">
        <w:t xml:space="preserve"> </w:t>
      </w:r>
      <w:r w:rsidRPr="00643A43">
        <w:t>seed</w:t>
      </w:r>
      <w:r w:rsidR="00F73A4C" w:rsidRPr="00643A43">
        <w:t xml:space="preserve"> </w:t>
      </w:r>
      <w:r w:rsidRPr="00643A43">
        <w:t>and</w:t>
      </w:r>
      <w:r w:rsidR="00F73A4C" w:rsidRPr="00643A43">
        <w:t xml:space="preserve"> </w:t>
      </w:r>
      <w:r w:rsidRPr="00643A43">
        <w:t>522</w:t>
      </w:r>
      <w:r w:rsidR="00F73A4C" w:rsidRPr="00643A43">
        <w:t xml:space="preserve"> </w:t>
      </w:r>
      <w:r w:rsidRPr="00643A43">
        <w:t>kg</w:t>
      </w:r>
      <w:r w:rsidR="00F73A4C" w:rsidRPr="00643A43">
        <w:t xml:space="preserve"> </w:t>
      </w:r>
      <w:r w:rsidRPr="00643A43">
        <w:t>of</w:t>
      </w:r>
      <w:r w:rsidR="00F73A4C" w:rsidRPr="00643A43">
        <w:t xml:space="preserve"> </w:t>
      </w:r>
      <w:r w:rsidRPr="00643A43">
        <w:t>Open</w:t>
      </w:r>
      <w:r w:rsidR="00F73A4C" w:rsidRPr="00643A43">
        <w:t xml:space="preserve"> </w:t>
      </w:r>
      <w:r w:rsidRPr="00643A43">
        <w:t>Pollinated</w:t>
      </w:r>
      <w:r w:rsidR="00F73A4C" w:rsidRPr="00643A43">
        <w:t xml:space="preserve"> </w:t>
      </w:r>
      <w:r w:rsidRPr="00643A43">
        <w:t>Varieties</w:t>
      </w:r>
      <w:r w:rsidR="00F73A4C" w:rsidRPr="00643A43">
        <w:t xml:space="preserve"> </w:t>
      </w:r>
      <w:r w:rsidRPr="00643A43">
        <w:t>during</w:t>
      </w:r>
      <w:r w:rsidR="00F73A4C" w:rsidRPr="00643A43">
        <w:t xml:space="preserve"> </w:t>
      </w:r>
      <w:r w:rsidRPr="00643A43">
        <w:t>the</w:t>
      </w:r>
      <w:r w:rsidR="00F73A4C" w:rsidRPr="00643A43">
        <w:t xml:space="preserve"> </w:t>
      </w:r>
      <w:r w:rsidRPr="00643A43">
        <w:t>first</w:t>
      </w:r>
      <w:r w:rsidR="00F73A4C" w:rsidRPr="00643A43">
        <w:t xml:space="preserve"> </w:t>
      </w:r>
      <w:r w:rsidRPr="00643A43">
        <w:t>agricultural</w:t>
      </w:r>
      <w:r w:rsidR="00F73A4C" w:rsidRPr="00643A43">
        <w:t xml:space="preserve"> </w:t>
      </w:r>
      <w:r w:rsidRPr="00643A43">
        <w:t>season</w:t>
      </w:r>
      <w:r w:rsidR="00F73A4C" w:rsidRPr="00643A43">
        <w:t xml:space="preserve"> </w:t>
      </w:r>
      <w:r w:rsidRPr="00643A43">
        <w:t>of</w:t>
      </w:r>
      <w:bookmarkStart w:id="7" w:name="Traders"/>
      <w:bookmarkEnd w:id="7"/>
      <w:r w:rsidR="00F73A4C" w:rsidRPr="00643A43">
        <w:t xml:space="preserve"> </w:t>
      </w:r>
      <w:r w:rsidRPr="00643A43">
        <w:t>2018.</w:t>
      </w:r>
    </w:p>
    <w:p w14:paraId="08DCCC3D" w14:textId="77777777" w:rsidR="005139B5" w:rsidRPr="00643A43" w:rsidRDefault="0081249E" w:rsidP="00643A43">
      <w:pPr>
        <w:pStyle w:val="Heading2"/>
        <w:jc w:val="both"/>
        <w:rPr>
          <w:color w:val="auto"/>
        </w:rPr>
      </w:pPr>
      <w:r w:rsidRPr="00643A43">
        <w:rPr>
          <w:color w:val="auto"/>
        </w:rPr>
        <w:t>Traders</w:t>
      </w:r>
    </w:p>
    <w:p w14:paraId="5D975322" w14:textId="6CCB3BB2" w:rsidR="005139B5" w:rsidRPr="00643A43" w:rsidRDefault="0081249E" w:rsidP="00643A43">
      <w:pPr>
        <w:pStyle w:val="1PP"/>
        <w:jc w:val="both"/>
      </w:pPr>
      <w:r w:rsidRPr="00643A43">
        <w:t>Maize</w:t>
      </w:r>
      <w:r w:rsidR="00F73A4C" w:rsidRPr="00643A43">
        <w:t xml:space="preserve"> </w:t>
      </w:r>
      <w:r w:rsidRPr="00643A43">
        <w:t>traders</w:t>
      </w:r>
      <w:r w:rsidR="00F73A4C" w:rsidRPr="00643A43">
        <w:t xml:space="preserve"> </w:t>
      </w:r>
      <w:r w:rsidRPr="00643A43">
        <w:t>link</w:t>
      </w:r>
      <w:r w:rsidR="00F73A4C" w:rsidRPr="00643A43">
        <w:t xml:space="preserve"> </w:t>
      </w:r>
      <w:r w:rsidRPr="00643A43">
        <w:t>producers</w:t>
      </w:r>
      <w:r w:rsidR="00F73A4C" w:rsidRPr="00643A43">
        <w:t xml:space="preserve"> </w:t>
      </w:r>
      <w:r w:rsidRPr="00643A43">
        <w:t>to</w:t>
      </w:r>
      <w:r w:rsidR="00F73A4C" w:rsidRPr="00643A43">
        <w:t xml:space="preserve"> </w:t>
      </w:r>
      <w:r w:rsidRPr="00643A43">
        <w:t>processors</w:t>
      </w:r>
      <w:r w:rsidR="00F73A4C" w:rsidRPr="00643A43">
        <w:t xml:space="preserve"> </w:t>
      </w:r>
      <w:r w:rsidRPr="00643A43">
        <w:t>and</w:t>
      </w:r>
      <w:r w:rsidR="00F73A4C" w:rsidRPr="00643A43">
        <w:t xml:space="preserve"> </w:t>
      </w:r>
      <w:r w:rsidRPr="00643A43">
        <w:t>consumers.</w:t>
      </w:r>
      <w:r w:rsidR="00F73A4C" w:rsidRPr="00643A43">
        <w:t xml:space="preserve"> </w:t>
      </w:r>
      <w:r w:rsidRPr="00643A43">
        <w:t>Local</w:t>
      </w:r>
      <w:r w:rsidR="00F73A4C" w:rsidRPr="00643A43">
        <w:t xml:space="preserve"> </w:t>
      </w:r>
      <w:r w:rsidRPr="00643A43">
        <w:t>assembly</w:t>
      </w:r>
      <w:r w:rsidR="00F73A4C" w:rsidRPr="00643A43">
        <w:t xml:space="preserve"> </w:t>
      </w:r>
      <w:r w:rsidRPr="00643A43">
        <w:t>traders,</w:t>
      </w:r>
      <w:r w:rsidR="00F73A4C" w:rsidRPr="00643A43">
        <w:t xml:space="preserve"> </w:t>
      </w:r>
      <w:r w:rsidRPr="00643A43">
        <w:t>using</w:t>
      </w:r>
      <w:r w:rsidR="00F73A4C" w:rsidRPr="00643A43">
        <w:t xml:space="preserve"> </w:t>
      </w:r>
      <w:r w:rsidRPr="00643A43">
        <w:t>bicycles</w:t>
      </w:r>
      <w:r w:rsidR="00F73A4C" w:rsidRPr="00643A43">
        <w:t xml:space="preserve"> </w:t>
      </w:r>
      <w:r w:rsidRPr="00643A43">
        <w:t>or</w:t>
      </w:r>
      <w:r w:rsidR="00F73A4C" w:rsidRPr="00643A43">
        <w:t xml:space="preserve"> </w:t>
      </w:r>
      <w:r w:rsidRPr="00643A43">
        <w:t>light</w:t>
      </w:r>
      <w:r w:rsidR="00F73A4C" w:rsidRPr="00643A43">
        <w:t xml:space="preserve"> </w:t>
      </w:r>
      <w:r w:rsidRPr="00643A43">
        <w:t>motorbikes,</w:t>
      </w:r>
      <w:r w:rsidR="00F73A4C" w:rsidRPr="00643A43">
        <w:t xml:space="preserve"> </w:t>
      </w:r>
      <w:r w:rsidRPr="00643A43">
        <w:t>visit</w:t>
      </w:r>
      <w:r w:rsidR="00F73A4C" w:rsidRPr="00643A43">
        <w:t xml:space="preserve"> </w:t>
      </w:r>
      <w:r w:rsidRPr="00643A43">
        <w:t>several</w:t>
      </w:r>
      <w:r w:rsidR="00F73A4C" w:rsidRPr="00643A43">
        <w:t xml:space="preserve"> </w:t>
      </w:r>
      <w:r w:rsidRPr="00643A43">
        <w:t>farmers</w:t>
      </w:r>
      <w:r w:rsidR="00F73A4C" w:rsidRPr="00643A43">
        <w:t xml:space="preserve"> </w:t>
      </w:r>
      <w:r w:rsidRPr="00643A43">
        <w:t>in</w:t>
      </w:r>
      <w:r w:rsidR="00F73A4C" w:rsidRPr="00643A43">
        <w:t xml:space="preserve"> </w:t>
      </w:r>
      <w:r w:rsidRPr="00643A43">
        <w:t>a</w:t>
      </w:r>
      <w:r w:rsidR="00F73A4C" w:rsidRPr="00643A43">
        <w:t xml:space="preserve"> </w:t>
      </w:r>
      <w:r w:rsidRPr="00643A43">
        <w:t>day</w:t>
      </w:r>
      <w:r w:rsidR="00F73A4C" w:rsidRPr="00643A43">
        <w:t xml:space="preserve"> </w:t>
      </w:r>
      <w:r w:rsidRPr="00643A43">
        <w:t>to</w:t>
      </w:r>
      <w:r w:rsidR="00F73A4C" w:rsidRPr="00643A43">
        <w:t xml:space="preserve"> </w:t>
      </w:r>
      <w:r w:rsidRPr="00643A43">
        <w:t>buy</w:t>
      </w:r>
      <w:r w:rsidR="00F73A4C" w:rsidRPr="00643A43">
        <w:t xml:space="preserve"> </w:t>
      </w:r>
      <w:r w:rsidRPr="00643A43">
        <w:t>maize</w:t>
      </w:r>
      <w:r w:rsidR="00F73A4C" w:rsidRPr="00643A43">
        <w:t xml:space="preserve"> </w:t>
      </w:r>
      <w:r w:rsidRPr="00643A43">
        <w:t>at</w:t>
      </w:r>
      <w:r w:rsidR="00F73A4C" w:rsidRPr="00643A43">
        <w:t xml:space="preserve"> </w:t>
      </w:r>
      <w:r w:rsidRPr="00643A43">
        <w:t>the</w:t>
      </w:r>
      <w:r w:rsidR="00F73A4C" w:rsidRPr="00643A43">
        <w:t xml:space="preserve"> </w:t>
      </w:r>
      <w:r w:rsidRPr="00643A43">
        <w:t>farm</w:t>
      </w:r>
      <w:r w:rsidR="00F73A4C" w:rsidRPr="00643A43">
        <w:t xml:space="preserve"> </w:t>
      </w:r>
      <w:r w:rsidRPr="00643A43">
        <w:t>gate.</w:t>
      </w:r>
      <w:r w:rsidR="00F73A4C" w:rsidRPr="00643A43">
        <w:t xml:space="preserve"> </w:t>
      </w:r>
      <w:r w:rsidRPr="00643A43">
        <w:t>These</w:t>
      </w:r>
      <w:r w:rsidR="00F73A4C" w:rsidRPr="00643A43">
        <w:t xml:space="preserve"> </w:t>
      </w:r>
      <w:r w:rsidRPr="00643A43">
        <w:t>traders</w:t>
      </w:r>
      <w:r w:rsidR="00F73A4C" w:rsidRPr="00643A43">
        <w:t xml:space="preserve"> </w:t>
      </w:r>
      <w:r w:rsidRPr="00643A43">
        <w:t>then</w:t>
      </w:r>
      <w:r w:rsidR="00F73A4C" w:rsidRPr="00643A43">
        <w:t xml:space="preserve"> </w:t>
      </w:r>
      <w:r w:rsidRPr="00643A43">
        <w:t>aggregate</w:t>
      </w:r>
      <w:r w:rsidR="00F73A4C" w:rsidRPr="00643A43">
        <w:t xml:space="preserve"> </w:t>
      </w:r>
      <w:r w:rsidRPr="00643A43">
        <w:t>and</w:t>
      </w:r>
      <w:r w:rsidR="00F73A4C" w:rsidRPr="00643A43">
        <w:t xml:space="preserve"> </w:t>
      </w:r>
      <w:r w:rsidRPr="00643A43">
        <w:t>sell</w:t>
      </w:r>
      <w:r w:rsidR="00F73A4C" w:rsidRPr="00643A43">
        <w:t xml:space="preserve"> </w:t>
      </w:r>
      <w:r w:rsidRPr="00643A43">
        <w:t>further</w:t>
      </w:r>
      <w:r w:rsidR="00F73A4C" w:rsidRPr="00643A43">
        <w:t xml:space="preserve"> </w:t>
      </w:r>
      <w:r w:rsidRPr="00643A43">
        <w:t>to</w:t>
      </w:r>
      <w:r w:rsidR="00F73A4C" w:rsidRPr="00643A43">
        <w:t xml:space="preserve"> </w:t>
      </w:r>
      <w:r w:rsidRPr="00643A43">
        <w:t>larger</w:t>
      </w:r>
      <w:r w:rsidR="00F73A4C" w:rsidRPr="00643A43">
        <w:t xml:space="preserve"> </w:t>
      </w:r>
      <w:r w:rsidRPr="00643A43">
        <w:t>traders</w:t>
      </w:r>
      <w:r w:rsidR="00F73A4C" w:rsidRPr="00643A43">
        <w:t xml:space="preserve"> </w:t>
      </w:r>
      <w:r w:rsidRPr="00643A43">
        <w:t>or</w:t>
      </w:r>
      <w:r w:rsidR="00F73A4C" w:rsidRPr="00643A43">
        <w:t xml:space="preserve"> </w:t>
      </w:r>
      <w:r w:rsidRPr="00643A43">
        <w:t>large</w:t>
      </w:r>
      <w:r w:rsidR="00F73A4C" w:rsidRPr="00643A43">
        <w:t xml:space="preserve"> </w:t>
      </w:r>
      <w:r w:rsidRPr="00643A43">
        <w:t>scale</w:t>
      </w:r>
      <w:r w:rsidR="00F73A4C" w:rsidRPr="00643A43">
        <w:t xml:space="preserve"> </w:t>
      </w:r>
      <w:r w:rsidRPr="00643A43">
        <w:t>processors.</w:t>
      </w:r>
      <w:r w:rsidR="00F73A4C" w:rsidRPr="00643A43">
        <w:t xml:space="preserve"> </w:t>
      </w:r>
      <w:r w:rsidRPr="00643A43">
        <w:t>Larger</w:t>
      </w:r>
      <w:r w:rsidR="00F73A4C" w:rsidRPr="00643A43">
        <w:t xml:space="preserve"> </w:t>
      </w:r>
      <w:r w:rsidRPr="00643A43">
        <w:t>traders</w:t>
      </w:r>
      <w:r w:rsidR="00F73A4C" w:rsidRPr="00643A43">
        <w:t xml:space="preserve"> </w:t>
      </w:r>
      <w:r w:rsidRPr="00643A43">
        <w:t>also</w:t>
      </w:r>
      <w:r w:rsidR="00F73A4C" w:rsidRPr="00643A43">
        <w:t xml:space="preserve"> </w:t>
      </w:r>
      <w:r w:rsidRPr="00643A43">
        <w:t>often</w:t>
      </w:r>
      <w:r w:rsidR="00F73A4C" w:rsidRPr="00643A43">
        <w:t xml:space="preserve"> </w:t>
      </w:r>
      <w:r w:rsidRPr="00643A43">
        <w:t>use</w:t>
      </w:r>
      <w:r w:rsidR="00F73A4C" w:rsidRPr="00643A43">
        <w:t xml:space="preserve"> </w:t>
      </w:r>
      <w:r w:rsidRPr="00643A43">
        <w:t>(shared)</w:t>
      </w:r>
      <w:r w:rsidR="00F73A4C" w:rsidRPr="00643A43">
        <w:t xml:space="preserve"> </w:t>
      </w:r>
      <w:r w:rsidRPr="00643A43">
        <w:t>storage</w:t>
      </w:r>
      <w:r w:rsidR="00F73A4C" w:rsidRPr="00643A43">
        <w:t xml:space="preserve"> </w:t>
      </w:r>
      <w:r w:rsidRPr="00643A43">
        <w:t>facilities</w:t>
      </w:r>
      <w:r w:rsidR="00F73A4C" w:rsidRPr="00643A43">
        <w:t xml:space="preserve"> </w:t>
      </w:r>
      <w:r w:rsidRPr="00643A43">
        <w:t>to</w:t>
      </w:r>
      <w:r w:rsidR="00F73A4C" w:rsidRPr="00643A43">
        <w:t xml:space="preserve"> </w:t>
      </w:r>
      <w:r w:rsidRPr="00643A43">
        <w:t>engage</w:t>
      </w:r>
      <w:r w:rsidR="00F73A4C" w:rsidRPr="00643A43">
        <w:t xml:space="preserve"> </w:t>
      </w:r>
      <w:r w:rsidRPr="00643A43">
        <w:t>in</w:t>
      </w:r>
      <w:r w:rsidR="00F73A4C" w:rsidRPr="00643A43">
        <w:t xml:space="preserve"> </w:t>
      </w:r>
      <w:r w:rsidRPr="00643A43">
        <w:t>arbitrage</w:t>
      </w:r>
      <w:r w:rsidR="00F73A4C" w:rsidRPr="00643A43">
        <w:t xml:space="preserve"> </w:t>
      </w:r>
      <w:r w:rsidRPr="00643A43">
        <w:t>over</w:t>
      </w:r>
      <w:r w:rsidR="00F73A4C" w:rsidRPr="00643A43">
        <w:t xml:space="preserve"> </w:t>
      </w:r>
      <w:r w:rsidRPr="00643A43">
        <w:t>time,</w:t>
      </w:r>
      <w:r w:rsidR="00F73A4C" w:rsidRPr="00643A43">
        <w:t xml:space="preserve"> </w:t>
      </w:r>
      <w:r w:rsidRPr="00643A43">
        <w:t>as</w:t>
      </w:r>
      <w:r w:rsidR="00F73A4C" w:rsidRPr="00643A43">
        <w:t xml:space="preserve"> </w:t>
      </w:r>
      <w:r w:rsidRPr="00643A43">
        <w:t>maize</w:t>
      </w:r>
      <w:r w:rsidR="00F73A4C" w:rsidRPr="00643A43">
        <w:t xml:space="preserve"> </w:t>
      </w:r>
      <w:r w:rsidRPr="00643A43">
        <w:t>prices</w:t>
      </w:r>
      <w:r w:rsidR="00F73A4C" w:rsidRPr="00643A43">
        <w:t xml:space="preserve"> </w:t>
      </w:r>
      <w:r w:rsidRPr="00643A43">
        <w:t>are</w:t>
      </w:r>
      <w:r w:rsidR="00F73A4C" w:rsidRPr="00643A43">
        <w:t xml:space="preserve"> </w:t>
      </w:r>
      <w:r w:rsidRPr="00643A43">
        <w:t>known</w:t>
      </w:r>
      <w:r w:rsidR="00F73A4C" w:rsidRPr="00643A43">
        <w:t xml:space="preserve"> </w:t>
      </w:r>
      <w:r w:rsidRPr="00643A43">
        <w:t>to</w:t>
      </w:r>
      <w:r w:rsidR="00F73A4C" w:rsidRPr="00643A43">
        <w:t xml:space="preserve"> </w:t>
      </w:r>
      <w:r w:rsidRPr="00643A43">
        <w:t>display</w:t>
      </w:r>
      <w:r w:rsidR="00F73A4C" w:rsidRPr="00643A43">
        <w:t xml:space="preserve"> </w:t>
      </w:r>
      <w:r w:rsidRPr="00643A43">
        <w:t>significant</w:t>
      </w:r>
      <w:r w:rsidR="00F73A4C" w:rsidRPr="00643A43">
        <w:t xml:space="preserve"> </w:t>
      </w:r>
      <w:r w:rsidRPr="00643A43">
        <w:t>seasonality</w:t>
      </w:r>
      <w:r w:rsidR="00F73A4C" w:rsidRPr="00643A43">
        <w:t xml:space="preserve"> </w:t>
      </w:r>
      <w:r w:rsidRPr="00643A43">
        <w:t>(</w:t>
      </w:r>
      <w:hyperlink w:anchor="_bookmark68" w:history="1">
        <w:r w:rsidRPr="00643A43">
          <w:t>Van</w:t>
        </w:r>
        <w:r w:rsidR="00F73A4C" w:rsidRPr="00643A43">
          <w:t xml:space="preserve"> </w:t>
        </w:r>
        <w:r w:rsidRPr="00643A43">
          <w:t>Campenhout</w:t>
        </w:r>
      </w:hyperlink>
      <w:r w:rsidR="00F73A4C" w:rsidRPr="00643A43">
        <w:t xml:space="preserve"> </w:t>
      </w:r>
      <w:hyperlink w:anchor="_bookmark68" w:history="1">
        <w:r w:rsidRPr="00643A43">
          <w:t>et</w:t>
        </w:r>
        <w:r w:rsidR="00F73A4C" w:rsidRPr="00643A43">
          <w:t xml:space="preserve"> </w:t>
        </w:r>
        <w:r w:rsidRPr="00643A43">
          <w:t>al.</w:t>
        </w:r>
      </w:hyperlink>
      <w:r w:rsidRPr="00643A43">
        <w:t>,</w:t>
      </w:r>
      <w:r w:rsidR="00F73A4C" w:rsidRPr="00643A43">
        <w:t xml:space="preserve"> </w:t>
      </w:r>
      <w:hyperlink w:anchor="_bookmark68" w:history="1">
        <w:r w:rsidRPr="00643A43">
          <w:t>2015</w:t>
        </w:r>
      </w:hyperlink>
      <w:r w:rsidRPr="00643A43">
        <w:t>).</w:t>
      </w:r>
    </w:p>
    <w:p w14:paraId="2FF61C58" w14:textId="49CFE083" w:rsidR="005139B5" w:rsidRPr="00643A43" w:rsidRDefault="0081249E" w:rsidP="00643A43">
      <w:pPr>
        <w:pStyle w:val="1PP"/>
        <w:jc w:val="both"/>
      </w:pPr>
      <w:r w:rsidRPr="00643A43">
        <w:t>Assembly</w:t>
      </w:r>
      <w:r w:rsidR="00F73A4C" w:rsidRPr="00643A43">
        <w:t xml:space="preserve"> </w:t>
      </w:r>
      <w:r w:rsidRPr="00643A43">
        <w:t>trader</w:t>
      </w:r>
      <w:r w:rsidR="00F73A4C" w:rsidRPr="00643A43">
        <w:t xml:space="preserve"> </w:t>
      </w:r>
      <w:r w:rsidRPr="00643A43">
        <w:t>performance</w:t>
      </w:r>
      <w:r w:rsidR="00F73A4C" w:rsidRPr="00643A43">
        <w:t xml:space="preserve"> </w:t>
      </w:r>
      <w:r w:rsidRPr="00643A43">
        <w:t>has</w:t>
      </w:r>
      <w:r w:rsidR="00F73A4C" w:rsidRPr="00643A43">
        <w:t xml:space="preserve"> </w:t>
      </w:r>
      <w:r w:rsidRPr="00643A43">
        <w:t>important</w:t>
      </w:r>
      <w:r w:rsidR="00F73A4C" w:rsidRPr="00643A43">
        <w:t xml:space="preserve"> </w:t>
      </w:r>
      <w:r w:rsidRPr="00643A43">
        <w:t>consequences</w:t>
      </w:r>
      <w:r w:rsidR="00F73A4C" w:rsidRPr="00643A43">
        <w:t xml:space="preserve"> </w:t>
      </w:r>
      <w:r w:rsidRPr="00643A43">
        <w:t>for</w:t>
      </w:r>
      <w:r w:rsidR="00F73A4C" w:rsidRPr="00643A43">
        <w:t xml:space="preserve"> </w:t>
      </w:r>
      <w:r w:rsidRPr="00643A43">
        <w:t>quality</w:t>
      </w:r>
      <w:r w:rsidR="00F73A4C" w:rsidRPr="00643A43">
        <w:t xml:space="preserve"> </w:t>
      </w:r>
      <w:r w:rsidRPr="00643A43">
        <w:t>downstream.</w:t>
      </w:r>
      <w:r w:rsidR="00F73A4C" w:rsidRPr="00643A43">
        <w:t xml:space="preserve"> </w:t>
      </w:r>
      <w:r w:rsidRPr="00643A43">
        <w:t>Bulking</w:t>
      </w:r>
      <w:r w:rsidR="00F73A4C" w:rsidRPr="00643A43">
        <w:t xml:space="preserve"> </w:t>
      </w:r>
      <w:r w:rsidRPr="00643A43">
        <w:t>and</w:t>
      </w:r>
      <w:r w:rsidR="00F73A4C" w:rsidRPr="00643A43">
        <w:t xml:space="preserve"> </w:t>
      </w:r>
      <w:r w:rsidRPr="00643A43">
        <w:t>mixing</w:t>
      </w:r>
      <w:r w:rsidR="00F73A4C" w:rsidRPr="00643A43">
        <w:t xml:space="preserve"> </w:t>
      </w:r>
      <w:r w:rsidRPr="00643A43">
        <w:t>of</w:t>
      </w:r>
      <w:r w:rsidR="00F73A4C" w:rsidRPr="00643A43">
        <w:t xml:space="preserve"> </w:t>
      </w:r>
      <w:r w:rsidRPr="00643A43">
        <w:t>smallholder</w:t>
      </w:r>
      <w:r w:rsidR="00F73A4C" w:rsidRPr="00643A43">
        <w:t xml:space="preserve"> </w:t>
      </w:r>
      <w:r w:rsidRPr="00643A43">
        <w:t>supply</w:t>
      </w:r>
      <w:r w:rsidR="00F73A4C" w:rsidRPr="00643A43">
        <w:t xml:space="preserve"> </w:t>
      </w:r>
      <w:r w:rsidRPr="00643A43">
        <w:t>dilutes</w:t>
      </w:r>
      <w:r w:rsidR="00F73A4C" w:rsidRPr="00643A43">
        <w:t xml:space="preserve"> </w:t>
      </w:r>
      <w:r w:rsidRPr="00643A43">
        <w:t>incentives</w:t>
      </w:r>
      <w:r w:rsidR="00F73A4C" w:rsidRPr="00643A43">
        <w:t xml:space="preserve"> </w:t>
      </w:r>
      <w:r w:rsidRPr="00643A43">
        <w:t>to</w:t>
      </w:r>
      <w:r w:rsidR="00F73A4C" w:rsidRPr="00643A43">
        <w:t xml:space="preserve"> </w:t>
      </w:r>
      <w:r w:rsidRPr="00643A43">
        <w:t>supply</w:t>
      </w:r>
      <w:r w:rsidR="00F73A4C" w:rsidRPr="00643A43">
        <w:t xml:space="preserve"> </w:t>
      </w:r>
      <w:r w:rsidRPr="00643A43">
        <w:t>high</w:t>
      </w:r>
      <w:r w:rsidR="00F73A4C" w:rsidRPr="00643A43">
        <w:t xml:space="preserve"> </w:t>
      </w:r>
      <w:r w:rsidRPr="00643A43">
        <w:t>quality</w:t>
      </w:r>
      <w:r w:rsidR="00F73A4C" w:rsidRPr="00643A43">
        <w:t xml:space="preserve"> </w:t>
      </w:r>
      <w:r w:rsidRPr="00643A43">
        <w:t>(</w:t>
      </w:r>
      <w:hyperlink w:anchor="_bookmark11" w:history="1">
        <w:r w:rsidRPr="00643A43">
          <w:t>Anissa</w:t>
        </w:r>
        <w:r w:rsidR="00F73A4C" w:rsidRPr="00643A43">
          <w:t xml:space="preserve"> </w:t>
        </w:r>
        <w:r w:rsidRPr="00643A43">
          <w:t>et</w:t>
        </w:r>
        <w:r w:rsidR="00F73A4C" w:rsidRPr="00643A43">
          <w:t xml:space="preserve"> </w:t>
        </w:r>
        <w:r w:rsidRPr="00643A43">
          <w:t>al.</w:t>
        </w:r>
      </w:hyperlink>
      <w:r w:rsidRPr="00643A43">
        <w:t>,</w:t>
      </w:r>
      <w:r w:rsidR="00F73A4C" w:rsidRPr="00643A43">
        <w:t xml:space="preserve"> </w:t>
      </w:r>
      <w:hyperlink w:anchor="_bookmark11" w:history="1">
        <w:r w:rsidRPr="00643A43">
          <w:t>2021</w:t>
        </w:r>
      </w:hyperlink>
      <w:r w:rsidRPr="00643A43">
        <w:t>).</w:t>
      </w:r>
      <w:r w:rsidR="00F73A4C" w:rsidRPr="00643A43">
        <w:t xml:space="preserve"> </w:t>
      </w:r>
      <w:r w:rsidRPr="00643A43">
        <w:t>Procuring</w:t>
      </w:r>
      <w:r w:rsidR="00F73A4C" w:rsidRPr="00643A43">
        <w:t xml:space="preserve"> </w:t>
      </w:r>
      <w:r w:rsidRPr="00643A43">
        <w:t>sufficiently</w:t>
      </w:r>
      <w:r w:rsidR="00F73A4C" w:rsidRPr="00643A43">
        <w:t xml:space="preserve"> </w:t>
      </w:r>
      <w:r w:rsidRPr="00643A43">
        <w:t>dried</w:t>
      </w:r>
      <w:r w:rsidR="00F73A4C" w:rsidRPr="00643A43">
        <w:t xml:space="preserve"> </w:t>
      </w:r>
      <w:r w:rsidRPr="00643A43">
        <w:t>maize</w:t>
      </w:r>
      <w:r w:rsidR="00F73A4C" w:rsidRPr="00643A43">
        <w:t xml:space="preserve"> </w:t>
      </w:r>
      <w:r w:rsidRPr="00643A43">
        <w:t>and</w:t>
      </w:r>
      <w:r w:rsidR="00F73A4C" w:rsidRPr="00643A43">
        <w:t xml:space="preserve"> </w:t>
      </w:r>
      <w:r w:rsidRPr="00643A43">
        <w:t>proper</w:t>
      </w:r>
      <w:r w:rsidR="00F73A4C" w:rsidRPr="00643A43">
        <w:t xml:space="preserve"> </w:t>
      </w:r>
      <w:r w:rsidRPr="00643A43">
        <w:t>storage</w:t>
      </w:r>
      <w:r w:rsidR="00F73A4C" w:rsidRPr="00643A43">
        <w:t xml:space="preserve"> </w:t>
      </w:r>
      <w:r w:rsidRPr="00643A43">
        <w:t>and</w:t>
      </w:r>
      <w:r w:rsidR="00F73A4C" w:rsidRPr="00643A43">
        <w:t xml:space="preserve"> </w:t>
      </w:r>
      <w:r w:rsidRPr="00643A43">
        <w:t>handling</w:t>
      </w:r>
      <w:r w:rsidR="00F73A4C" w:rsidRPr="00643A43">
        <w:t xml:space="preserve"> </w:t>
      </w:r>
      <w:r w:rsidRPr="00643A43">
        <w:t>are</w:t>
      </w:r>
      <w:r w:rsidR="00F73A4C" w:rsidRPr="00643A43">
        <w:t xml:space="preserve"> </w:t>
      </w:r>
      <w:r w:rsidRPr="00643A43">
        <w:t>important</w:t>
      </w:r>
      <w:r w:rsidR="00F73A4C" w:rsidRPr="00643A43">
        <w:t xml:space="preserve"> </w:t>
      </w:r>
      <w:r w:rsidRPr="00643A43">
        <w:t>to</w:t>
      </w:r>
      <w:r w:rsidR="00F73A4C" w:rsidRPr="00643A43">
        <w:t xml:space="preserve"> </w:t>
      </w:r>
      <w:r w:rsidRPr="00643A43">
        <w:t>reduce</w:t>
      </w:r>
      <w:r w:rsidR="00F73A4C" w:rsidRPr="00643A43">
        <w:t xml:space="preserve"> </w:t>
      </w:r>
      <w:r w:rsidRPr="00643A43">
        <w:t>aflatoxin</w:t>
      </w:r>
      <w:r w:rsidR="00F73A4C" w:rsidRPr="00643A43">
        <w:t xml:space="preserve"> </w:t>
      </w:r>
      <w:r w:rsidRPr="00643A43">
        <w:t>contamination</w:t>
      </w:r>
      <w:r w:rsidR="00F73A4C" w:rsidRPr="00643A43">
        <w:t xml:space="preserve"> </w:t>
      </w:r>
      <w:r w:rsidRPr="00643A43">
        <w:t>(</w:t>
      </w:r>
      <w:proofErr w:type="spellStart"/>
      <w:r w:rsidR="006B0D07" w:rsidRPr="00643A43">
        <w:fldChar w:fldCharType="begin"/>
      </w:r>
      <w:r w:rsidR="006B0D07" w:rsidRPr="00643A43">
        <w:instrText xml:space="preserve"> HYPERLINK \l "_bookmark18" </w:instrText>
      </w:r>
      <w:r w:rsidR="006B0D07" w:rsidRPr="00643A43">
        <w:fldChar w:fldCharType="separate"/>
      </w:r>
      <w:r w:rsidRPr="00643A43">
        <w:t>Bauchet</w:t>
      </w:r>
      <w:proofErr w:type="spellEnd"/>
      <w:r w:rsidR="00F73A4C" w:rsidRPr="00643A43">
        <w:t xml:space="preserve"> </w:t>
      </w:r>
      <w:r w:rsidRPr="00643A43">
        <w:t>et</w:t>
      </w:r>
      <w:r w:rsidR="00F73A4C" w:rsidRPr="00643A43">
        <w:t xml:space="preserve"> </w:t>
      </w:r>
      <w:r w:rsidRPr="00643A43">
        <w:t>al.</w:t>
      </w:r>
      <w:r w:rsidR="006B0D07" w:rsidRPr="00643A43">
        <w:fldChar w:fldCharType="end"/>
      </w:r>
      <w:r w:rsidRPr="00643A43">
        <w:t>,</w:t>
      </w:r>
      <w:r w:rsidR="00F73A4C" w:rsidRPr="00643A43">
        <w:t xml:space="preserve"> </w:t>
      </w:r>
      <w:hyperlink w:anchor="_bookmark18" w:history="1">
        <w:r w:rsidRPr="00643A43">
          <w:t>2021</w:t>
        </w:r>
      </w:hyperlink>
      <w:r w:rsidRPr="00643A43">
        <w:t>).</w:t>
      </w:r>
      <w:r w:rsidR="00F73A4C" w:rsidRPr="00643A43">
        <w:t xml:space="preserve"> </w:t>
      </w:r>
      <w:r w:rsidRPr="00643A43">
        <w:t>Furthermore,</w:t>
      </w:r>
      <w:r w:rsidR="00F73A4C" w:rsidRPr="00643A43">
        <w:t xml:space="preserve"> </w:t>
      </w:r>
      <w:r w:rsidRPr="00643A43">
        <w:t>while</w:t>
      </w:r>
      <w:r w:rsidR="00F73A4C" w:rsidRPr="00643A43">
        <w:t xml:space="preserve"> </w:t>
      </w:r>
      <w:r w:rsidRPr="00643A43">
        <w:t>small</w:t>
      </w:r>
      <w:r w:rsidR="00F73A4C" w:rsidRPr="00643A43">
        <w:t xml:space="preserve"> </w:t>
      </w:r>
      <w:r w:rsidRPr="00643A43">
        <w:t>traders</w:t>
      </w:r>
      <w:r w:rsidR="00F73A4C" w:rsidRPr="00643A43">
        <w:t xml:space="preserve"> </w:t>
      </w:r>
      <w:r w:rsidRPr="00643A43">
        <w:t>are</w:t>
      </w:r>
      <w:r w:rsidR="00F73A4C" w:rsidRPr="00643A43">
        <w:t xml:space="preserve"> </w:t>
      </w:r>
      <w:r w:rsidRPr="00643A43">
        <w:t>often</w:t>
      </w:r>
      <w:r w:rsidR="00F73A4C" w:rsidRPr="00643A43">
        <w:t xml:space="preserve"> </w:t>
      </w:r>
      <w:r w:rsidRPr="00643A43">
        <w:t>cast</w:t>
      </w:r>
      <w:r w:rsidR="00F73A4C" w:rsidRPr="00643A43">
        <w:t xml:space="preserve"> </w:t>
      </w:r>
      <w:r w:rsidRPr="00643A43">
        <w:t>in</w:t>
      </w:r>
      <w:r w:rsidR="00F73A4C" w:rsidRPr="00643A43">
        <w:t xml:space="preserve"> </w:t>
      </w:r>
      <w:r w:rsidRPr="00643A43">
        <w:t>a</w:t>
      </w:r>
      <w:r w:rsidR="00F73A4C" w:rsidRPr="00643A43">
        <w:t xml:space="preserve"> </w:t>
      </w:r>
      <w:r w:rsidRPr="00643A43">
        <w:t>negative</w:t>
      </w:r>
      <w:r w:rsidR="00F73A4C" w:rsidRPr="00643A43">
        <w:t xml:space="preserve"> </w:t>
      </w:r>
      <w:r w:rsidRPr="00643A43">
        <w:t>light</w:t>
      </w:r>
      <w:r w:rsidR="00F73A4C" w:rsidRPr="00643A43">
        <w:t xml:space="preserve"> </w:t>
      </w:r>
      <w:r w:rsidRPr="00643A43">
        <w:t>and</w:t>
      </w:r>
      <w:r w:rsidR="00F73A4C" w:rsidRPr="00643A43">
        <w:t xml:space="preserve"> </w:t>
      </w:r>
      <w:r w:rsidRPr="00643A43">
        <w:t>many</w:t>
      </w:r>
      <w:r w:rsidR="00F73A4C" w:rsidRPr="00643A43">
        <w:t xml:space="preserve"> </w:t>
      </w:r>
      <w:r w:rsidRPr="00643A43">
        <w:t>development</w:t>
      </w:r>
      <w:r w:rsidR="00F73A4C" w:rsidRPr="00643A43">
        <w:t xml:space="preserve"> </w:t>
      </w:r>
      <w:r w:rsidRPr="00643A43">
        <w:t>interventions</w:t>
      </w:r>
      <w:r w:rsidR="00F73A4C" w:rsidRPr="00643A43">
        <w:t xml:space="preserve"> </w:t>
      </w:r>
      <w:r w:rsidRPr="00643A43">
        <w:t>attempt</w:t>
      </w:r>
      <w:r w:rsidR="00F73A4C" w:rsidRPr="00643A43">
        <w:t xml:space="preserve"> </w:t>
      </w:r>
      <w:r w:rsidRPr="00643A43">
        <w:t>to</w:t>
      </w:r>
      <w:r w:rsidR="00F73A4C" w:rsidRPr="00643A43">
        <w:t xml:space="preserve"> </w:t>
      </w:r>
      <w:r w:rsidRPr="00643A43">
        <w:t>bypass</w:t>
      </w:r>
      <w:r w:rsidR="00F73A4C" w:rsidRPr="00643A43">
        <w:t xml:space="preserve"> </w:t>
      </w:r>
      <w:r w:rsidRPr="00643A43">
        <w:t>middlemen,</w:t>
      </w:r>
      <w:r w:rsidR="00F73A4C" w:rsidRPr="00643A43">
        <w:t xml:space="preserve"> </w:t>
      </w:r>
      <w:r w:rsidRPr="00643A43">
        <w:t>most</w:t>
      </w:r>
      <w:r w:rsidR="00F73A4C" w:rsidRPr="00643A43">
        <w:t xml:space="preserve"> </w:t>
      </w:r>
      <w:r w:rsidRPr="00643A43">
        <w:lastRenderedPageBreak/>
        <w:t>studies</w:t>
      </w:r>
      <w:r w:rsidR="00F73A4C" w:rsidRPr="00643A43">
        <w:t xml:space="preserve"> </w:t>
      </w:r>
      <w:r w:rsidRPr="00643A43">
        <w:t>find</w:t>
      </w:r>
      <w:r w:rsidR="00F73A4C" w:rsidRPr="00643A43">
        <w:t xml:space="preserve"> </w:t>
      </w:r>
      <w:r w:rsidRPr="00643A43">
        <w:t>that</w:t>
      </w:r>
      <w:r w:rsidR="00F73A4C" w:rsidRPr="00643A43">
        <w:t xml:space="preserve"> </w:t>
      </w:r>
      <w:r w:rsidRPr="00643A43">
        <w:t>(sufficiently</w:t>
      </w:r>
      <w:r w:rsidR="00F73A4C" w:rsidRPr="00643A43">
        <w:t xml:space="preserve"> </w:t>
      </w:r>
      <w:r w:rsidRPr="00643A43">
        <w:t>large</w:t>
      </w:r>
      <w:r w:rsidR="00F73A4C" w:rsidRPr="00643A43">
        <w:t xml:space="preserve"> </w:t>
      </w:r>
      <w:r w:rsidRPr="00643A43">
        <w:t>numbers</w:t>
      </w:r>
      <w:r w:rsidR="00F73A4C" w:rsidRPr="00643A43">
        <w:t xml:space="preserve"> </w:t>
      </w:r>
      <w:r w:rsidRPr="00643A43">
        <w:t>of)</w:t>
      </w:r>
      <w:r w:rsidR="00F73A4C" w:rsidRPr="00643A43">
        <w:t xml:space="preserve"> </w:t>
      </w:r>
      <w:r w:rsidRPr="00643A43">
        <w:t>small</w:t>
      </w:r>
      <w:r w:rsidR="00F73A4C" w:rsidRPr="00643A43">
        <w:t xml:space="preserve"> </w:t>
      </w:r>
      <w:r w:rsidRPr="00643A43">
        <w:t>traders</w:t>
      </w:r>
      <w:r w:rsidR="00F73A4C" w:rsidRPr="00643A43">
        <w:t xml:space="preserve"> </w:t>
      </w:r>
      <w:r w:rsidRPr="00643A43">
        <w:t>are</w:t>
      </w:r>
      <w:r w:rsidR="00F73A4C" w:rsidRPr="00643A43">
        <w:t xml:space="preserve"> </w:t>
      </w:r>
      <w:r w:rsidRPr="00643A43">
        <w:t>essential</w:t>
      </w:r>
      <w:r w:rsidR="00F73A4C" w:rsidRPr="00643A43">
        <w:t xml:space="preserve"> </w:t>
      </w:r>
      <w:r w:rsidRPr="00643A43">
        <w:t>for</w:t>
      </w:r>
      <w:r w:rsidR="00F73A4C" w:rsidRPr="00643A43">
        <w:t xml:space="preserve"> </w:t>
      </w:r>
      <w:r w:rsidRPr="00643A43">
        <w:t>smallholder</w:t>
      </w:r>
      <w:r w:rsidR="00F73A4C" w:rsidRPr="00643A43">
        <w:t xml:space="preserve"> </w:t>
      </w:r>
      <w:r w:rsidRPr="00643A43">
        <w:t>market</w:t>
      </w:r>
      <w:r w:rsidR="00F73A4C" w:rsidRPr="00643A43">
        <w:t xml:space="preserve"> </w:t>
      </w:r>
      <w:r w:rsidRPr="00643A43">
        <w:t>participation</w:t>
      </w:r>
      <w:r w:rsidR="00F73A4C" w:rsidRPr="00643A43">
        <w:t xml:space="preserve"> </w:t>
      </w:r>
      <w:r w:rsidRPr="00643A43">
        <w:t>(</w:t>
      </w:r>
      <w:hyperlink w:anchor="_bookmark14" w:history="1">
        <w:r w:rsidRPr="00643A43">
          <w:t>Barrett</w:t>
        </w:r>
      </w:hyperlink>
      <w:r w:rsidRPr="00643A43">
        <w:t>,</w:t>
      </w:r>
      <w:r w:rsidR="00F73A4C" w:rsidRPr="00643A43">
        <w:t xml:space="preserve"> </w:t>
      </w:r>
      <w:hyperlink w:anchor="_bookmark14" w:history="1">
        <w:r w:rsidRPr="00643A43">
          <w:t>2008</w:t>
        </w:r>
      </w:hyperlink>
      <w:r w:rsidRPr="00643A43">
        <w:t>).</w:t>
      </w:r>
      <w:r w:rsidR="00F73A4C" w:rsidRPr="00643A43">
        <w:t xml:space="preserve"> </w:t>
      </w:r>
      <w:r w:rsidRPr="00643A43">
        <w:t>For</w:t>
      </w:r>
      <w:r w:rsidR="00F73A4C" w:rsidRPr="00643A43">
        <w:t xml:space="preserve"> </w:t>
      </w:r>
      <w:r w:rsidRPr="00643A43">
        <w:t>example,</w:t>
      </w:r>
      <w:r w:rsidR="00F73A4C" w:rsidRPr="00643A43">
        <w:t xml:space="preserve"> </w:t>
      </w:r>
      <w:r w:rsidRPr="00643A43">
        <w:t>studying</w:t>
      </w:r>
      <w:r w:rsidR="00F73A4C" w:rsidRPr="00643A43">
        <w:t xml:space="preserve"> </w:t>
      </w:r>
      <w:r w:rsidRPr="00643A43">
        <w:t>market</w:t>
      </w:r>
      <w:r w:rsidR="00F73A4C" w:rsidRPr="00643A43">
        <w:t xml:space="preserve"> </w:t>
      </w:r>
      <w:r w:rsidRPr="00643A43">
        <w:t>access</w:t>
      </w:r>
      <w:r w:rsidR="00F73A4C" w:rsidRPr="00643A43">
        <w:t xml:space="preserve"> </w:t>
      </w:r>
      <w:r w:rsidRPr="00643A43">
        <w:t>in</w:t>
      </w:r>
      <w:r w:rsidR="00F73A4C" w:rsidRPr="00643A43">
        <w:t xml:space="preserve"> </w:t>
      </w:r>
      <w:r w:rsidRPr="00643A43">
        <w:t>southern</w:t>
      </w:r>
      <w:r w:rsidR="00F73A4C" w:rsidRPr="00643A43">
        <w:t xml:space="preserve"> </w:t>
      </w:r>
      <w:r w:rsidRPr="00643A43">
        <w:t>and</w:t>
      </w:r>
      <w:r w:rsidR="00F73A4C" w:rsidRPr="00643A43">
        <w:t xml:space="preserve"> </w:t>
      </w:r>
      <w:r w:rsidRPr="00643A43">
        <w:t>eastern</w:t>
      </w:r>
      <w:r w:rsidR="00F73A4C" w:rsidRPr="00643A43">
        <w:t xml:space="preserve"> </w:t>
      </w:r>
      <w:r w:rsidRPr="00643A43">
        <w:t>Africa,</w:t>
      </w:r>
      <w:r w:rsidR="00F73A4C" w:rsidRPr="00643A43">
        <w:t xml:space="preserve"> </w:t>
      </w:r>
      <w:hyperlink w:anchor="_bookmark47" w:history="1">
        <w:r w:rsidRPr="00643A43">
          <w:t>Mather</w:t>
        </w:r>
        <w:r w:rsidR="00F73A4C" w:rsidRPr="00643A43">
          <w:t xml:space="preserve"> </w:t>
        </w:r>
        <w:r w:rsidRPr="00643A43">
          <w:t>et</w:t>
        </w:r>
        <w:r w:rsidR="00F73A4C" w:rsidRPr="00643A43">
          <w:t xml:space="preserve"> </w:t>
        </w:r>
        <w:r w:rsidRPr="00643A43">
          <w:t>al.</w:t>
        </w:r>
        <w:r w:rsidR="00F73A4C" w:rsidRPr="00643A43">
          <w:t xml:space="preserve"> </w:t>
        </w:r>
      </w:hyperlink>
      <w:r w:rsidRPr="00643A43">
        <w:t>(</w:t>
      </w:r>
      <w:hyperlink w:anchor="_bookmark47" w:history="1">
        <w:r w:rsidRPr="00643A43">
          <w:t>2013</w:t>
        </w:r>
      </w:hyperlink>
      <w:r w:rsidRPr="00643A43">
        <w:t>)</w:t>
      </w:r>
      <w:r w:rsidR="00F73A4C" w:rsidRPr="00643A43">
        <w:t xml:space="preserve"> </w:t>
      </w:r>
      <w:r w:rsidRPr="00643A43">
        <w:t>note</w:t>
      </w:r>
      <w:r w:rsidR="00F73A4C" w:rsidRPr="00643A43">
        <w:t xml:space="preserve"> </w:t>
      </w:r>
      <w:r w:rsidRPr="00643A43">
        <w:t>that</w:t>
      </w:r>
      <w:r w:rsidR="00F73A4C" w:rsidRPr="00643A43">
        <w:t xml:space="preserve"> </w:t>
      </w:r>
      <w:r w:rsidRPr="00643A43">
        <w:t>access</w:t>
      </w:r>
      <w:r w:rsidR="00F73A4C" w:rsidRPr="00643A43">
        <w:t xml:space="preserve"> </w:t>
      </w:r>
      <w:r w:rsidRPr="00643A43">
        <w:t>to</w:t>
      </w:r>
      <w:r w:rsidR="00F73A4C" w:rsidRPr="00643A43">
        <w:t xml:space="preserve"> </w:t>
      </w:r>
      <w:r w:rsidRPr="00643A43">
        <w:t>assembly</w:t>
      </w:r>
      <w:r w:rsidR="00F73A4C" w:rsidRPr="00643A43">
        <w:t xml:space="preserve"> </w:t>
      </w:r>
      <w:r w:rsidRPr="00643A43">
        <w:t>traders</w:t>
      </w:r>
      <w:r w:rsidR="00F73A4C" w:rsidRPr="00643A43">
        <w:t xml:space="preserve"> </w:t>
      </w:r>
      <w:r w:rsidRPr="00643A43">
        <w:t>has</w:t>
      </w:r>
      <w:r w:rsidR="00F73A4C" w:rsidRPr="00643A43">
        <w:t xml:space="preserve"> </w:t>
      </w:r>
      <w:r w:rsidRPr="00643A43">
        <w:t>increased</w:t>
      </w:r>
      <w:r w:rsidR="00F73A4C" w:rsidRPr="00643A43">
        <w:t xml:space="preserve"> </w:t>
      </w:r>
      <w:r w:rsidRPr="00643A43">
        <w:t>over</w:t>
      </w:r>
      <w:r w:rsidR="00F73A4C" w:rsidRPr="00643A43">
        <w:t xml:space="preserve"> </w:t>
      </w:r>
      <w:r w:rsidRPr="00643A43">
        <w:t>time</w:t>
      </w:r>
      <w:r w:rsidR="00F73A4C" w:rsidRPr="00643A43">
        <w:t xml:space="preserve"> </w:t>
      </w:r>
      <w:r w:rsidRPr="00643A43">
        <w:t>and</w:t>
      </w:r>
      <w:r w:rsidR="00F73A4C" w:rsidRPr="00643A43">
        <w:t xml:space="preserve"> </w:t>
      </w:r>
      <w:r w:rsidRPr="00643A43">
        <w:t>argue</w:t>
      </w:r>
      <w:r w:rsidR="00F73A4C" w:rsidRPr="00643A43">
        <w:t xml:space="preserve"> </w:t>
      </w:r>
      <w:r w:rsidRPr="00643A43">
        <w:t>that</w:t>
      </w:r>
      <w:r w:rsidR="00F73A4C" w:rsidRPr="00643A43">
        <w:t xml:space="preserve"> </w:t>
      </w:r>
      <w:r w:rsidRPr="00643A43">
        <w:t>this</w:t>
      </w:r>
      <w:r w:rsidR="00F73A4C" w:rsidRPr="00643A43">
        <w:t xml:space="preserve"> </w:t>
      </w:r>
      <w:r w:rsidRPr="00643A43">
        <w:t>has</w:t>
      </w:r>
      <w:r w:rsidR="00F73A4C" w:rsidRPr="00643A43">
        <w:t xml:space="preserve"> </w:t>
      </w:r>
      <w:r w:rsidRPr="00643A43">
        <w:t>created</w:t>
      </w:r>
      <w:r w:rsidR="00F73A4C" w:rsidRPr="00643A43">
        <w:t xml:space="preserve"> </w:t>
      </w:r>
      <w:r w:rsidRPr="00643A43">
        <w:t>important</w:t>
      </w:r>
      <w:r w:rsidR="00F73A4C" w:rsidRPr="00643A43">
        <w:t xml:space="preserve"> </w:t>
      </w:r>
      <w:r w:rsidRPr="00643A43">
        <w:t>opportunities</w:t>
      </w:r>
      <w:r w:rsidR="00F73A4C" w:rsidRPr="00643A43">
        <w:t xml:space="preserve"> </w:t>
      </w:r>
      <w:r w:rsidRPr="00643A43">
        <w:t>to</w:t>
      </w:r>
      <w:r w:rsidR="00F73A4C" w:rsidRPr="00643A43">
        <w:t xml:space="preserve"> </w:t>
      </w:r>
      <w:r w:rsidRPr="00643A43">
        <w:t>remote</w:t>
      </w:r>
      <w:r w:rsidR="00F73A4C" w:rsidRPr="00643A43">
        <w:t xml:space="preserve"> </w:t>
      </w:r>
      <w:r w:rsidRPr="00643A43">
        <w:t>areas</w:t>
      </w:r>
      <w:r w:rsidR="00F73A4C" w:rsidRPr="00643A43">
        <w:t xml:space="preserve"> </w:t>
      </w:r>
      <w:r w:rsidRPr="00643A43">
        <w:t>in</w:t>
      </w:r>
      <w:r w:rsidR="00F73A4C" w:rsidRPr="00643A43">
        <w:t xml:space="preserve"> </w:t>
      </w:r>
      <w:r w:rsidRPr="00643A43">
        <w:t>terms</w:t>
      </w:r>
      <w:r w:rsidR="00F73A4C" w:rsidRPr="00643A43">
        <w:t xml:space="preserve"> </w:t>
      </w:r>
      <w:r w:rsidRPr="00643A43">
        <w:t>of</w:t>
      </w:r>
      <w:r w:rsidR="00F73A4C" w:rsidRPr="00643A43">
        <w:t xml:space="preserve"> </w:t>
      </w:r>
      <w:r w:rsidRPr="00643A43">
        <w:t>access</w:t>
      </w:r>
      <w:r w:rsidR="00F73A4C" w:rsidRPr="00643A43">
        <w:t xml:space="preserve"> </w:t>
      </w:r>
      <w:r w:rsidRPr="00643A43">
        <w:t>to</w:t>
      </w:r>
      <w:r w:rsidR="00F73A4C" w:rsidRPr="00643A43">
        <w:t xml:space="preserve"> </w:t>
      </w:r>
      <w:r w:rsidRPr="00643A43">
        <w:t>maize</w:t>
      </w:r>
      <w:r w:rsidR="00F73A4C" w:rsidRPr="00643A43">
        <w:t xml:space="preserve"> </w:t>
      </w:r>
      <w:r w:rsidRPr="00643A43">
        <w:t>markets.</w:t>
      </w:r>
      <w:r w:rsidR="00F73A4C" w:rsidRPr="00643A43">
        <w:t xml:space="preserve"> </w:t>
      </w:r>
      <w:hyperlink w:anchor="_bookmark64" w:history="1">
        <w:proofErr w:type="spellStart"/>
        <w:r w:rsidRPr="00643A43">
          <w:t>Sitko</w:t>
        </w:r>
        <w:proofErr w:type="spellEnd"/>
        <w:r w:rsidR="00F73A4C" w:rsidRPr="00643A43">
          <w:t xml:space="preserve"> </w:t>
        </w:r>
        <w:r w:rsidRPr="00643A43">
          <w:t>and</w:t>
        </w:r>
      </w:hyperlink>
      <w:r w:rsidR="00F73A4C" w:rsidRPr="00643A43">
        <w:t xml:space="preserve"> </w:t>
      </w:r>
      <w:hyperlink w:anchor="_bookmark64" w:history="1">
        <w:r w:rsidRPr="00643A43">
          <w:t>Jayne</w:t>
        </w:r>
      </w:hyperlink>
      <w:r w:rsidR="00F73A4C" w:rsidRPr="00643A43">
        <w:t xml:space="preserve"> </w:t>
      </w:r>
      <w:r w:rsidRPr="00643A43">
        <w:t>(</w:t>
      </w:r>
      <w:hyperlink w:anchor="_bookmark64" w:history="1">
        <w:r w:rsidRPr="00643A43">
          <w:t>2014</w:t>
        </w:r>
      </w:hyperlink>
      <w:r w:rsidRPr="00643A43">
        <w:t>)</w:t>
      </w:r>
      <w:r w:rsidR="00F73A4C" w:rsidRPr="00643A43">
        <w:t xml:space="preserve"> </w:t>
      </w:r>
      <w:r w:rsidRPr="00643A43">
        <w:t>find</w:t>
      </w:r>
      <w:r w:rsidR="00F73A4C" w:rsidRPr="00643A43">
        <w:t xml:space="preserve"> </w:t>
      </w:r>
      <w:r w:rsidRPr="00643A43">
        <w:t>that</w:t>
      </w:r>
      <w:r w:rsidR="00F73A4C" w:rsidRPr="00643A43">
        <w:t xml:space="preserve"> </w:t>
      </w:r>
      <w:r w:rsidRPr="00643A43">
        <w:t>trading</w:t>
      </w:r>
      <w:r w:rsidR="00F73A4C" w:rsidRPr="00643A43">
        <w:t xml:space="preserve"> </w:t>
      </w:r>
      <w:r w:rsidRPr="00643A43">
        <w:t>is</w:t>
      </w:r>
      <w:r w:rsidR="00F73A4C" w:rsidRPr="00643A43">
        <w:t xml:space="preserve"> </w:t>
      </w:r>
      <w:r w:rsidRPr="00643A43">
        <w:t>highly</w:t>
      </w:r>
      <w:r w:rsidR="00F73A4C" w:rsidRPr="00643A43">
        <w:t xml:space="preserve"> </w:t>
      </w:r>
      <w:r w:rsidRPr="00643A43">
        <w:t>competitive</w:t>
      </w:r>
      <w:r w:rsidR="00F73A4C" w:rsidRPr="00643A43">
        <w:t xml:space="preserve"> </w:t>
      </w:r>
      <w:r w:rsidRPr="00643A43">
        <w:t>in</w:t>
      </w:r>
      <w:r w:rsidR="00F73A4C" w:rsidRPr="00643A43">
        <w:t xml:space="preserve"> </w:t>
      </w:r>
      <w:r w:rsidRPr="00643A43">
        <w:t>eastern</w:t>
      </w:r>
      <w:r w:rsidR="00F73A4C" w:rsidRPr="00643A43">
        <w:t xml:space="preserve"> </w:t>
      </w:r>
      <w:r w:rsidRPr="00643A43">
        <w:t>and</w:t>
      </w:r>
      <w:r w:rsidR="00F73A4C" w:rsidRPr="00643A43">
        <w:t xml:space="preserve"> </w:t>
      </w:r>
      <w:r w:rsidRPr="00643A43">
        <w:t>southern</w:t>
      </w:r>
      <w:r w:rsidR="00F73A4C" w:rsidRPr="00643A43">
        <w:t xml:space="preserve"> </w:t>
      </w:r>
      <w:r w:rsidRPr="00643A43">
        <w:t>Africa</w:t>
      </w:r>
      <w:r w:rsidR="00F73A4C" w:rsidRPr="00643A43">
        <w:t xml:space="preserve"> </w:t>
      </w:r>
      <w:r w:rsidRPr="00643A43">
        <w:t>in</w:t>
      </w:r>
      <w:r w:rsidR="00F73A4C" w:rsidRPr="00643A43">
        <w:t xml:space="preserve"> </w:t>
      </w:r>
      <w:r w:rsidRPr="00643A43">
        <w:t>terms</w:t>
      </w:r>
      <w:r w:rsidR="00F73A4C" w:rsidRPr="00643A43">
        <w:t xml:space="preserve"> </w:t>
      </w:r>
      <w:r w:rsidRPr="00643A43">
        <w:t>of</w:t>
      </w:r>
      <w:r w:rsidR="00F73A4C" w:rsidRPr="00643A43">
        <w:t xml:space="preserve"> </w:t>
      </w:r>
      <w:r w:rsidRPr="00643A43">
        <w:t>marketing</w:t>
      </w:r>
      <w:r w:rsidR="00F73A4C" w:rsidRPr="00643A43">
        <w:t xml:space="preserve"> </w:t>
      </w:r>
      <w:r w:rsidRPr="00643A43">
        <w:t>margins</w:t>
      </w:r>
      <w:r w:rsidR="00F73A4C" w:rsidRPr="00643A43">
        <w:t xml:space="preserve"> </w:t>
      </w:r>
      <w:r w:rsidRPr="00643A43">
        <w:t>and</w:t>
      </w:r>
      <w:r w:rsidR="00F73A4C" w:rsidRPr="00643A43">
        <w:t xml:space="preserve"> </w:t>
      </w:r>
      <w:r w:rsidRPr="00643A43">
        <w:t>the</w:t>
      </w:r>
      <w:r w:rsidR="00F73A4C" w:rsidRPr="00643A43">
        <w:t xml:space="preserve"> </w:t>
      </w:r>
      <w:r w:rsidRPr="00643A43">
        <w:t>number</w:t>
      </w:r>
      <w:r w:rsidR="00F73A4C" w:rsidRPr="00643A43">
        <w:t xml:space="preserve"> </w:t>
      </w:r>
      <w:r w:rsidRPr="00643A43">
        <w:t>of</w:t>
      </w:r>
      <w:r w:rsidR="00F73A4C" w:rsidRPr="00643A43">
        <w:t xml:space="preserve"> </w:t>
      </w:r>
      <w:r w:rsidRPr="00643A43">
        <w:t>traders</w:t>
      </w:r>
      <w:r w:rsidR="00F73A4C" w:rsidRPr="00643A43">
        <w:t xml:space="preserve"> </w:t>
      </w:r>
      <w:r w:rsidRPr="00643A43">
        <w:t>operating.</w:t>
      </w:r>
    </w:p>
    <w:p w14:paraId="0FAA1990" w14:textId="49C1256D" w:rsidR="005139B5" w:rsidRPr="00643A43" w:rsidRDefault="0081249E" w:rsidP="00643A43">
      <w:pPr>
        <w:pStyle w:val="1PP"/>
        <w:jc w:val="both"/>
      </w:pPr>
      <w:r w:rsidRPr="00643A43">
        <w:t>Generally,</w:t>
      </w:r>
      <w:r w:rsidR="00F73A4C" w:rsidRPr="00643A43">
        <w:t xml:space="preserve"> </w:t>
      </w:r>
      <w:r w:rsidRPr="00643A43">
        <w:t>the</w:t>
      </w:r>
      <w:r w:rsidR="00F73A4C" w:rsidRPr="00643A43">
        <w:t xml:space="preserve"> </w:t>
      </w:r>
      <w:r w:rsidRPr="00643A43">
        <w:t>traders</w:t>
      </w:r>
      <w:r w:rsidR="00F73A4C" w:rsidRPr="00643A43">
        <w:t xml:space="preserve"> </w:t>
      </w:r>
      <w:r w:rsidRPr="00643A43">
        <w:t>in</w:t>
      </w:r>
      <w:r w:rsidR="00F73A4C" w:rsidRPr="00643A43">
        <w:t xml:space="preserve"> </w:t>
      </w:r>
      <w:r w:rsidRPr="00643A43">
        <w:t>our</w:t>
      </w:r>
      <w:r w:rsidR="00F73A4C" w:rsidRPr="00643A43">
        <w:t xml:space="preserve"> </w:t>
      </w:r>
      <w:r w:rsidRPr="00643A43">
        <w:t>sample</w:t>
      </w:r>
      <w:r w:rsidR="00F73A4C" w:rsidRPr="00643A43">
        <w:t xml:space="preserve"> </w:t>
      </w:r>
      <w:r w:rsidRPr="00643A43">
        <w:t>are</w:t>
      </w:r>
      <w:r w:rsidR="00F73A4C" w:rsidRPr="00643A43">
        <w:t xml:space="preserve"> </w:t>
      </w:r>
      <w:r w:rsidRPr="00643A43">
        <w:t>not</w:t>
      </w:r>
      <w:r w:rsidR="00F73A4C" w:rsidRPr="00643A43">
        <w:t xml:space="preserve"> </w:t>
      </w:r>
      <w:r w:rsidRPr="00643A43">
        <w:t>just</w:t>
      </w:r>
      <w:r w:rsidR="00F73A4C" w:rsidRPr="00643A43">
        <w:t xml:space="preserve"> </w:t>
      </w:r>
      <w:r w:rsidRPr="00643A43">
        <w:t>service</w:t>
      </w:r>
      <w:r w:rsidR="00F73A4C" w:rsidRPr="00643A43">
        <w:t xml:space="preserve"> </w:t>
      </w:r>
      <w:r w:rsidRPr="00643A43">
        <w:t>providers</w:t>
      </w:r>
      <w:r w:rsidR="00F73A4C" w:rsidRPr="00643A43">
        <w:t xml:space="preserve"> </w:t>
      </w:r>
      <w:r w:rsidRPr="00643A43">
        <w:t>offering</w:t>
      </w:r>
      <w:r w:rsidR="00F73A4C" w:rsidRPr="00643A43">
        <w:t xml:space="preserve"> </w:t>
      </w:r>
      <w:r w:rsidRPr="00643A43">
        <w:t>transport</w:t>
      </w:r>
      <w:r w:rsidR="00F73A4C" w:rsidRPr="00643A43">
        <w:t xml:space="preserve"> </w:t>
      </w:r>
      <w:r w:rsidRPr="00643A43">
        <w:t>services,</w:t>
      </w:r>
      <w:r w:rsidR="00F73A4C" w:rsidRPr="00643A43">
        <w:t xml:space="preserve"> </w:t>
      </w:r>
      <w:r w:rsidRPr="00643A43">
        <w:t>but</w:t>
      </w:r>
      <w:r w:rsidR="00F73A4C" w:rsidRPr="00643A43">
        <w:t xml:space="preserve"> </w:t>
      </w:r>
      <w:r w:rsidRPr="00643A43">
        <w:t>become</w:t>
      </w:r>
      <w:r w:rsidR="00F73A4C" w:rsidRPr="00643A43">
        <w:t xml:space="preserve"> </w:t>
      </w:r>
      <w:r w:rsidRPr="00643A43">
        <w:t>owner</w:t>
      </w:r>
      <w:r w:rsidR="00F73A4C" w:rsidRPr="00643A43">
        <w:t xml:space="preserve"> </w:t>
      </w:r>
      <w:r w:rsidRPr="00643A43">
        <w:t>of</w:t>
      </w:r>
      <w:r w:rsidR="00F73A4C" w:rsidRPr="00643A43">
        <w:t xml:space="preserve"> </w:t>
      </w:r>
      <w:r w:rsidRPr="00643A43">
        <w:t>the</w:t>
      </w:r>
      <w:r w:rsidR="00F73A4C" w:rsidRPr="00643A43">
        <w:t xml:space="preserve"> </w:t>
      </w:r>
      <w:r w:rsidRPr="00643A43">
        <w:t>commodity</w:t>
      </w:r>
      <w:r w:rsidR="00F73A4C" w:rsidRPr="00643A43">
        <w:t xml:space="preserve"> </w:t>
      </w:r>
      <w:r w:rsidRPr="00643A43">
        <w:t>during</w:t>
      </w:r>
      <w:r w:rsidR="00F73A4C" w:rsidRPr="00643A43">
        <w:t xml:space="preserve"> </w:t>
      </w:r>
      <w:r w:rsidRPr="00643A43">
        <w:t>trading,</w:t>
      </w:r>
      <w:r w:rsidR="00F73A4C" w:rsidRPr="00643A43">
        <w:t xml:space="preserve"> </w:t>
      </w:r>
      <w:r w:rsidRPr="00643A43">
        <w:t>hence</w:t>
      </w:r>
      <w:r w:rsidR="00F73A4C" w:rsidRPr="00643A43">
        <w:t xml:space="preserve"> </w:t>
      </w:r>
      <w:r w:rsidRPr="00643A43">
        <w:t>also</w:t>
      </w:r>
      <w:r w:rsidR="00F73A4C" w:rsidRPr="00643A43">
        <w:t xml:space="preserve"> </w:t>
      </w:r>
      <w:r w:rsidRPr="00643A43">
        <w:t>internalizing</w:t>
      </w:r>
      <w:r w:rsidR="00F73A4C" w:rsidRPr="00643A43">
        <w:t xml:space="preserve"> </w:t>
      </w:r>
      <w:r w:rsidRPr="00643A43">
        <w:t>the</w:t>
      </w:r>
      <w:r w:rsidR="00F73A4C" w:rsidRPr="00643A43">
        <w:t xml:space="preserve"> </w:t>
      </w:r>
      <w:r w:rsidRPr="00643A43">
        <w:t>risks</w:t>
      </w:r>
      <w:r w:rsidR="00F73A4C" w:rsidRPr="00643A43">
        <w:t xml:space="preserve"> </w:t>
      </w:r>
      <w:r w:rsidRPr="00643A43">
        <w:t>inherent</w:t>
      </w:r>
      <w:r w:rsidR="00F73A4C" w:rsidRPr="00643A43">
        <w:t xml:space="preserve"> </w:t>
      </w:r>
      <w:r w:rsidRPr="00643A43">
        <w:t>to</w:t>
      </w:r>
      <w:r w:rsidR="00F73A4C" w:rsidRPr="00643A43">
        <w:t xml:space="preserve"> </w:t>
      </w:r>
      <w:r w:rsidRPr="00643A43">
        <w:t>trading.</w:t>
      </w:r>
      <w:r w:rsidR="00F73A4C" w:rsidRPr="00643A43">
        <w:t xml:space="preserve"> </w:t>
      </w:r>
      <w:r w:rsidRPr="00643A43">
        <w:t>On</w:t>
      </w:r>
      <w:r w:rsidR="00F73A4C" w:rsidRPr="00643A43">
        <w:t xml:space="preserve"> </w:t>
      </w:r>
      <w:r w:rsidRPr="00643A43">
        <w:t>a</w:t>
      </w:r>
      <w:r w:rsidR="00F73A4C" w:rsidRPr="00643A43">
        <w:t xml:space="preserve"> </w:t>
      </w:r>
      <w:r w:rsidRPr="00643A43">
        <w:t>typical</w:t>
      </w:r>
      <w:r w:rsidR="00F73A4C" w:rsidRPr="00643A43">
        <w:t xml:space="preserve"> </w:t>
      </w:r>
      <w:r w:rsidRPr="00643A43">
        <w:t>day</w:t>
      </w:r>
      <w:r w:rsidR="00F73A4C" w:rsidRPr="00643A43">
        <w:t xml:space="preserve"> </w:t>
      </w:r>
      <w:r w:rsidRPr="00643A43">
        <w:t>immediately</w:t>
      </w:r>
      <w:r w:rsidR="00F73A4C" w:rsidRPr="00643A43">
        <w:t xml:space="preserve"> </w:t>
      </w:r>
      <w:r w:rsidRPr="00643A43">
        <w:t>after</w:t>
      </w:r>
      <w:r w:rsidR="00F73A4C" w:rsidRPr="00643A43">
        <w:t xml:space="preserve"> </w:t>
      </w:r>
      <w:r w:rsidRPr="00643A43">
        <w:t>harvest</w:t>
      </w:r>
      <w:r w:rsidR="00F73A4C" w:rsidRPr="00643A43">
        <w:t xml:space="preserve"> </w:t>
      </w:r>
      <w:r w:rsidRPr="00643A43">
        <w:t>when</w:t>
      </w:r>
      <w:r w:rsidR="00F73A4C" w:rsidRPr="00643A43">
        <w:t xml:space="preserve"> </w:t>
      </w:r>
      <w:r w:rsidRPr="00643A43">
        <w:t>prices</w:t>
      </w:r>
      <w:r w:rsidR="00F73A4C" w:rsidRPr="00643A43">
        <w:t xml:space="preserve"> </w:t>
      </w:r>
      <w:r w:rsidRPr="00643A43">
        <w:t>are</w:t>
      </w:r>
      <w:r w:rsidR="00F73A4C" w:rsidRPr="00643A43">
        <w:t xml:space="preserve"> </w:t>
      </w:r>
      <w:r w:rsidRPr="00643A43">
        <w:t>typically</w:t>
      </w:r>
      <w:r w:rsidR="00F73A4C" w:rsidRPr="00643A43">
        <w:t xml:space="preserve"> </w:t>
      </w:r>
      <w:r w:rsidRPr="00643A43">
        <w:t>lowest</w:t>
      </w:r>
      <w:r w:rsidR="00F73A4C" w:rsidRPr="00643A43">
        <w:t xml:space="preserve"> </w:t>
      </w:r>
      <w:r w:rsidRPr="00643A43">
        <w:t>and</w:t>
      </w:r>
      <w:r w:rsidR="00F73A4C" w:rsidRPr="00643A43">
        <w:t xml:space="preserve"> </w:t>
      </w:r>
      <w:r w:rsidRPr="00643A43">
        <w:t>most</w:t>
      </w:r>
      <w:r w:rsidR="00F73A4C" w:rsidRPr="00643A43">
        <w:t xml:space="preserve"> </w:t>
      </w:r>
      <w:r w:rsidRPr="00643A43">
        <w:t>traders</w:t>
      </w:r>
      <w:r w:rsidR="00F73A4C" w:rsidRPr="00643A43">
        <w:t xml:space="preserve"> </w:t>
      </w:r>
      <w:r w:rsidRPr="00643A43">
        <w:t>are</w:t>
      </w:r>
      <w:r w:rsidR="00F73A4C" w:rsidRPr="00643A43">
        <w:t xml:space="preserve"> </w:t>
      </w:r>
      <w:r w:rsidRPr="00643A43">
        <w:t>active,</w:t>
      </w:r>
      <w:r w:rsidR="00F73A4C" w:rsidRPr="00643A43">
        <w:t xml:space="preserve"> </w:t>
      </w:r>
      <w:r w:rsidRPr="00643A43">
        <w:t>traders</w:t>
      </w:r>
      <w:r w:rsidR="00F73A4C" w:rsidRPr="00643A43">
        <w:t xml:space="preserve"> </w:t>
      </w:r>
      <w:r w:rsidRPr="00643A43">
        <w:t>visit</w:t>
      </w:r>
      <w:r w:rsidR="00F73A4C" w:rsidRPr="00643A43">
        <w:t xml:space="preserve"> </w:t>
      </w:r>
      <w:r w:rsidRPr="00643A43">
        <w:t>12</w:t>
      </w:r>
      <w:r w:rsidR="00F73A4C" w:rsidRPr="00643A43">
        <w:t xml:space="preserve"> </w:t>
      </w:r>
      <w:r w:rsidRPr="00643A43">
        <w:t>smallholder</w:t>
      </w:r>
      <w:r w:rsidR="00F73A4C" w:rsidRPr="00643A43">
        <w:t xml:space="preserve"> </w:t>
      </w:r>
      <w:r w:rsidRPr="00643A43">
        <w:t>farmers</w:t>
      </w:r>
      <w:r w:rsidR="00F73A4C" w:rsidRPr="00643A43">
        <w:t xml:space="preserve"> </w:t>
      </w:r>
      <w:r w:rsidRPr="00643A43">
        <w:t>to</w:t>
      </w:r>
      <w:r w:rsidR="00F73A4C" w:rsidRPr="00643A43">
        <w:t xml:space="preserve"> </w:t>
      </w:r>
      <w:r w:rsidRPr="00643A43">
        <w:t>collect</w:t>
      </w:r>
      <w:r w:rsidR="00F73A4C" w:rsidRPr="00643A43">
        <w:t xml:space="preserve"> </w:t>
      </w:r>
      <w:r w:rsidRPr="00643A43">
        <w:t>1,308</w:t>
      </w:r>
      <w:r w:rsidR="00F73A4C" w:rsidRPr="00643A43">
        <w:t xml:space="preserve"> </w:t>
      </w:r>
      <w:r w:rsidRPr="00643A43">
        <w:t>kgs</w:t>
      </w:r>
      <w:r w:rsidR="00F73A4C" w:rsidRPr="00643A43">
        <w:t xml:space="preserve"> </w:t>
      </w:r>
      <w:r w:rsidRPr="00643A43">
        <w:t>of</w:t>
      </w:r>
      <w:r w:rsidR="00F73A4C" w:rsidRPr="00643A43">
        <w:t xml:space="preserve"> </w:t>
      </w:r>
      <w:r w:rsidRPr="00643A43">
        <w:t>maize.</w:t>
      </w:r>
      <w:r w:rsidR="00F73A4C" w:rsidRPr="00643A43">
        <w:t xml:space="preserve"> </w:t>
      </w:r>
      <w:r w:rsidRPr="00643A43">
        <w:t>Downstream,</w:t>
      </w:r>
      <w:r w:rsidR="00F73A4C" w:rsidRPr="00643A43">
        <w:t xml:space="preserve"> </w:t>
      </w:r>
      <w:r w:rsidRPr="00643A43">
        <w:t>we</w:t>
      </w:r>
      <w:r w:rsidR="00F73A4C" w:rsidRPr="00643A43">
        <w:t xml:space="preserve"> </w:t>
      </w:r>
      <w:r w:rsidRPr="00643A43">
        <w:t>see</w:t>
      </w:r>
      <w:r w:rsidR="00F73A4C" w:rsidRPr="00643A43">
        <w:t xml:space="preserve"> </w:t>
      </w:r>
      <w:r w:rsidRPr="00643A43">
        <w:t>that</w:t>
      </w:r>
      <w:r w:rsidR="00F73A4C" w:rsidRPr="00643A43">
        <w:t xml:space="preserve"> </w:t>
      </w:r>
      <w:r w:rsidRPr="00643A43">
        <w:t>the</w:t>
      </w:r>
      <w:r w:rsidR="00F73A4C" w:rsidRPr="00643A43">
        <w:t xml:space="preserve"> </w:t>
      </w:r>
      <w:r w:rsidRPr="00643A43">
        <w:t>average</w:t>
      </w:r>
      <w:r w:rsidR="00F73A4C" w:rsidRPr="00643A43">
        <w:t xml:space="preserve"> </w:t>
      </w:r>
      <w:r w:rsidRPr="00643A43">
        <w:t>trader</w:t>
      </w:r>
      <w:r w:rsidR="00F73A4C" w:rsidRPr="00643A43">
        <w:t xml:space="preserve"> </w:t>
      </w:r>
      <w:r w:rsidRPr="00643A43">
        <w:t>delivers</w:t>
      </w:r>
      <w:r w:rsidR="00F73A4C" w:rsidRPr="00643A43">
        <w:t xml:space="preserve"> </w:t>
      </w:r>
      <w:r w:rsidRPr="00643A43">
        <w:t>to</w:t>
      </w:r>
      <w:r w:rsidR="00F73A4C" w:rsidRPr="00643A43">
        <w:t xml:space="preserve"> </w:t>
      </w:r>
      <w:r w:rsidRPr="00643A43">
        <w:t>about</w:t>
      </w:r>
      <w:r w:rsidR="00F73A4C" w:rsidRPr="00643A43">
        <w:t xml:space="preserve"> </w:t>
      </w:r>
      <w:r w:rsidRPr="00643A43">
        <w:t>4</w:t>
      </w:r>
      <w:r w:rsidR="00F73A4C" w:rsidRPr="00643A43">
        <w:t xml:space="preserve"> </w:t>
      </w:r>
      <w:r w:rsidRPr="00643A43">
        <w:t>different</w:t>
      </w:r>
      <w:r w:rsidR="00F73A4C" w:rsidRPr="00643A43">
        <w:t xml:space="preserve"> </w:t>
      </w:r>
      <w:r w:rsidRPr="00643A43">
        <w:t>buyers</w:t>
      </w:r>
      <w:r w:rsidR="00F73A4C" w:rsidRPr="00643A43">
        <w:t xml:space="preserve"> </w:t>
      </w:r>
      <w:r w:rsidRPr="00643A43">
        <w:t>during</w:t>
      </w:r>
      <w:r w:rsidR="00F73A4C" w:rsidRPr="00643A43">
        <w:t xml:space="preserve"> </w:t>
      </w:r>
      <w:r w:rsidRPr="00643A43">
        <w:t>peak</w:t>
      </w:r>
      <w:r w:rsidR="00F73A4C" w:rsidRPr="00643A43">
        <w:t xml:space="preserve"> </w:t>
      </w:r>
      <w:r w:rsidRPr="00643A43">
        <w:t>season.</w:t>
      </w:r>
      <w:r w:rsidR="00F73A4C" w:rsidRPr="00643A43">
        <w:t xml:space="preserve"> </w:t>
      </w:r>
      <w:r w:rsidRPr="00643A43">
        <w:t>The</w:t>
      </w:r>
      <w:r w:rsidR="00F73A4C" w:rsidRPr="00643A43">
        <w:t xml:space="preserve"> </w:t>
      </w:r>
      <w:r w:rsidRPr="00643A43">
        <w:t>average</w:t>
      </w:r>
      <w:r w:rsidR="00F73A4C" w:rsidRPr="00643A43">
        <w:t xml:space="preserve"> </w:t>
      </w:r>
      <w:r w:rsidRPr="00643A43">
        <w:t>storage</w:t>
      </w:r>
      <w:r w:rsidR="00F73A4C" w:rsidRPr="00643A43">
        <w:t xml:space="preserve"> </w:t>
      </w:r>
      <w:r w:rsidRPr="00643A43">
        <w:t>capacity</w:t>
      </w:r>
      <w:r w:rsidR="00F73A4C" w:rsidRPr="00643A43">
        <w:t xml:space="preserve"> </w:t>
      </w:r>
      <w:r w:rsidRPr="00643A43">
        <w:t>of</w:t>
      </w:r>
      <w:r w:rsidR="00F73A4C" w:rsidRPr="00643A43">
        <w:t xml:space="preserve"> </w:t>
      </w:r>
      <w:r w:rsidRPr="00643A43">
        <w:t>a</w:t>
      </w:r>
      <w:r w:rsidR="00F73A4C" w:rsidRPr="00643A43">
        <w:t xml:space="preserve"> </w:t>
      </w:r>
      <w:r w:rsidRPr="00643A43">
        <w:t>typical</w:t>
      </w:r>
      <w:r w:rsidR="00F73A4C" w:rsidRPr="00643A43">
        <w:t xml:space="preserve"> </w:t>
      </w:r>
      <w:r w:rsidRPr="00643A43">
        <w:t>trader</w:t>
      </w:r>
      <w:r w:rsidR="00F73A4C" w:rsidRPr="00643A43">
        <w:t xml:space="preserve"> </w:t>
      </w:r>
      <w:r w:rsidRPr="00643A43">
        <w:t>is</w:t>
      </w:r>
      <w:r w:rsidR="00F73A4C" w:rsidRPr="00643A43">
        <w:t xml:space="preserve"> </w:t>
      </w:r>
      <w:r w:rsidRPr="00643A43">
        <w:t>about</w:t>
      </w:r>
      <w:r w:rsidR="00F73A4C" w:rsidRPr="00643A43">
        <w:t xml:space="preserve"> </w:t>
      </w:r>
      <w:r w:rsidRPr="00643A43">
        <w:t>13,000</w:t>
      </w:r>
      <w:r w:rsidR="00F73A4C" w:rsidRPr="00643A43">
        <w:t xml:space="preserve"> </w:t>
      </w:r>
      <w:r w:rsidRPr="00643A43">
        <w:t>kgs.</w:t>
      </w:r>
      <w:r w:rsidR="00F73A4C" w:rsidRPr="00643A43">
        <w:t xml:space="preserve"> </w:t>
      </w:r>
      <w:r w:rsidRPr="00643A43">
        <w:t>93</w:t>
      </w:r>
      <w:r w:rsidR="00F73A4C" w:rsidRPr="00643A43">
        <w:t xml:space="preserve"> </w:t>
      </w:r>
      <w:r w:rsidRPr="00643A43">
        <w:t>percent</w:t>
      </w:r>
      <w:r w:rsidR="00F73A4C" w:rsidRPr="00643A43">
        <w:t xml:space="preserve"> </w:t>
      </w:r>
      <w:r w:rsidRPr="00643A43">
        <w:t>of</w:t>
      </w:r>
      <w:r w:rsidR="00F73A4C" w:rsidRPr="00643A43">
        <w:t xml:space="preserve"> </w:t>
      </w:r>
      <w:r w:rsidRPr="00643A43">
        <w:t>traders</w:t>
      </w:r>
      <w:r w:rsidR="00F73A4C" w:rsidRPr="00643A43">
        <w:t xml:space="preserve"> </w:t>
      </w:r>
      <w:r w:rsidRPr="00643A43">
        <w:t>indicate</w:t>
      </w:r>
      <w:r w:rsidR="00F73A4C" w:rsidRPr="00643A43">
        <w:t xml:space="preserve"> </w:t>
      </w:r>
      <w:r w:rsidRPr="00643A43">
        <w:t>that</w:t>
      </w:r>
      <w:r w:rsidR="00F73A4C" w:rsidRPr="00643A43">
        <w:t xml:space="preserve"> </w:t>
      </w:r>
      <w:r w:rsidRPr="00643A43">
        <w:t>they</w:t>
      </w:r>
      <w:r w:rsidR="00F73A4C" w:rsidRPr="00643A43">
        <w:t xml:space="preserve"> </w:t>
      </w:r>
      <w:r w:rsidRPr="00643A43">
        <w:t>also</w:t>
      </w:r>
      <w:r w:rsidR="00F73A4C" w:rsidRPr="00643A43">
        <w:t xml:space="preserve"> </w:t>
      </w:r>
      <w:r w:rsidRPr="00643A43">
        <w:t>trade</w:t>
      </w:r>
      <w:r w:rsidR="00F73A4C" w:rsidRPr="00643A43">
        <w:t xml:space="preserve"> </w:t>
      </w:r>
      <w:r w:rsidRPr="00643A43">
        <w:t>in</w:t>
      </w:r>
      <w:r w:rsidR="00F73A4C" w:rsidRPr="00643A43">
        <w:t xml:space="preserve"> </w:t>
      </w:r>
      <w:r w:rsidRPr="00643A43">
        <w:t>other</w:t>
      </w:r>
      <w:r w:rsidR="00F73A4C" w:rsidRPr="00643A43">
        <w:t xml:space="preserve"> </w:t>
      </w:r>
      <w:r w:rsidRPr="00643A43">
        <w:t>agricultural</w:t>
      </w:r>
      <w:r w:rsidR="00F73A4C" w:rsidRPr="00643A43">
        <w:t xml:space="preserve"> </w:t>
      </w:r>
      <w:r w:rsidRPr="00643A43">
        <w:t>commodities</w:t>
      </w:r>
      <w:r w:rsidR="00F73A4C" w:rsidRPr="00643A43">
        <w:t xml:space="preserve"> </w:t>
      </w:r>
      <w:r w:rsidRPr="00643A43">
        <w:t>aside</w:t>
      </w:r>
      <w:r w:rsidR="00F73A4C" w:rsidRPr="00643A43">
        <w:t xml:space="preserve"> </w:t>
      </w:r>
      <w:r w:rsidRPr="00643A43">
        <w:t>from</w:t>
      </w:r>
      <w:r w:rsidR="00F73A4C" w:rsidRPr="00643A43">
        <w:t xml:space="preserve"> </w:t>
      </w:r>
      <w:r w:rsidRPr="00643A43">
        <w:t>maize.</w:t>
      </w:r>
      <w:r w:rsidR="00F73A4C" w:rsidRPr="00643A43">
        <w:t xml:space="preserve"> </w:t>
      </w:r>
      <w:r w:rsidRPr="00643A43">
        <w:t>Only</w:t>
      </w:r>
      <w:r w:rsidR="00F73A4C" w:rsidRPr="00643A43">
        <w:t xml:space="preserve"> </w:t>
      </w:r>
      <w:r w:rsidRPr="00643A43">
        <w:t>7</w:t>
      </w:r>
      <w:r w:rsidR="00F73A4C" w:rsidRPr="00643A43">
        <w:t xml:space="preserve"> </w:t>
      </w:r>
      <w:r w:rsidRPr="00643A43">
        <w:t>traders</w:t>
      </w:r>
      <w:r w:rsidR="00F73A4C" w:rsidRPr="00643A43">
        <w:t xml:space="preserve"> </w:t>
      </w:r>
      <w:r w:rsidRPr="00643A43">
        <w:t>out</w:t>
      </w:r>
      <w:r w:rsidR="00F73A4C" w:rsidRPr="00643A43">
        <w:t xml:space="preserve"> </w:t>
      </w:r>
      <w:r w:rsidRPr="00643A43">
        <w:t>of</w:t>
      </w:r>
      <w:r w:rsidR="00F73A4C" w:rsidRPr="00643A43">
        <w:t xml:space="preserve"> </w:t>
      </w:r>
      <w:r w:rsidRPr="00643A43">
        <w:t>the</w:t>
      </w:r>
      <w:r w:rsidR="00F73A4C" w:rsidRPr="00643A43">
        <w:t xml:space="preserve"> </w:t>
      </w:r>
      <w:r w:rsidRPr="00643A43">
        <w:t>341</w:t>
      </w:r>
      <w:r w:rsidR="00F73A4C" w:rsidRPr="00643A43">
        <w:t xml:space="preserve"> </w:t>
      </w:r>
      <w:r w:rsidRPr="00643A43">
        <w:t>were</w:t>
      </w:r>
      <w:r w:rsidR="00F73A4C" w:rsidRPr="00643A43">
        <w:t xml:space="preserve"> </w:t>
      </w:r>
      <w:r w:rsidRPr="00643A43">
        <w:t>women.</w:t>
      </w:r>
    </w:p>
    <w:p w14:paraId="50C4E433" w14:textId="77777777" w:rsidR="005139B5" w:rsidRPr="00643A43" w:rsidRDefault="0081249E" w:rsidP="00643A43">
      <w:pPr>
        <w:pStyle w:val="Heading2"/>
        <w:jc w:val="both"/>
        <w:rPr>
          <w:color w:val="auto"/>
        </w:rPr>
      </w:pPr>
      <w:bookmarkStart w:id="8" w:name="Processors"/>
      <w:bookmarkEnd w:id="8"/>
      <w:r w:rsidRPr="00643A43">
        <w:rPr>
          <w:color w:val="auto"/>
        </w:rPr>
        <w:t>Processors</w:t>
      </w:r>
    </w:p>
    <w:p w14:paraId="608D41E9" w14:textId="18BC1370" w:rsidR="005139B5" w:rsidRPr="00643A43" w:rsidRDefault="0081249E" w:rsidP="00643A43">
      <w:pPr>
        <w:pStyle w:val="1PP"/>
        <w:jc w:val="both"/>
      </w:pPr>
      <w:r w:rsidRPr="00643A43">
        <w:t>A</w:t>
      </w:r>
      <w:r w:rsidR="00F73A4C" w:rsidRPr="00643A43">
        <w:t xml:space="preserve"> </w:t>
      </w:r>
      <w:r w:rsidRPr="00643A43">
        <w:t>third</w:t>
      </w:r>
      <w:r w:rsidR="00F73A4C" w:rsidRPr="00643A43">
        <w:t xml:space="preserve"> </w:t>
      </w:r>
      <w:r w:rsidRPr="00643A43">
        <w:t>important</w:t>
      </w:r>
      <w:r w:rsidR="00F73A4C" w:rsidRPr="00643A43">
        <w:t xml:space="preserve"> </w:t>
      </w:r>
      <w:r w:rsidRPr="00643A43">
        <w:t>actor</w:t>
      </w:r>
      <w:r w:rsidR="00F73A4C" w:rsidRPr="00643A43">
        <w:t xml:space="preserve"> </w:t>
      </w:r>
      <w:r w:rsidRPr="00643A43">
        <w:t>in</w:t>
      </w:r>
      <w:r w:rsidR="00F73A4C" w:rsidRPr="00643A43">
        <w:t xml:space="preserve"> </w:t>
      </w:r>
      <w:r w:rsidRPr="00643A43">
        <w:t>the</w:t>
      </w:r>
      <w:r w:rsidR="00F73A4C" w:rsidRPr="00643A43">
        <w:t xml:space="preserve"> </w:t>
      </w:r>
      <w:r w:rsidRPr="00643A43">
        <w:t>maize</w:t>
      </w:r>
      <w:r w:rsidR="00F73A4C" w:rsidRPr="00643A43">
        <w:t xml:space="preserve"> </w:t>
      </w:r>
      <w:r w:rsidRPr="00643A43">
        <w:t>supply</w:t>
      </w:r>
      <w:r w:rsidR="00F73A4C" w:rsidRPr="00643A43">
        <w:t xml:space="preserve"> </w:t>
      </w:r>
      <w:r w:rsidRPr="00643A43">
        <w:t>chain</w:t>
      </w:r>
      <w:r w:rsidR="00F73A4C" w:rsidRPr="00643A43">
        <w:t xml:space="preserve"> </w:t>
      </w:r>
      <w:r w:rsidRPr="00643A43">
        <w:t>is</w:t>
      </w:r>
      <w:r w:rsidR="00F73A4C" w:rsidRPr="00643A43">
        <w:t xml:space="preserve"> </w:t>
      </w:r>
      <w:r w:rsidRPr="00643A43">
        <w:t>the</w:t>
      </w:r>
      <w:r w:rsidR="00F73A4C" w:rsidRPr="00643A43">
        <w:t xml:space="preserve"> </w:t>
      </w:r>
      <w:r w:rsidRPr="00643A43">
        <w:t>processor.</w:t>
      </w:r>
      <w:r w:rsidR="00F73A4C" w:rsidRPr="00643A43">
        <w:t xml:space="preserve"> </w:t>
      </w:r>
      <w:r w:rsidRPr="00643A43">
        <w:t>In</w:t>
      </w:r>
      <w:r w:rsidR="00F73A4C" w:rsidRPr="00643A43">
        <w:t xml:space="preserve"> </w:t>
      </w:r>
      <w:r w:rsidRPr="00643A43">
        <w:t>general,</w:t>
      </w:r>
      <w:r w:rsidR="00F73A4C" w:rsidRPr="00643A43">
        <w:t xml:space="preserve"> </w:t>
      </w:r>
      <w:r w:rsidRPr="00643A43">
        <w:t>processors</w:t>
      </w:r>
      <w:r w:rsidR="00F73A4C" w:rsidRPr="00643A43">
        <w:t xml:space="preserve"> </w:t>
      </w:r>
      <w:r w:rsidRPr="00643A43">
        <w:t>take</w:t>
      </w:r>
      <w:r w:rsidR="00F73A4C" w:rsidRPr="00643A43">
        <w:t xml:space="preserve"> </w:t>
      </w:r>
      <w:r w:rsidRPr="00643A43">
        <w:t>the</w:t>
      </w:r>
      <w:r w:rsidR="00F73A4C" w:rsidRPr="00643A43">
        <w:t xml:space="preserve"> </w:t>
      </w:r>
      <w:r w:rsidRPr="00643A43">
        <w:t>form</w:t>
      </w:r>
      <w:r w:rsidR="00F73A4C" w:rsidRPr="00643A43">
        <w:t xml:space="preserve"> </w:t>
      </w:r>
      <w:r w:rsidRPr="00643A43">
        <w:t>of</w:t>
      </w:r>
      <w:r w:rsidR="00F73A4C" w:rsidRPr="00643A43">
        <w:t xml:space="preserve"> </w:t>
      </w:r>
      <w:r w:rsidRPr="00643A43">
        <w:t>maize</w:t>
      </w:r>
      <w:r w:rsidR="00F73A4C" w:rsidRPr="00643A43">
        <w:t xml:space="preserve"> </w:t>
      </w:r>
      <w:r w:rsidRPr="00643A43">
        <w:t>mills</w:t>
      </w:r>
      <w:r w:rsidR="00F73A4C" w:rsidRPr="00643A43">
        <w:t xml:space="preserve"> </w:t>
      </w:r>
      <w:r w:rsidRPr="00643A43">
        <w:t>that</w:t>
      </w:r>
      <w:r w:rsidR="00F73A4C" w:rsidRPr="00643A43">
        <w:t xml:space="preserve"> </w:t>
      </w:r>
      <w:r w:rsidRPr="00643A43">
        <w:t>remove</w:t>
      </w:r>
      <w:r w:rsidR="00F73A4C" w:rsidRPr="00643A43">
        <w:t xml:space="preserve"> </w:t>
      </w:r>
      <w:r w:rsidRPr="00643A43">
        <w:t>the</w:t>
      </w:r>
      <w:r w:rsidR="00F73A4C" w:rsidRPr="00643A43">
        <w:t xml:space="preserve"> </w:t>
      </w:r>
      <w:r w:rsidRPr="00643A43">
        <w:t>bran</w:t>
      </w:r>
      <w:r w:rsidR="00F73A4C" w:rsidRPr="00643A43">
        <w:t xml:space="preserve"> </w:t>
      </w:r>
      <w:r w:rsidRPr="00643A43">
        <w:t>from</w:t>
      </w:r>
      <w:r w:rsidR="00F73A4C" w:rsidRPr="00643A43">
        <w:t xml:space="preserve"> </w:t>
      </w:r>
      <w:r w:rsidRPr="00643A43">
        <w:t>the</w:t>
      </w:r>
      <w:r w:rsidR="00F73A4C" w:rsidRPr="00643A43">
        <w:t xml:space="preserve"> </w:t>
      </w:r>
      <w:r w:rsidRPr="00643A43">
        <w:t>maize</w:t>
      </w:r>
      <w:r w:rsidR="00F73A4C" w:rsidRPr="00643A43">
        <w:t xml:space="preserve"> </w:t>
      </w:r>
      <w:r w:rsidRPr="00643A43">
        <w:t>kernels</w:t>
      </w:r>
      <w:r w:rsidR="00F73A4C" w:rsidRPr="00643A43">
        <w:t xml:space="preserve"> </w:t>
      </w:r>
      <w:r w:rsidRPr="00643A43">
        <w:t>and</w:t>
      </w:r>
      <w:r w:rsidR="00F73A4C" w:rsidRPr="00643A43">
        <w:t xml:space="preserve"> </w:t>
      </w:r>
      <w:r w:rsidRPr="00643A43">
        <w:t>mill</w:t>
      </w:r>
      <w:r w:rsidR="00F73A4C" w:rsidRPr="00643A43">
        <w:t xml:space="preserve"> </w:t>
      </w:r>
      <w:r w:rsidRPr="00643A43">
        <w:t>the</w:t>
      </w:r>
      <w:r w:rsidR="00F73A4C" w:rsidRPr="00643A43">
        <w:t xml:space="preserve"> </w:t>
      </w:r>
      <w:r w:rsidRPr="00643A43">
        <w:t>maize</w:t>
      </w:r>
      <w:r w:rsidR="00F73A4C" w:rsidRPr="00643A43">
        <w:t xml:space="preserve"> </w:t>
      </w:r>
      <w:r w:rsidRPr="00643A43">
        <w:t>into</w:t>
      </w:r>
      <w:r w:rsidR="00F73A4C" w:rsidRPr="00643A43">
        <w:t xml:space="preserve"> </w:t>
      </w:r>
      <w:r w:rsidRPr="00643A43">
        <w:t>maize</w:t>
      </w:r>
      <w:r w:rsidR="00F73A4C" w:rsidRPr="00643A43">
        <w:t xml:space="preserve"> </w:t>
      </w:r>
      <w:r w:rsidRPr="00643A43">
        <w:t>flour</w:t>
      </w:r>
      <w:r w:rsidR="00F73A4C" w:rsidRPr="00643A43">
        <w:t xml:space="preserve"> </w:t>
      </w:r>
      <w:r w:rsidRPr="00643A43">
        <w:t>for</w:t>
      </w:r>
      <w:r w:rsidR="00F73A4C" w:rsidRPr="00643A43">
        <w:t xml:space="preserve"> </w:t>
      </w:r>
      <w:r w:rsidRPr="00643A43">
        <w:t>direct</w:t>
      </w:r>
      <w:r w:rsidR="00F73A4C" w:rsidRPr="00643A43">
        <w:t xml:space="preserve"> </w:t>
      </w:r>
      <w:r w:rsidRPr="00643A43">
        <w:t>consumption.</w:t>
      </w:r>
      <w:r w:rsidR="00F73A4C" w:rsidRPr="00643A43">
        <w:t xml:space="preserve"> </w:t>
      </w:r>
      <w:r w:rsidRPr="00643A43">
        <w:t>Some</w:t>
      </w:r>
      <w:r w:rsidR="00F73A4C" w:rsidRPr="00643A43">
        <w:t xml:space="preserve"> </w:t>
      </w:r>
      <w:r w:rsidRPr="00643A43">
        <w:t>processors</w:t>
      </w:r>
      <w:r w:rsidR="00F73A4C" w:rsidRPr="00643A43">
        <w:t xml:space="preserve"> </w:t>
      </w:r>
      <w:r w:rsidRPr="00643A43">
        <w:t>also</w:t>
      </w:r>
      <w:r w:rsidR="00F73A4C" w:rsidRPr="00643A43">
        <w:t xml:space="preserve"> </w:t>
      </w:r>
      <w:r w:rsidRPr="00643A43">
        <w:t>have</w:t>
      </w:r>
      <w:r w:rsidR="00F73A4C" w:rsidRPr="00643A43">
        <w:t xml:space="preserve"> </w:t>
      </w:r>
      <w:r w:rsidRPr="00643A43">
        <w:t>packing</w:t>
      </w:r>
      <w:r w:rsidR="00F73A4C" w:rsidRPr="00643A43">
        <w:t xml:space="preserve"> </w:t>
      </w:r>
      <w:r w:rsidRPr="00643A43">
        <w:t>facilities</w:t>
      </w:r>
      <w:r w:rsidR="00F73A4C" w:rsidRPr="00643A43">
        <w:t xml:space="preserve"> </w:t>
      </w:r>
      <w:r w:rsidRPr="00643A43">
        <w:t>to</w:t>
      </w:r>
      <w:r w:rsidR="00F73A4C" w:rsidRPr="00643A43">
        <w:t xml:space="preserve"> </w:t>
      </w:r>
      <w:r w:rsidRPr="00643A43">
        <w:t>produce</w:t>
      </w:r>
      <w:r w:rsidR="00F73A4C" w:rsidRPr="00643A43">
        <w:t xml:space="preserve"> </w:t>
      </w:r>
      <w:r w:rsidRPr="00643A43">
        <w:t>maize</w:t>
      </w:r>
      <w:r w:rsidR="00F73A4C" w:rsidRPr="00643A43">
        <w:t xml:space="preserve"> </w:t>
      </w:r>
      <w:r w:rsidRPr="00643A43">
        <w:t>flour</w:t>
      </w:r>
      <w:r w:rsidR="00F73A4C" w:rsidRPr="00643A43">
        <w:t xml:space="preserve"> </w:t>
      </w:r>
      <w:r w:rsidRPr="00643A43">
        <w:t>for</w:t>
      </w:r>
      <w:r w:rsidR="00F73A4C" w:rsidRPr="00643A43">
        <w:t xml:space="preserve"> </w:t>
      </w:r>
      <w:r w:rsidRPr="00643A43">
        <w:t>supermarkets</w:t>
      </w:r>
      <w:r w:rsidR="00F73A4C" w:rsidRPr="00643A43">
        <w:t xml:space="preserve"> </w:t>
      </w:r>
      <w:r w:rsidRPr="00643A43">
        <w:t>or</w:t>
      </w:r>
      <w:r w:rsidR="00F73A4C" w:rsidRPr="00643A43">
        <w:t xml:space="preserve"> </w:t>
      </w:r>
      <w:r w:rsidRPr="00643A43">
        <w:t>export.</w:t>
      </w:r>
      <w:r w:rsidR="00F73A4C" w:rsidRPr="00643A43">
        <w:t xml:space="preserve"> </w:t>
      </w:r>
      <w:r w:rsidRPr="00643A43">
        <w:t>The</w:t>
      </w:r>
      <w:r w:rsidR="00F73A4C" w:rsidRPr="00643A43">
        <w:t xml:space="preserve"> </w:t>
      </w:r>
      <w:r w:rsidRPr="00643A43">
        <w:t>smaller</w:t>
      </w:r>
      <w:r w:rsidR="00F73A4C" w:rsidRPr="00643A43">
        <w:t xml:space="preserve"> </w:t>
      </w:r>
      <w:r w:rsidRPr="00643A43">
        <w:t>mills</w:t>
      </w:r>
      <w:r w:rsidR="00F73A4C" w:rsidRPr="00643A43">
        <w:t xml:space="preserve"> </w:t>
      </w:r>
      <w:r w:rsidRPr="00643A43">
        <w:t>often</w:t>
      </w:r>
      <w:r w:rsidR="00F73A4C" w:rsidRPr="00643A43">
        <w:t xml:space="preserve"> </w:t>
      </w:r>
      <w:r w:rsidRPr="00643A43">
        <w:t>provide</w:t>
      </w:r>
      <w:r w:rsidR="00F73A4C" w:rsidRPr="00643A43">
        <w:t xml:space="preserve"> </w:t>
      </w:r>
      <w:r w:rsidRPr="00643A43">
        <w:t>milling</w:t>
      </w:r>
      <w:r w:rsidR="00F73A4C" w:rsidRPr="00643A43">
        <w:t xml:space="preserve"> </w:t>
      </w:r>
      <w:r w:rsidRPr="00643A43">
        <w:t>as</w:t>
      </w:r>
      <w:r w:rsidR="00F73A4C" w:rsidRPr="00643A43">
        <w:t xml:space="preserve"> </w:t>
      </w:r>
      <w:r w:rsidRPr="00643A43">
        <w:t>a</w:t>
      </w:r>
      <w:r w:rsidR="00F73A4C" w:rsidRPr="00643A43">
        <w:t xml:space="preserve"> </w:t>
      </w:r>
      <w:r w:rsidRPr="00643A43">
        <w:t>service,</w:t>
      </w:r>
      <w:r w:rsidR="00F73A4C" w:rsidRPr="00643A43">
        <w:t xml:space="preserve"> </w:t>
      </w:r>
      <w:r w:rsidRPr="00643A43">
        <w:t>whereby</w:t>
      </w:r>
      <w:r w:rsidR="00F73A4C" w:rsidRPr="00643A43">
        <w:t xml:space="preserve"> </w:t>
      </w:r>
      <w:r w:rsidRPr="00643A43">
        <w:t>farmers</w:t>
      </w:r>
      <w:r w:rsidR="00F73A4C" w:rsidRPr="00643A43">
        <w:t xml:space="preserve"> </w:t>
      </w:r>
      <w:r w:rsidRPr="00643A43">
        <w:t>come</w:t>
      </w:r>
      <w:r w:rsidR="00F73A4C" w:rsidRPr="00643A43">
        <w:t xml:space="preserve"> </w:t>
      </w:r>
      <w:r w:rsidRPr="00643A43">
        <w:t>with</w:t>
      </w:r>
      <w:r w:rsidR="00F73A4C" w:rsidRPr="00643A43">
        <w:t xml:space="preserve"> </w:t>
      </w:r>
      <w:r w:rsidRPr="00643A43">
        <w:t>bags</w:t>
      </w:r>
      <w:r w:rsidR="00F73A4C" w:rsidRPr="00643A43">
        <w:t xml:space="preserve"> </w:t>
      </w:r>
      <w:r w:rsidRPr="00643A43">
        <w:t>of</w:t>
      </w:r>
      <w:r w:rsidR="00F73A4C" w:rsidRPr="00643A43">
        <w:t xml:space="preserve"> </w:t>
      </w:r>
      <w:r w:rsidRPr="00643A43">
        <w:t>maize</w:t>
      </w:r>
      <w:r w:rsidR="00F73A4C" w:rsidRPr="00643A43">
        <w:t xml:space="preserve"> </w:t>
      </w:r>
      <w:r w:rsidRPr="00643A43">
        <w:t>for</w:t>
      </w:r>
      <w:r w:rsidR="00F73A4C" w:rsidRPr="00643A43">
        <w:t xml:space="preserve"> </w:t>
      </w:r>
      <w:r w:rsidRPr="00643A43">
        <w:t>milling</w:t>
      </w:r>
      <w:r w:rsidR="00F73A4C" w:rsidRPr="00643A43">
        <w:t xml:space="preserve"> </w:t>
      </w:r>
      <w:r w:rsidRPr="00643A43">
        <w:t>against</w:t>
      </w:r>
      <w:r w:rsidR="00F73A4C" w:rsidRPr="00643A43">
        <w:t xml:space="preserve"> </w:t>
      </w:r>
      <w:r w:rsidRPr="00643A43">
        <w:t>a</w:t>
      </w:r>
      <w:r w:rsidR="00F73A4C" w:rsidRPr="00643A43">
        <w:t xml:space="preserve"> </w:t>
      </w:r>
      <w:r w:rsidRPr="00643A43">
        <w:t>fee.</w:t>
      </w:r>
    </w:p>
    <w:p w14:paraId="26267F3B" w14:textId="65ABC0DF" w:rsidR="005139B5" w:rsidRPr="00643A43" w:rsidRDefault="0081249E" w:rsidP="00643A43">
      <w:pPr>
        <w:pStyle w:val="1PP"/>
        <w:jc w:val="both"/>
      </w:pPr>
      <w:r w:rsidRPr="00643A43">
        <w:t>There</w:t>
      </w:r>
      <w:r w:rsidR="00F73A4C" w:rsidRPr="00643A43">
        <w:t xml:space="preserve"> </w:t>
      </w:r>
      <w:r w:rsidRPr="00643A43">
        <w:t>are</w:t>
      </w:r>
      <w:r w:rsidR="00F73A4C" w:rsidRPr="00643A43">
        <w:t xml:space="preserve"> </w:t>
      </w:r>
      <w:r w:rsidRPr="00643A43">
        <w:t>again</w:t>
      </w:r>
      <w:r w:rsidR="00F73A4C" w:rsidRPr="00643A43">
        <w:t xml:space="preserve"> </w:t>
      </w:r>
      <w:r w:rsidRPr="00643A43">
        <w:t>large</w:t>
      </w:r>
      <w:r w:rsidR="00F73A4C" w:rsidRPr="00643A43">
        <w:t xml:space="preserve"> </w:t>
      </w:r>
      <w:r w:rsidRPr="00643A43">
        <w:t>differences</w:t>
      </w:r>
      <w:r w:rsidR="00F73A4C" w:rsidRPr="00643A43">
        <w:t xml:space="preserve"> </w:t>
      </w:r>
      <w:r w:rsidRPr="00643A43">
        <w:t>between</w:t>
      </w:r>
      <w:r w:rsidR="00F73A4C" w:rsidRPr="00643A43">
        <w:t xml:space="preserve"> </w:t>
      </w:r>
      <w:r w:rsidRPr="00643A43">
        <w:t>these</w:t>
      </w:r>
      <w:r w:rsidR="00F73A4C" w:rsidRPr="00643A43">
        <w:t xml:space="preserve"> </w:t>
      </w:r>
      <w:r w:rsidRPr="00643A43">
        <w:t>processors.</w:t>
      </w:r>
      <w:r w:rsidR="00F73A4C" w:rsidRPr="00643A43">
        <w:t xml:space="preserve"> </w:t>
      </w:r>
      <w:r w:rsidRPr="00643A43">
        <w:t>Some</w:t>
      </w:r>
      <w:r w:rsidR="00F73A4C" w:rsidRPr="00643A43">
        <w:t xml:space="preserve"> </w:t>
      </w:r>
      <w:r w:rsidRPr="00643A43">
        <w:t>maize</w:t>
      </w:r>
      <w:r w:rsidR="00F73A4C" w:rsidRPr="00643A43">
        <w:t xml:space="preserve"> </w:t>
      </w:r>
      <w:r w:rsidRPr="00643A43">
        <w:t>mills</w:t>
      </w:r>
      <w:r w:rsidR="00F73A4C" w:rsidRPr="00643A43">
        <w:t xml:space="preserve"> </w:t>
      </w:r>
      <w:r w:rsidRPr="00643A43">
        <w:t>located</w:t>
      </w:r>
      <w:r w:rsidR="00F73A4C" w:rsidRPr="00643A43">
        <w:t xml:space="preserve"> </w:t>
      </w:r>
      <w:r w:rsidRPr="00643A43">
        <w:t>in</w:t>
      </w:r>
      <w:r w:rsidR="00F73A4C" w:rsidRPr="00643A43">
        <w:t xml:space="preserve"> </w:t>
      </w:r>
      <w:r w:rsidRPr="00643A43">
        <w:t>remote</w:t>
      </w:r>
      <w:r w:rsidR="00F73A4C" w:rsidRPr="00643A43">
        <w:t xml:space="preserve"> </w:t>
      </w:r>
      <w:r w:rsidRPr="00643A43">
        <w:t>rural</w:t>
      </w:r>
      <w:r w:rsidR="00F73A4C" w:rsidRPr="00643A43">
        <w:t xml:space="preserve"> </w:t>
      </w:r>
      <w:r w:rsidRPr="00643A43">
        <w:t>areas</w:t>
      </w:r>
      <w:r w:rsidR="00F73A4C" w:rsidRPr="00643A43">
        <w:t xml:space="preserve"> </w:t>
      </w:r>
      <w:r w:rsidRPr="00643A43">
        <w:t>are</w:t>
      </w:r>
      <w:r w:rsidR="00F73A4C" w:rsidRPr="00643A43">
        <w:t xml:space="preserve"> </w:t>
      </w:r>
      <w:r w:rsidRPr="00643A43">
        <w:t>diesel</w:t>
      </w:r>
      <w:r w:rsidR="00F73A4C" w:rsidRPr="00643A43">
        <w:t xml:space="preserve"> </w:t>
      </w:r>
      <w:r w:rsidRPr="00643A43">
        <w:t>engine</w:t>
      </w:r>
      <w:r w:rsidR="00F73A4C" w:rsidRPr="00643A43">
        <w:t xml:space="preserve"> </w:t>
      </w:r>
      <w:r w:rsidRPr="00643A43">
        <w:t>powered</w:t>
      </w:r>
      <w:r w:rsidR="00F73A4C" w:rsidRPr="00643A43">
        <w:t xml:space="preserve"> </w:t>
      </w:r>
      <w:r w:rsidRPr="00643A43">
        <w:t>mills</w:t>
      </w:r>
      <w:r w:rsidR="00F73A4C" w:rsidRPr="00643A43">
        <w:t xml:space="preserve"> </w:t>
      </w:r>
      <w:r w:rsidRPr="00643A43">
        <w:t>that</w:t>
      </w:r>
      <w:r w:rsidR="00F73A4C" w:rsidRPr="00643A43">
        <w:t xml:space="preserve"> </w:t>
      </w:r>
      <w:r w:rsidRPr="00643A43">
        <w:t>are</w:t>
      </w:r>
      <w:r w:rsidR="00F73A4C" w:rsidRPr="00643A43">
        <w:t xml:space="preserve"> </w:t>
      </w:r>
      <w:r w:rsidRPr="00643A43">
        <w:t>only</w:t>
      </w:r>
      <w:r w:rsidR="00F73A4C" w:rsidRPr="00643A43">
        <w:t xml:space="preserve"> </w:t>
      </w:r>
      <w:r w:rsidRPr="00643A43">
        <w:t>able</w:t>
      </w:r>
      <w:r w:rsidR="00F73A4C" w:rsidRPr="00643A43">
        <w:t xml:space="preserve"> </w:t>
      </w:r>
      <w:r w:rsidRPr="00643A43">
        <w:t>to</w:t>
      </w:r>
      <w:r w:rsidR="00F73A4C" w:rsidRPr="00643A43">
        <w:t xml:space="preserve"> </w:t>
      </w:r>
      <w:r w:rsidRPr="00643A43">
        <w:t>produce</w:t>
      </w:r>
      <w:r w:rsidR="00F73A4C" w:rsidRPr="00643A43">
        <w:t xml:space="preserve"> </w:t>
      </w:r>
      <w:r w:rsidRPr="00643A43">
        <w:t>low</w:t>
      </w:r>
      <w:r w:rsidR="00F73A4C" w:rsidRPr="00643A43">
        <w:t xml:space="preserve"> </w:t>
      </w:r>
      <w:r w:rsidRPr="00643A43">
        <w:t>grade</w:t>
      </w:r>
      <w:r w:rsidR="00F73A4C" w:rsidRPr="00643A43">
        <w:t xml:space="preserve"> </w:t>
      </w:r>
      <w:r w:rsidRPr="00643A43">
        <w:t>maize</w:t>
      </w:r>
      <w:r w:rsidR="00F73A4C" w:rsidRPr="00643A43">
        <w:t xml:space="preserve"> </w:t>
      </w:r>
      <w:r w:rsidRPr="00643A43">
        <w:t>meal</w:t>
      </w:r>
      <w:r w:rsidR="00F73A4C" w:rsidRPr="00643A43">
        <w:t xml:space="preserve"> </w:t>
      </w:r>
      <w:r w:rsidRPr="00643A43">
        <w:t>for</w:t>
      </w:r>
      <w:r w:rsidR="00F73A4C" w:rsidRPr="00643A43">
        <w:t xml:space="preserve"> </w:t>
      </w:r>
      <w:r w:rsidRPr="00643A43">
        <w:t>home</w:t>
      </w:r>
      <w:r w:rsidR="00F73A4C" w:rsidRPr="00643A43">
        <w:t xml:space="preserve"> </w:t>
      </w:r>
      <w:r w:rsidRPr="00643A43">
        <w:t>consumption.</w:t>
      </w:r>
      <w:r w:rsidR="00F73A4C" w:rsidRPr="00643A43">
        <w:t xml:space="preserve"> </w:t>
      </w:r>
      <w:r w:rsidRPr="00643A43">
        <w:t>However,</w:t>
      </w:r>
      <w:r w:rsidR="00F73A4C" w:rsidRPr="00643A43">
        <w:t xml:space="preserve"> </w:t>
      </w:r>
      <w:r w:rsidRPr="00643A43">
        <w:t>larger</w:t>
      </w:r>
      <w:r w:rsidR="00F73A4C" w:rsidRPr="00643A43">
        <w:t xml:space="preserve"> </w:t>
      </w:r>
      <w:r w:rsidRPr="00643A43">
        <w:t>processors</w:t>
      </w:r>
      <w:r w:rsidR="00F73A4C" w:rsidRPr="00643A43">
        <w:t xml:space="preserve"> </w:t>
      </w:r>
      <w:r w:rsidRPr="00643A43">
        <w:t>use</w:t>
      </w:r>
      <w:r w:rsidR="00F73A4C" w:rsidRPr="00643A43">
        <w:t xml:space="preserve"> </w:t>
      </w:r>
      <w:r w:rsidRPr="00643A43">
        <w:t>machines</w:t>
      </w:r>
      <w:r w:rsidR="00F73A4C" w:rsidRPr="00643A43">
        <w:t xml:space="preserve"> </w:t>
      </w:r>
      <w:r w:rsidRPr="00643A43">
        <w:t>powered</w:t>
      </w:r>
      <w:r w:rsidR="00F73A4C" w:rsidRPr="00643A43">
        <w:t xml:space="preserve"> </w:t>
      </w:r>
      <w:r w:rsidRPr="00643A43">
        <w:t>by</w:t>
      </w:r>
      <w:r w:rsidR="00F73A4C" w:rsidRPr="00643A43">
        <w:t xml:space="preserve"> </w:t>
      </w:r>
      <w:r w:rsidRPr="00643A43">
        <w:t>three</w:t>
      </w:r>
      <w:r w:rsidR="00F73A4C" w:rsidRPr="00643A43">
        <w:t xml:space="preserve"> </w:t>
      </w:r>
      <w:r w:rsidRPr="00643A43">
        <w:t>phase</w:t>
      </w:r>
      <w:r w:rsidR="00F73A4C" w:rsidRPr="00643A43">
        <w:t xml:space="preserve"> </w:t>
      </w:r>
      <w:r w:rsidRPr="00643A43">
        <w:t>electric</w:t>
      </w:r>
      <w:r w:rsidR="00F73A4C" w:rsidRPr="00643A43">
        <w:t xml:space="preserve"> </w:t>
      </w:r>
      <w:r w:rsidRPr="00643A43">
        <w:t>power</w:t>
      </w:r>
      <w:r w:rsidR="00F73A4C" w:rsidRPr="00643A43">
        <w:t xml:space="preserve"> </w:t>
      </w:r>
      <w:r w:rsidRPr="00643A43">
        <w:t>and</w:t>
      </w:r>
      <w:r w:rsidR="00F73A4C" w:rsidRPr="00643A43">
        <w:t xml:space="preserve"> </w:t>
      </w:r>
      <w:r w:rsidRPr="00643A43">
        <w:t>mill</w:t>
      </w:r>
      <w:r w:rsidR="00F73A4C" w:rsidRPr="00643A43">
        <w:t xml:space="preserve"> </w:t>
      </w:r>
      <w:r w:rsidRPr="00643A43">
        <w:t>multiple</w:t>
      </w:r>
      <w:r w:rsidR="00F73A4C" w:rsidRPr="00643A43">
        <w:t xml:space="preserve"> </w:t>
      </w:r>
      <w:r w:rsidRPr="00643A43">
        <w:t>times</w:t>
      </w:r>
      <w:r w:rsidR="00F73A4C" w:rsidRPr="00643A43">
        <w:t xml:space="preserve"> </w:t>
      </w:r>
      <w:r w:rsidRPr="00643A43">
        <w:t>to</w:t>
      </w:r>
      <w:r w:rsidR="00F73A4C" w:rsidRPr="00643A43">
        <w:t xml:space="preserve"> </w:t>
      </w:r>
      <w:r w:rsidRPr="00643A43">
        <w:t>obtain</w:t>
      </w:r>
      <w:r w:rsidR="00F73A4C" w:rsidRPr="00643A43">
        <w:t xml:space="preserve"> </w:t>
      </w:r>
      <w:r w:rsidRPr="00643A43">
        <w:t>fine</w:t>
      </w:r>
      <w:r w:rsidR="00F73A4C" w:rsidRPr="00643A43">
        <w:t xml:space="preserve"> </w:t>
      </w:r>
      <w:r w:rsidRPr="00643A43">
        <w:t>export</w:t>
      </w:r>
      <w:r w:rsidR="00F73A4C" w:rsidRPr="00643A43">
        <w:t xml:space="preserve"> </w:t>
      </w:r>
      <w:r w:rsidRPr="00643A43">
        <w:t>grade</w:t>
      </w:r>
      <w:r w:rsidR="00F73A4C" w:rsidRPr="00643A43">
        <w:t xml:space="preserve"> </w:t>
      </w:r>
      <w:r w:rsidRPr="00643A43">
        <w:t>maize</w:t>
      </w:r>
      <w:r w:rsidR="00F73A4C" w:rsidRPr="00643A43">
        <w:t xml:space="preserve"> </w:t>
      </w:r>
      <w:r w:rsidRPr="00643A43">
        <w:t>flour.</w:t>
      </w:r>
      <w:r w:rsidR="00F73A4C" w:rsidRPr="00643A43">
        <w:t xml:space="preserve"> </w:t>
      </w:r>
      <w:r w:rsidRPr="00643A43">
        <w:t>In</w:t>
      </w:r>
      <w:r w:rsidR="00F73A4C" w:rsidRPr="00643A43">
        <w:t xml:space="preserve"> </w:t>
      </w:r>
      <w:r w:rsidRPr="00643A43">
        <w:t>our</w:t>
      </w:r>
      <w:r w:rsidR="00F73A4C" w:rsidRPr="00643A43">
        <w:t xml:space="preserve"> </w:t>
      </w:r>
      <w:r w:rsidRPr="00643A43">
        <w:t>sample,</w:t>
      </w:r>
      <w:r w:rsidR="00F73A4C" w:rsidRPr="00643A43">
        <w:t xml:space="preserve"> </w:t>
      </w:r>
      <w:r w:rsidRPr="00643A43">
        <w:t>we</w:t>
      </w:r>
      <w:r w:rsidR="00F73A4C" w:rsidRPr="00643A43">
        <w:t xml:space="preserve"> </w:t>
      </w:r>
      <w:r w:rsidRPr="00643A43">
        <w:t>find</w:t>
      </w:r>
      <w:r w:rsidR="00F73A4C" w:rsidRPr="00643A43">
        <w:t xml:space="preserve"> </w:t>
      </w:r>
      <w:r w:rsidRPr="00643A43">
        <w:t>that</w:t>
      </w:r>
      <w:r w:rsidR="00F73A4C" w:rsidRPr="00643A43">
        <w:t xml:space="preserve"> </w:t>
      </w:r>
      <w:r w:rsidRPr="00643A43">
        <w:t>about</w:t>
      </w:r>
      <w:r w:rsidR="00F73A4C" w:rsidRPr="00643A43">
        <w:t xml:space="preserve"> </w:t>
      </w:r>
      <w:r w:rsidRPr="00643A43">
        <w:t>57</w:t>
      </w:r>
      <w:r w:rsidR="00F73A4C" w:rsidRPr="00643A43">
        <w:t xml:space="preserve"> </w:t>
      </w:r>
      <w:r w:rsidRPr="00643A43">
        <w:t>percent</w:t>
      </w:r>
      <w:r w:rsidR="00F73A4C" w:rsidRPr="00643A43">
        <w:t xml:space="preserve"> </w:t>
      </w:r>
      <w:r w:rsidRPr="00643A43">
        <w:t>of</w:t>
      </w:r>
      <w:r w:rsidR="00F73A4C" w:rsidRPr="00643A43">
        <w:t xml:space="preserve"> </w:t>
      </w:r>
      <w:r w:rsidRPr="00643A43">
        <w:t>the</w:t>
      </w:r>
      <w:r w:rsidR="00F73A4C" w:rsidRPr="00643A43">
        <w:t xml:space="preserve"> </w:t>
      </w:r>
      <w:r w:rsidRPr="00643A43">
        <w:t>millers</w:t>
      </w:r>
      <w:r w:rsidR="00F73A4C" w:rsidRPr="00643A43">
        <w:t xml:space="preserve"> </w:t>
      </w:r>
      <w:r w:rsidRPr="00643A43">
        <w:t>use</w:t>
      </w:r>
      <w:r w:rsidR="00F73A4C" w:rsidRPr="00643A43">
        <w:t xml:space="preserve"> </w:t>
      </w:r>
      <w:r w:rsidRPr="00643A43">
        <w:t>diesel</w:t>
      </w:r>
      <w:r w:rsidR="00F73A4C" w:rsidRPr="00643A43">
        <w:t xml:space="preserve"> </w:t>
      </w:r>
      <w:r w:rsidRPr="00643A43">
        <w:t>powered</w:t>
      </w:r>
      <w:r w:rsidR="00F73A4C" w:rsidRPr="00643A43">
        <w:t xml:space="preserve"> </w:t>
      </w:r>
      <w:r w:rsidRPr="00643A43">
        <w:t>mills,</w:t>
      </w:r>
      <w:r w:rsidR="00F73A4C" w:rsidRPr="00643A43">
        <w:t xml:space="preserve"> </w:t>
      </w:r>
      <w:r w:rsidRPr="00643A43">
        <w:t>while</w:t>
      </w:r>
      <w:r w:rsidR="00F73A4C" w:rsidRPr="00643A43">
        <w:t xml:space="preserve"> </w:t>
      </w:r>
      <w:r w:rsidRPr="00643A43">
        <w:t>37</w:t>
      </w:r>
      <w:r w:rsidR="00F73A4C" w:rsidRPr="00643A43">
        <w:t xml:space="preserve"> </w:t>
      </w:r>
      <w:r w:rsidRPr="00643A43">
        <w:t>percent</w:t>
      </w:r>
      <w:r w:rsidR="00F73A4C" w:rsidRPr="00643A43">
        <w:t xml:space="preserve"> </w:t>
      </w:r>
      <w:r w:rsidRPr="00643A43">
        <w:t>rely</w:t>
      </w:r>
      <w:r w:rsidR="00F73A4C" w:rsidRPr="00643A43">
        <w:t xml:space="preserve"> </w:t>
      </w:r>
      <w:r w:rsidRPr="00643A43">
        <w:t>on</w:t>
      </w:r>
      <w:r w:rsidR="00F73A4C" w:rsidRPr="00643A43">
        <w:t xml:space="preserve"> </w:t>
      </w:r>
      <w:r w:rsidRPr="00643A43">
        <w:t>three</w:t>
      </w:r>
      <w:r w:rsidR="00F73A4C" w:rsidRPr="00643A43">
        <w:t xml:space="preserve"> </w:t>
      </w:r>
      <w:r w:rsidRPr="00643A43">
        <w:t>phase</w:t>
      </w:r>
      <w:r w:rsidR="00F73A4C" w:rsidRPr="00643A43">
        <w:t xml:space="preserve"> </w:t>
      </w:r>
      <w:r w:rsidRPr="00643A43">
        <w:t>electric</w:t>
      </w:r>
      <w:r w:rsidR="00F73A4C" w:rsidRPr="00643A43">
        <w:t xml:space="preserve"> </w:t>
      </w:r>
      <w:r w:rsidRPr="00643A43">
        <w:t>power.</w:t>
      </w:r>
      <w:r w:rsidR="00F73A4C" w:rsidRPr="00643A43">
        <w:t xml:space="preserve"> </w:t>
      </w:r>
      <w:r w:rsidRPr="00643A43">
        <w:t>The</w:t>
      </w:r>
      <w:r w:rsidR="00F73A4C" w:rsidRPr="00643A43">
        <w:t xml:space="preserve"> </w:t>
      </w:r>
      <w:r w:rsidRPr="00643A43">
        <w:t>quality</w:t>
      </w:r>
      <w:r w:rsidR="00F73A4C" w:rsidRPr="00643A43">
        <w:t xml:space="preserve"> </w:t>
      </w:r>
      <w:r w:rsidRPr="00643A43">
        <w:t>of</w:t>
      </w:r>
      <w:r w:rsidR="00F73A4C" w:rsidRPr="00643A43">
        <w:t xml:space="preserve"> </w:t>
      </w:r>
      <w:r w:rsidRPr="00643A43">
        <w:t>end</w:t>
      </w:r>
      <w:r w:rsidR="00F73A4C" w:rsidRPr="00643A43">
        <w:t xml:space="preserve"> </w:t>
      </w:r>
      <w:r w:rsidRPr="00643A43">
        <w:t>product</w:t>
      </w:r>
      <w:r w:rsidR="00F73A4C" w:rsidRPr="00643A43">
        <w:t xml:space="preserve"> </w:t>
      </w:r>
      <w:r w:rsidRPr="00643A43">
        <w:t>is</w:t>
      </w:r>
      <w:r w:rsidR="00F73A4C" w:rsidRPr="00643A43">
        <w:t xml:space="preserve"> </w:t>
      </w:r>
      <w:r w:rsidRPr="00643A43">
        <w:t>indicated</w:t>
      </w:r>
      <w:r w:rsidR="00F73A4C" w:rsidRPr="00643A43">
        <w:t xml:space="preserve"> </w:t>
      </w:r>
      <w:r w:rsidRPr="00643A43">
        <w:t>in</w:t>
      </w:r>
      <w:r w:rsidR="00F73A4C" w:rsidRPr="00643A43">
        <w:t xml:space="preserve"> </w:t>
      </w:r>
      <w:r w:rsidRPr="00643A43">
        <w:t>grades,</w:t>
      </w:r>
      <w:r w:rsidR="00F73A4C" w:rsidRPr="00643A43">
        <w:t xml:space="preserve"> </w:t>
      </w:r>
      <w:r w:rsidRPr="00643A43">
        <w:t>from</w:t>
      </w:r>
      <w:r w:rsidR="00F73A4C" w:rsidRPr="00643A43">
        <w:t xml:space="preserve"> </w:t>
      </w:r>
      <w:r w:rsidRPr="00643A43">
        <w:t>highest</w:t>
      </w:r>
      <w:r w:rsidR="00F73A4C" w:rsidRPr="00643A43">
        <w:t xml:space="preserve"> </w:t>
      </w:r>
      <w:r w:rsidRPr="00643A43">
        <w:t>(grade</w:t>
      </w:r>
      <w:r w:rsidR="00F73A4C" w:rsidRPr="00643A43">
        <w:t xml:space="preserve"> </w:t>
      </w:r>
      <w:r w:rsidRPr="00643A43">
        <w:t>1)</w:t>
      </w:r>
      <w:r w:rsidR="00F73A4C" w:rsidRPr="00643A43">
        <w:t xml:space="preserve"> </w:t>
      </w:r>
      <w:r w:rsidRPr="00643A43">
        <w:t>to</w:t>
      </w:r>
      <w:r w:rsidR="00F73A4C" w:rsidRPr="00643A43">
        <w:t xml:space="preserve"> </w:t>
      </w:r>
      <w:r w:rsidRPr="00643A43">
        <w:t>lowest</w:t>
      </w:r>
      <w:r w:rsidR="00F73A4C" w:rsidRPr="00643A43">
        <w:t xml:space="preserve"> </w:t>
      </w:r>
      <w:r w:rsidRPr="00643A43">
        <w:t>(grade</w:t>
      </w:r>
      <w:r w:rsidR="00F73A4C" w:rsidRPr="00643A43">
        <w:t xml:space="preserve"> </w:t>
      </w:r>
      <w:r w:rsidRPr="00643A43">
        <w:t>3).</w:t>
      </w:r>
      <w:r w:rsidR="00F73A4C" w:rsidRPr="00643A43">
        <w:t xml:space="preserve"> </w:t>
      </w:r>
      <w:r w:rsidRPr="00643A43">
        <w:t>The</w:t>
      </w:r>
      <w:r w:rsidR="00F73A4C" w:rsidRPr="00643A43">
        <w:t xml:space="preserve"> </w:t>
      </w:r>
      <w:r w:rsidRPr="00643A43">
        <w:t>grade</w:t>
      </w:r>
      <w:r w:rsidR="00F73A4C" w:rsidRPr="00643A43">
        <w:t xml:space="preserve"> </w:t>
      </w:r>
      <w:r w:rsidRPr="00643A43">
        <w:t>that</w:t>
      </w:r>
      <w:r w:rsidR="00F73A4C" w:rsidRPr="00643A43">
        <w:t xml:space="preserve"> </w:t>
      </w:r>
      <w:r w:rsidRPr="00643A43">
        <w:t>can</w:t>
      </w:r>
      <w:r w:rsidR="00F73A4C" w:rsidRPr="00643A43">
        <w:t xml:space="preserve"> </w:t>
      </w:r>
      <w:r w:rsidRPr="00643A43">
        <w:t>be</w:t>
      </w:r>
      <w:r w:rsidR="00F73A4C" w:rsidRPr="00643A43">
        <w:t xml:space="preserve"> </w:t>
      </w:r>
      <w:r w:rsidRPr="00643A43">
        <w:t>obtained</w:t>
      </w:r>
      <w:r w:rsidR="00F73A4C" w:rsidRPr="00643A43">
        <w:t xml:space="preserve"> </w:t>
      </w:r>
      <w:r w:rsidRPr="00643A43">
        <w:t>depends</w:t>
      </w:r>
      <w:r w:rsidR="00F73A4C" w:rsidRPr="00643A43">
        <w:t xml:space="preserve"> </w:t>
      </w:r>
      <w:r w:rsidRPr="00643A43">
        <w:t>on</w:t>
      </w:r>
      <w:r w:rsidR="00F73A4C" w:rsidRPr="00643A43">
        <w:t xml:space="preserve"> </w:t>
      </w:r>
      <w:r w:rsidRPr="00643A43">
        <w:t>a</w:t>
      </w:r>
      <w:r w:rsidR="00F73A4C" w:rsidRPr="00643A43">
        <w:t xml:space="preserve"> </w:t>
      </w:r>
      <w:r w:rsidRPr="00643A43">
        <w:t>various</w:t>
      </w:r>
      <w:r w:rsidR="00F73A4C" w:rsidRPr="00643A43">
        <w:t xml:space="preserve"> </w:t>
      </w:r>
      <w:r w:rsidRPr="00643A43">
        <w:t>factors,</w:t>
      </w:r>
      <w:r w:rsidR="00F73A4C" w:rsidRPr="00643A43">
        <w:t xml:space="preserve"> </w:t>
      </w:r>
      <w:r w:rsidRPr="00643A43">
        <w:t>including</w:t>
      </w:r>
      <w:r w:rsidR="00F73A4C" w:rsidRPr="00643A43">
        <w:t xml:space="preserve"> </w:t>
      </w:r>
      <w:r w:rsidRPr="00643A43">
        <w:t>the</w:t>
      </w:r>
      <w:r w:rsidR="00F73A4C" w:rsidRPr="00643A43">
        <w:t xml:space="preserve"> </w:t>
      </w:r>
      <w:r w:rsidRPr="00643A43">
        <w:t>number</w:t>
      </w:r>
      <w:r w:rsidR="00F73A4C" w:rsidRPr="00643A43">
        <w:t xml:space="preserve"> </w:t>
      </w:r>
      <w:r w:rsidRPr="00643A43">
        <w:t>of</w:t>
      </w:r>
      <w:r w:rsidR="00F73A4C" w:rsidRPr="00643A43">
        <w:t xml:space="preserve"> </w:t>
      </w:r>
      <w:r w:rsidRPr="00643A43">
        <w:t>times</w:t>
      </w:r>
      <w:r w:rsidR="00F73A4C" w:rsidRPr="00643A43">
        <w:t xml:space="preserve"> </w:t>
      </w:r>
      <w:r w:rsidRPr="00643A43">
        <w:t>the</w:t>
      </w:r>
      <w:r w:rsidR="00F73A4C" w:rsidRPr="00643A43">
        <w:t xml:space="preserve"> </w:t>
      </w:r>
      <w:r w:rsidRPr="00643A43">
        <w:t>product</w:t>
      </w:r>
      <w:r w:rsidR="00F73A4C" w:rsidRPr="00643A43">
        <w:t xml:space="preserve"> </w:t>
      </w:r>
      <w:r w:rsidRPr="00643A43">
        <w:t>is</w:t>
      </w:r>
      <w:r w:rsidR="00F73A4C" w:rsidRPr="00643A43">
        <w:t xml:space="preserve"> </w:t>
      </w:r>
      <w:r w:rsidRPr="00643A43">
        <w:t>passed</w:t>
      </w:r>
      <w:r w:rsidR="00F73A4C" w:rsidRPr="00643A43">
        <w:t xml:space="preserve"> </w:t>
      </w:r>
      <w:r w:rsidRPr="00643A43">
        <w:t>through</w:t>
      </w:r>
      <w:r w:rsidR="00F73A4C" w:rsidRPr="00643A43">
        <w:t xml:space="preserve"> </w:t>
      </w:r>
      <w:r w:rsidRPr="00643A43">
        <w:t>the</w:t>
      </w:r>
      <w:r w:rsidR="00F73A4C" w:rsidRPr="00643A43">
        <w:t xml:space="preserve"> </w:t>
      </w:r>
      <w:r w:rsidRPr="00643A43">
        <w:t>mill,</w:t>
      </w:r>
      <w:r w:rsidR="00F73A4C" w:rsidRPr="00643A43">
        <w:t xml:space="preserve"> </w:t>
      </w:r>
      <w:r w:rsidRPr="00643A43">
        <w:t>the</w:t>
      </w:r>
      <w:r w:rsidR="00F73A4C" w:rsidRPr="00643A43">
        <w:t xml:space="preserve"> </w:t>
      </w:r>
      <w:r w:rsidRPr="00643A43">
        <w:t>quality</w:t>
      </w:r>
      <w:r w:rsidR="00F73A4C" w:rsidRPr="00643A43">
        <w:t xml:space="preserve"> </w:t>
      </w:r>
      <w:r w:rsidRPr="00643A43">
        <w:t>of</w:t>
      </w:r>
      <w:r w:rsidR="00F73A4C" w:rsidRPr="00643A43">
        <w:t xml:space="preserve"> </w:t>
      </w:r>
      <w:r w:rsidRPr="00643A43">
        <w:t>the</w:t>
      </w:r>
      <w:r w:rsidR="00F73A4C" w:rsidRPr="00643A43">
        <w:t xml:space="preserve"> </w:t>
      </w:r>
      <w:r w:rsidRPr="00643A43">
        <w:t>grain</w:t>
      </w:r>
      <w:r w:rsidR="00F73A4C" w:rsidRPr="00643A43">
        <w:t xml:space="preserve"> </w:t>
      </w:r>
      <w:r w:rsidRPr="00643A43">
        <w:t>used</w:t>
      </w:r>
      <w:r w:rsidR="00F73A4C" w:rsidRPr="00643A43">
        <w:t xml:space="preserve"> </w:t>
      </w:r>
      <w:r w:rsidRPr="00643A43">
        <w:t>and</w:t>
      </w:r>
      <w:r w:rsidR="00F73A4C" w:rsidRPr="00643A43">
        <w:t xml:space="preserve"> </w:t>
      </w:r>
      <w:r w:rsidRPr="00643A43">
        <w:t>the</w:t>
      </w:r>
      <w:r w:rsidR="00F73A4C" w:rsidRPr="00643A43">
        <w:t xml:space="preserve"> </w:t>
      </w:r>
      <w:r w:rsidRPr="00643A43">
        <w:t>type</w:t>
      </w:r>
      <w:r w:rsidR="00F73A4C" w:rsidRPr="00643A43">
        <w:t xml:space="preserve"> </w:t>
      </w:r>
      <w:r w:rsidRPr="00643A43">
        <w:t>of</w:t>
      </w:r>
      <w:r w:rsidR="00F73A4C" w:rsidRPr="00643A43">
        <w:t xml:space="preserve"> </w:t>
      </w:r>
      <w:r w:rsidRPr="00643A43">
        <w:t>mill.</w:t>
      </w:r>
      <w:r w:rsidR="00F73A4C" w:rsidRPr="00643A43">
        <w:t xml:space="preserve"> </w:t>
      </w:r>
      <w:r w:rsidRPr="00643A43">
        <w:t>About</w:t>
      </w:r>
      <w:r w:rsidR="00F73A4C" w:rsidRPr="00643A43">
        <w:t xml:space="preserve"> </w:t>
      </w:r>
      <w:r w:rsidRPr="00643A43">
        <w:t>44</w:t>
      </w:r>
      <w:r w:rsidR="00F73A4C" w:rsidRPr="00643A43">
        <w:t xml:space="preserve"> </w:t>
      </w:r>
      <w:r w:rsidRPr="00643A43">
        <w:t>percent</w:t>
      </w:r>
      <w:r w:rsidR="00F73A4C" w:rsidRPr="00643A43">
        <w:t xml:space="preserve"> </w:t>
      </w:r>
      <w:r w:rsidRPr="00643A43">
        <w:t>of</w:t>
      </w:r>
      <w:r w:rsidR="00F73A4C" w:rsidRPr="00643A43">
        <w:t xml:space="preserve"> </w:t>
      </w:r>
      <w:r w:rsidRPr="00643A43">
        <w:t>processors</w:t>
      </w:r>
      <w:r w:rsidR="00F73A4C" w:rsidRPr="00643A43">
        <w:t xml:space="preserve"> </w:t>
      </w:r>
      <w:r w:rsidRPr="00643A43">
        <w:t>indicate</w:t>
      </w:r>
      <w:r w:rsidR="00F73A4C" w:rsidRPr="00643A43">
        <w:t xml:space="preserve"> </w:t>
      </w:r>
      <w:r w:rsidRPr="00643A43">
        <w:t>that</w:t>
      </w:r>
      <w:r w:rsidR="00F73A4C" w:rsidRPr="00643A43">
        <w:t xml:space="preserve"> </w:t>
      </w:r>
      <w:r w:rsidRPr="00643A43">
        <w:t>they</w:t>
      </w:r>
      <w:r w:rsidR="00F73A4C" w:rsidRPr="00643A43">
        <w:t xml:space="preserve"> </w:t>
      </w:r>
      <w:r w:rsidRPr="00643A43">
        <w:t>can</w:t>
      </w:r>
      <w:r w:rsidR="00F73A4C" w:rsidRPr="00643A43">
        <w:t xml:space="preserve"> </w:t>
      </w:r>
      <w:r w:rsidRPr="00643A43">
        <w:t>also</w:t>
      </w:r>
      <w:r w:rsidR="00F73A4C" w:rsidRPr="00643A43">
        <w:t xml:space="preserve"> </w:t>
      </w:r>
      <w:r w:rsidRPr="00643A43">
        <w:t>produce</w:t>
      </w:r>
      <w:r w:rsidR="00F73A4C" w:rsidRPr="00643A43">
        <w:t xml:space="preserve"> </w:t>
      </w:r>
      <w:r w:rsidRPr="00643A43">
        <w:t>grade</w:t>
      </w:r>
      <w:r w:rsidR="00F73A4C" w:rsidRPr="00643A43">
        <w:t xml:space="preserve"> </w:t>
      </w:r>
      <w:r w:rsidRPr="00643A43">
        <w:t>1</w:t>
      </w:r>
      <w:r w:rsidR="00F73A4C" w:rsidRPr="00643A43">
        <w:t xml:space="preserve"> </w:t>
      </w:r>
      <w:r w:rsidRPr="00643A43">
        <w:t>flour.</w:t>
      </w:r>
      <w:r w:rsidR="00F73A4C" w:rsidRPr="00643A43">
        <w:t xml:space="preserve"> </w:t>
      </w:r>
      <w:r w:rsidRPr="00643A43">
        <w:t>In</w:t>
      </w:r>
      <w:r w:rsidR="00F73A4C" w:rsidRPr="00643A43">
        <w:t xml:space="preserve"> </w:t>
      </w:r>
      <w:r w:rsidRPr="00643A43">
        <w:t>our</w:t>
      </w:r>
      <w:r w:rsidR="00F73A4C" w:rsidRPr="00643A43">
        <w:t xml:space="preserve"> </w:t>
      </w:r>
      <w:r w:rsidRPr="00643A43">
        <w:t>sample,</w:t>
      </w:r>
      <w:r w:rsidR="00F73A4C" w:rsidRPr="00643A43">
        <w:t xml:space="preserve"> </w:t>
      </w:r>
      <w:r w:rsidRPr="00643A43">
        <w:t>we</w:t>
      </w:r>
      <w:r w:rsidR="00F73A4C" w:rsidRPr="00643A43">
        <w:t xml:space="preserve"> </w:t>
      </w:r>
      <w:r w:rsidRPr="00643A43">
        <w:t>see</w:t>
      </w:r>
      <w:r w:rsidR="00F73A4C" w:rsidRPr="00643A43">
        <w:t xml:space="preserve"> </w:t>
      </w:r>
      <w:r w:rsidRPr="00643A43">
        <w:t>that</w:t>
      </w:r>
      <w:r w:rsidR="00F73A4C" w:rsidRPr="00643A43">
        <w:t xml:space="preserve"> </w:t>
      </w:r>
      <w:r w:rsidRPr="00643A43">
        <w:t>only</w:t>
      </w:r>
      <w:r w:rsidR="00F73A4C" w:rsidRPr="00643A43">
        <w:t xml:space="preserve"> </w:t>
      </w:r>
      <w:r w:rsidRPr="00643A43">
        <w:t>6.9</w:t>
      </w:r>
      <w:r w:rsidR="00F73A4C" w:rsidRPr="00643A43">
        <w:t xml:space="preserve"> </w:t>
      </w:r>
      <w:r w:rsidRPr="00643A43">
        <w:t>percent</w:t>
      </w:r>
      <w:r w:rsidR="00F73A4C" w:rsidRPr="00643A43">
        <w:t xml:space="preserve"> </w:t>
      </w:r>
      <w:r w:rsidRPr="00643A43">
        <w:t>of</w:t>
      </w:r>
      <w:r w:rsidR="00F73A4C" w:rsidRPr="00643A43">
        <w:t xml:space="preserve"> </w:t>
      </w:r>
      <w:r w:rsidRPr="00643A43">
        <w:t>processors</w:t>
      </w:r>
      <w:r w:rsidR="00F73A4C" w:rsidRPr="00643A43">
        <w:t xml:space="preserve"> </w:t>
      </w:r>
      <w:r w:rsidRPr="00643A43">
        <w:t>are</w:t>
      </w:r>
      <w:r w:rsidR="00F73A4C" w:rsidRPr="00643A43">
        <w:t xml:space="preserve"> </w:t>
      </w:r>
      <w:r w:rsidRPr="00643A43">
        <w:t>women.</w:t>
      </w:r>
    </w:p>
    <w:p w14:paraId="0BD0C66D" w14:textId="77777777" w:rsidR="005139B5" w:rsidRPr="00643A43" w:rsidRDefault="0081249E" w:rsidP="00643A43">
      <w:pPr>
        <w:pStyle w:val="Heading2"/>
        <w:jc w:val="both"/>
        <w:rPr>
          <w:color w:val="auto"/>
        </w:rPr>
      </w:pPr>
      <w:bookmarkStart w:id="9" w:name="Farmers"/>
      <w:bookmarkEnd w:id="9"/>
      <w:r w:rsidRPr="00643A43">
        <w:rPr>
          <w:color w:val="auto"/>
        </w:rPr>
        <w:t>Farmers</w:t>
      </w:r>
    </w:p>
    <w:p w14:paraId="69614AAC" w14:textId="751BF72A" w:rsidR="005139B5" w:rsidRPr="00643A43" w:rsidRDefault="0081249E" w:rsidP="00643A43">
      <w:pPr>
        <w:pStyle w:val="1PP"/>
        <w:jc w:val="both"/>
      </w:pPr>
      <w:r w:rsidRPr="00643A43">
        <w:t>Central</w:t>
      </w:r>
      <w:r w:rsidR="00F73A4C" w:rsidRPr="00643A43">
        <w:t xml:space="preserve"> </w:t>
      </w:r>
      <w:r w:rsidRPr="00643A43">
        <w:t>in</w:t>
      </w:r>
      <w:r w:rsidR="00F73A4C" w:rsidRPr="00643A43">
        <w:t xml:space="preserve"> </w:t>
      </w:r>
      <w:r w:rsidRPr="00643A43">
        <w:t>our</w:t>
      </w:r>
      <w:r w:rsidR="00F73A4C" w:rsidRPr="00643A43">
        <w:t xml:space="preserve"> </w:t>
      </w:r>
      <w:r w:rsidRPr="00643A43">
        <w:t>study</w:t>
      </w:r>
      <w:r w:rsidR="00F73A4C" w:rsidRPr="00643A43">
        <w:t xml:space="preserve"> </w:t>
      </w:r>
      <w:r w:rsidRPr="00643A43">
        <w:t>are</w:t>
      </w:r>
      <w:r w:rsidR="00F73A4C" w:rsidRPr="00643A43">
        <w:t xml:space="preserve"> </w:t>
      </w:r>
      <w:r w:rsidRPr="00643A43">
        <w:t>smallholder</w:t>
      </w:r>
      <w:r w:rsidR="00F73A4C" w:rsidRPr="00643A43">
        <w:t xml:space="preserve"> </w:t>
      </w:r>
      <w:r w:rsidRPr="00643A43">
        <w:t>maize</w:t>
      </w:r>
      <w:r w:rsidR="00F73A4C" w:rsidRPr="00643A43">
        <w:t xml:space="preserve"> </w:t>
      </w:r>
      <w:r w:rsidRPr="00643A43">
        <w:t>farmers,</w:t>
      </w:r>
      <w:r w:rsidR="00F73A4C" w:rsidRPr="00643A43">
        <w:t xml:space="preserve"> </w:t>
      </w:r>
      <w:r w:rsidRPr="00643A43">
        <w:t>who</w:t>
      </w:r>
      <w:r w:rsidR="00F73A4C" w:rsidRPr="00643A43">
        <w:t xml:space="preserve"> </w:t>
      </w:r>
      <w:r w:rsidRPr="00643A43">
        <w:t>buy</w:t>
      </w:r>
      <w:r w:rsidR="00F73A4C" w:rsidRPr="00643A43">
        <w:t xml:space="preserve"> </w:t>
      </w:r>
      <w:r w:rsidRPr="00643A43">
        <w:t>inputs</w:t>
      </w:r>
      <w:r w:rsidR="00F73A4C" w:rsidRPr="00643A43">
        <w:t xml:space="preserve"> </w:t>
      </w:r>
      <w:r w:rsidRPr="00643A43">
        <w:t>such</w:t>
      </w:r>
      <w:r w:rsidR="00F73A4C" w:rsidRPr="00643A43">
        <w:t xml:space="preserve"> </w:t>
      </w:r>
      <w:r w:rsidRPr="00643A43">
        <w:t>as</w:t>
      </w:r>
      <w:r w:rsidR="00F73A4C" w:rsidRPr="00643A43">
        <w:t xml:space="preserve"> </w:t>
      </w:r>
      <w:r w:rsidRPr="00643A43">
        <w:t>seed</w:t>
      </w:r>
      <w:r w:rsidR="00F73A4C" w:rsidRPr="00643A43">
        <w:t xml:space="preserve"> </w:t>
      </w:r>
      <w:r w:rsidRPr="00643A43">
        <w:t>and</w:t>
      </w:r>
      <w:r w:rsidR="00F73A4C" w:rsidRPr="00643A43">
        <w:t xml:space="preserve"> </w:t>
      </w:r>
      <w:r w:rsidRPr="00643A43">
        <w:t>fertilizer</w:t>
      </w:r>
      <w:r w:rsidR="00F73A4C" w:rsidRPr="00643A43">
        <w:t xml:space="preserve"> </w:t>
      </w:r>
      <w:r w:rsidRPr="00643A43">
        <w:t>from</w:t>
      </w:r>
      <w:r w:rsidR="00F73A4C" w:rsidRPr="00643A43">
        <w:t xml:space="preserve"> </w:t>
      </w:r>
      <w:proofErr w:type="spellStart"/>
      <w:r w:rsidRPr="00643A43">
        <w:t>agro</w:t>
      </w:r>
      <w:proofErr w:type="spellEnd"/>
      <w:r w:rsidRPr="00643A43">
        <w:t>-input</w:t>
      </w:r>
      <w:r w:rsidR="00F73A4C" w:rsidRPr="00643A43">
        <w:t xml:space="preserve"> </w:t>
      </w:r>
      <w:r w:rsidRPr="00643A43">
        <w:t>dealers,</w:t>
      </w:r>
      <w:r w:rsidR="00F73A4C" w:rsidRPr="00643A43">
        <w:t xml:space="preserve"> </w:t>
      </w:r>
      <w:r w:rsidRPr="00643A43">
        <w:t>sell</w:t>
      </w:r>
      <w:r w:rsidR="00F73A4C" w:rsidRPr="00643A43">
        <w:t xml:space="preserve"> </w:t>
      </w:r>
      <w:r w:rsidRPr="00643A43">
        <w:t>to</w:t>
      </w:r>
      <w:r w:rsidR="00F73A4C" w:rsidRPr="00643A43">
        <w:t xml:space="preserve"> </w:t>
      </w:r>
      <w:r w:rsidRPr="00643A43">
        <w:t>traders</w:t>
      </w:r>
      <w:r w:rsidR="00F73A4C" w:rsidRPr="00643A43">
        <w:t xml:space="preserve"> </w:t>
      </w:r>
      <w:r w:rsidRPr="00643A43">
        <w:t>and/or</w:t>
      </w:r>
      <w:r w:rsidR="00F73A4C" w:rsidRPr="00643A43">
        <w:t xml:space="preserve"> </w:t>
      </w:r>
      <w:r w:rsidRPr="00643A43">
        <w:t>use</w:t>
      </w:r>
      <w:r w:rsidR="00F73A4C" w:rsidRPr="00643A43">
        <w:t xml:space="preserve"> </w:t>
      </w:r>
      <w:r w:rsidRPr="00643A43">
        <w:t>millers</w:t>
      </w:r>
      <w:r w:rsidR="00F73A4C" w:rsidRPr="00643A43">
        <w:t xml:space="preserve"> </w:t>
      </w:r>
      <w:r w:rsidRPr="00643A43">
        <w:t>to</w:t>
      </w:r>
      <w:r w:rsidR="00F73A4C" w:rsidRPr="00643A43">
        <w:t xml:space="preserve"> </w:t>
      </w:r>
      <w:r w:rsidRPr="00643A43">
        <w:t>process</w:t>
      </w:r>
      <w:r w:rsidR="00F73A4C" w:rsidRPr="00643A43">
        <w:t xml:space="preserve"> </w:t>
      </w:r>
      <w:r w:rsidRPr="00643A43">
        <w:t>their</w:t>
      </w:r>
      <w:r w:rsidR="00F73A4C" w:rsidRPr="00643A43">
        <w:t xml:space="preserve"> </w:t>
      </w:r>
      <w:r w:rsidRPr="00643A43">
        <w:t>maize</w:t>
      </w:r>
      <w:r w:rsidR="00F73A4C" w:rsidRPr="00643A43">
        <w:t xml:space="preserve"> </w:t>
      </w:r>
      <w:r w:rsidRPr="00643A43">
        <w:t>for</w:t>
      </w:r>
      <w:r w:rsidR="00F73A4C" w:rsidRPr="00643A43">
        <w:t xml:space="preserve"> </w:t>
      </w:r>
      <w:r w:rsidRPr="00643A43">
        <w:t>own</w:t>
      </w:r>
      <w:r w:rsidR="00F73A4C" w:rsidRPr="00643A43">
        <w:t xml:space="preserve"> </w:t>
      </w:r>
      <w:r w:rsidRPr="00643A43">
        <w:t>consumption.</w:t>
      </w:r>
      <w:r w:rsidR="00F73A4C" w:rsidRPr="00643A43">
        <w:t xml:space="preserve"> </w:t>
      </w:r>
      <w:r w:rsidRPr="00643A43">
        <w:t>These</w:t>
      </w:r>
      <w:r w:rsidR="00F73A4C" w:rsidRPr="00643A43">
        <w:t xml:space="preserve"> </w:t>
      </w:r>
      <w:r w:rsidRPr="00643A43">
        <w:t>are</w:t>
      </w:r>
      <w:r w:rsidR="00F73A4C" w:rsidRPr="00643A43">
        <w:t xml:space="preserve"> </w:t>
      </w:r>
      <w:r w:rsidRPr="00643A43">
        <w:t>generally</w:t>
      </w:r>
      <w:r w:rsidR="00F73A4C" w:rsidRPr="00643A43">
        <w:t xml:space="preserve"> </w:t>
      </w:r>
      <w:r w:rsidRPr="00643A43">
        <w:t>small</w:t>
      </w:r>
      <w:r w:rsidR="00F73A4C" w:rsidRPr="00643A43">
        <w:t xml:space="preserve"> </w:t>
      </w:r>
      <w:r w:rsidRPr="00643A43">
        <w:t>farmers,</w:t>
      </w:r>
      <w:r w:rsidR="00F73A4C" w:rsidRPr="00643A43">
        <w:t xml:space="preserve"> </w:t>
      </w:r>
      <w:r w:rsidRPr="00643A43">
        <w:t>cultivating</w:t>
      </w:r>
      <w:r w:rsidR="00F73A4C" w:rsidRPr="00643A43">
        <w:t xml:space="preserve"> </w:t>
      </w:r>
      <w:r w:rsidRPr="00643A43">
        <w:t>maize</w:t>
      </w:r>
      <w:r w:rsidR="00F73A4C" w:rsidRPr="00643A43">
        <w:t xml:space="preserve"> </w:t>
      </w:r>
      <w:r w:rsidRPr="00643A43">
        <w:t>on</w:t>
      </w:r>
      <w:r w:rsidR="00F73A4C" w:rsidRPr="00643A43">
        <w:t xml:space="preserve"> </w:t>
      </w:r>
      <w:r w:rsidRPr="00643A43">
        <w:t>one</w:t>
      </w:r>
      <w:r w:rsidR="00F73A4C" w:rsidRPr="00643A43">
        <w:t xml:space="preserve"> </w:t>
      </w:r>
      <w:r w:rsidRPr="00643A43">
        <w:t>or</w:t>
      </w:r>
      <w:r w:rsidR="00F73A4C" w:rsidRPr="00643A43">
        <w:t xml:space="preserve"> </w:t>
      </w:r>
      <w:r w:rsidRPr="00643A43">
        <w:t>two</w:t>
      </w:r>
      <w:r w:rsidR="00F73A4C" w:rsidRPr="00643A43">
        <w:t xml:space="preserve"> </w:t>
      </w:r>
      <w:r w:rsidRPr="00643A43">
        <w:t>plots,</w:t>
      </w:r>
      <w:r w:rsidR="00F73A4C" w:rsidRPr="00643A43">
        <w:t xml:space="preserve"> </w:t>
      </w:r>
      <w:r w:rsidRPr="00643A43">
        <w:t>corresponding</w:t>
      </w:r>
      <w:r w:rsidR="00F73A4C" w:rsidRPr="00643A43">
        <w:t xml:space="preserve"> </w:t>
      </w:r>
      <w:r w:rsidRPr="00643A43">
        <w:t>to</w:t>
      </w:r>
      <w:r w:rsidR="00F73A4C" w:rsidRPr="00643A43">
        <w:t xml:space="preserve"> </w:t>
      </w:r>
      <w:r w:rsidRPr="00643A43">
        <w:t>1.81</w:t>
      </w:r>
      <w:r w:rsidR="00F73A4C" w:rsidRPr="00643A43">
        <w:t xml:space="preserve"> </w:t>
      </w:r>
      <w:r w:rsidRPr="00643A43">
        <w:t>acres.</w:t>
      </w:r>
      <w:r w:rsidR="00F73A4C" w:rsidRPr="00643A43">
        <w:t xml:space="preserve"> </w:t>
      </w:r>
      <w:r w:rsidRPr="00643A43">
        <w:t>The</w:t>
      </w:r>
      <w:r w:rsidR="00F73A4C" w:rsidRPr="00643A43">
        <w:t xml:space="preserve"> </w:t>
      </w:r>
      <w:r w:rsidRPr="00643A43">
        <w:t>average</w:t>
      </w:r>
      <w:r w:rsidR="00F73A4C" w:rsidRPr="00643A43">
        <w:t xml:space="preserve"> </w:t>
      </w:r>
      <w:r w:rsidRPr="00643A43">
        <w:t>age</w:t>
      </w:r>
      <w:r w:rsidR="00F73A4C" w:rsidRPr="00643A43">
        <w:t xml:space="preserve"> </w:t>
      </w:r>
      <w:r w:rsidRPr="00643A43">
        <w:t>of</w:t>
      </w:r>
      <w:r w:rsidR="00F73A4C" w:rsidRPr="00643A43">
        <w:t xml:space="preserve"> </w:t>
      </w:r>
      <w:r w:rsidRPr="00643A43">
        <w:t>the</w:t>
      </w:r>
      <w:r w:rsidR="00F73A4C" w:rsidRPr="00643A43">
        <w:t xml:space="preserve"> </w:t>
      </w:r>
      <w:r w:rsidRPr="00643A43">
        <w:t>farmers</w:t>
      </w:r>
      <w:r w:rsidR="00F73A4C" w:rsidRPr="00643A43">
        <w:t xml:space="preserve"> </w:t>
      </w:r>
      <w:r w:rsidRPr="00643A43">
        <w:t>is</w:t>
      </w:r>
      <w:r w:rsidR="00F73A4C" w:rsidRPr="00643A43">
        <w:t xml:space="preserve"> </w:t>
      </w:r>
      <w:r w:rsidRPr="00643A43">
        <w:t>44.5</w:t>
      </w:r>
      <w:r w:rsidR="00F73A4C" w:rsidRPr="00643A43">
        <w:t xml:space="preserve"> </w:t>
      </w:r>
      <w:r w:rsidRPr="00643A43">
        <w:t>and</w:t>
      </w:r>
      <w:r w:rsidR="00F73A4C" w:rsidRPr="00643A43">
        <w:t xml:space="preserve"> </w:t>
      </w:r>
      <w:r w:rsidRPr="00643A43">
        <w:t>43</w:t>
      </w:r>
      <w:r w:rsidR="00F73A4C" w:rsidRPr="00643A43">
        <w:t xml:space="preserve"> </w:t>
      </w:r>
      <w:r w:rsidRPr="00643A43">
        <w:t>percent</w:t>
      </w:r>
      <w:r w:rsidR="00F73A4C" w:rsidRPr="00643A43">
        <w:t xml:space="preserve"> </w:t>
      </w:r>
      <w:r w:rsidRPr="00643A43">
        <w:t>finished</w:t>
      </w:r>
      <w:r w:rsidR="00F73A4C" w:rsidRPr="00643A43">
        <w:t xml:space="preserve"> </w:t>
      </w:r>
      <w:r w:rsidRPr="00643A43">
        <w:t>only</w:t>
      </w:r>
      <w:r w:rsidR="00F73A4C" w:rsidRPr="00643A43">
        <w:t xml:space="preserve"> </w:t>
      </w:r>
      <w:r w:rsidRPr="00643A43">
        <w:t>primary</w:t>
      </w:r>
      <w:r w:rsidR="00F73A4C" w:rsidRPr="00643A43">
        <w:t xml:space="preserve"> </w:t>
      </w:r>
      <w:r w:rsidRPr="00643A43">
        <w:t>education.</w:t>
      </w:r>
      <w:r w:rsidR="00F73A4C" w:rsidRPr="00643A43">
        <w:t xml:space="preserve"> </w:t>
      </w:r>
      <w:r w:rsidRPr="00643A43">
        <w:t>The</w:t>
      </w:r>
      <w:r w:rsidR="00F73A4C" w:rsidRPr="00643A43">
        <w:t xml:space="preserve"> </w:t>
      </w:r>
      <w:r w:rsidRPr="00643A43">
        <w:t>average</w:t>
      </w:r>
      <w:r w:rsidR="00F73A4C" w:rsidRPr="00643A43">
        <w:t xml:space="preserve"> </w:t>
      </w:r>
      <w:r w:rsidRPr="00643A43">
        <w:t>distance</w:t>
      </w:r>
      <w:r w:rsidR="00F73A4C" w:rsidRPr="00643A43">
        <w:t xml:space="preserve"> </w:t>
      </w:r>
      <w:r w:rsidRPr="00643A43">
        <w:t>of</w:t>
      </w:r>
      <w:r w:rsidR="00F73A4C" w:rsidRPr="00643A43">
        <w:t xml:space="preserve"> </w:t>
      </w:r>
      <w:r w:rsidRPr="00643A43">
        <w:t>farmers'</w:t>
      </w:r>
      <w:r w:rsidR="00F73A4C" w:rsidRPr="00643A43">
        <w:t xml:space="preserve"> </w:t>
      </w:r>
      <w:r w:rsidRPr="00643A43">
        <w:t>homestead</w:t>
      </w:r>
      <w:r w:rsidR="00F73A4C" w:rsidRPr="00643A43">
        <w:t xml:space="preserve"> </w:t>
      </w:r>
      <w:r w:rsidRPr="00643A43">
        <w:t>to</w:t>
      </w:r>
      <w:r w:rsidR="00F73A4C" w:rsidRPr="00643A43">
        <w:t xml:space="preserve"> </w:t>
      </w:r>
      <w:r w:rsidRPr="00643A43">
        <w:t>tarmac</w:t>
      </w:r>
      <w:r w:rsidR="00F73A4C" w:rsidRPr="00643A43">
        <w:t xml:space="preserve"> </w:t>
      </w:r>
      <w:r w:rsidRPr="00643A43">
        <w:t>road</w:t>
      </w:r>
      <w:r w:rsidR="00F73A4C" w:rsidRPr="00643A43">
        <w:t xml:space="preserve"> </w:t>
      </w:r>
      <w:r w:rsidRPr="00643A43">
        <w:t>is</w:t>
      </w:r>
      <w:r w:rsidR="00F73A4C" w:rsidRPr="00643A43">
        <w:t xml:space="preserve"> </w:t>
      </w:r>
      <w:r w:rsidRPr="00643A43">
        <w:t>6.54</w:t>
      </w:r>
      <w:r w:rsidR="00F73A4C" w:rsidRPr="00643A43">
        <w:t xml:space="preserve"> </w:t>
      </w:r>
      <w:r w:rsidRPr="00643A43">
        <w:t>km</w:t>
      </w:r>
      <w:r w:rsidR="00F73A4C" w:rsidRPr="00643A43">
        <w:t xml:space="preserve"> </w:t>
      </w:r>
      <w:r w:rsidRPr="00643A43">
        <w:t>and</w:t>
      </w:r>
      <w:r w:rsidR="00F73A4C" w:rsidRPr="00643A43">
        <w:t xml:space="preserve"> </w:t>
      </w:r>
      <w:r w:rsidRPr="00643A43">
        <w:t>to</w:t>
      </w:r>
      <w:r w:rsidR="00F73A4C" w:rsidRPr="00643A43">
        <w:t xml:space="preserve"> </w:t>
      </w:r>
      <w:r w:rsidRPr="00643A43">
        <w:t>an</w:t>
      </w:r>
      <w:r w:rsidR="00F73A4C" w:rsidRPr="00643A43">
        <w:t xml:space="preserve"> </w:t>
      </w:r>
      <w:proofErr w:type="spellStart"/>
      <w:r w:rsidRPr="00643A43">
        <w:t>all</w:t>
      </w:r>
      <w:r w:rsidR="00F73A4C" w:rsidRPr="00643A43">
        <w:t xml:space="preserve"> </w:t>
      </w:r>
      <w:r w:rsidRPr="00643A43">
        <w:t>weather</w:t>
      </w:r>
      <w:proofErr w:type="spellEnd"/>
      <w:r w:rsidR="00F73A4C" w:rsidRPr="00643A43">
        <w:t xml:space="preserve"> </w:t>
      </w:r>
      <w:r w:rsidRPr="00643A43">
        <w:t>feeder</w:t>
      </w:r>
      <w:r w:rsidR="00F73A4C" w:rsidRPr="00643A43">
        <w:t xml:space="preserve"> </w:t>
      </w:r>
      <w:r w:rsidRPr="00643A43">
        <w:t>road</w:t>
      </w:r>
      <w:r w:rsidR="00F73A4C" w:rsidRPr="00643A43">
        <w:t xml:space="preserve"> </w:t>
      </w:r>
      <w:r w:rsidRPr="00643A43">
        <w:t>is</w:t>
      </w:r>
      <w:r w:rsidR="00F73A4C" w:rsidRPr="00643A43">
        <w:t xml:space="preserve"> </w:t>
      </w:r>
      <w:r w:rsidRPr="00643A43">
        <w:t>0.51</w:t>
      </w:r>
      <w:r w:rsidR="00F73A4C" w:rsidRPr="00643A43">
        <w:t xml:space="preserve"> </w:t>
      </w:r>
      <w:r w:rsidRPr="00643A43">
        <w:t>km.</w:t>
      </w:r>
    </w:p>
    <w:p w14:paraId="1DEDA6F7" w14:textId="584E142D" w:rsidR="005139B5" w:rsidRPr="00643A43" w:rsidRDefault="0081249E" w:rsidP="00643A43">
      <w:pPr>
        <w:pStyle w:val="1PP"/>
        <w:jc w:val="both"/>
      </w:pPr>
      <w:r w:rsidRPr="00643A43">
        <w:lastRenderedPageBreak/>
        <w:t>About</w:t>
      </w:r>
      <w:r w:rsidR="00F73A4C" w:rsidRPr="00643A43">
        <w:t xml:space="preserve"> </w:t>
      </w:r>
      <w:r w:rsidRPr="00643A43">
        <w:t>53</w:t>
      </w:r>
      <w:r w:rsidR="00F73A4C" w:rsidRPr="00643A43">
        <w:t xml:space="preserve"> </w:t>
      </w:r>
      <w:r w:rsidRPr="00643A43">
        <w:t>percent</w:t>
      </w:r>
      <w:r w:rsidR="00F73A4C" w:rsidRPr="00643A43">
        <w:t xml:space="preserve"> </w:t>
      </w:r>
      <w:r w:rsidRPr="00643A43">
        <w:t>of</w:t>
      </w:r>
      <w:r w:rsidR="00F73A4C" w:rsidRPr="00643A43">
        <w:t xml:space="preserve"> </w:t>
      </w:r>
      <w:r w:rsidRPr="00643A43">
        <w:t>farmers</w:t>
      </w:r>
      <w:r w:rsidR="00F73A4C" w:rsidRPr="00643A43">
        <w:t xml:space="preserve"> </w:t>
      </w:r>
      <w:r w:rsidRPr="00643A43">
        <w:t>used</w:t>
      </w:r>
      <w:r w:rsidR="00F73A4C" w:rsidRPr="00643A43">
        <w:t xml:space="preserve"> </w:t>
      </w:r>
      <w:r w:rsidRPr="00643A43">
        <w:t>improved</w:t>
      </w:r>
      <w:r w:rsidR="00F73A4C" w:rsidRPr="00643A43">
        <w:t xml:space="preserve"> </w:t>
      </w:r>
      <w:r w:rsidRPr="00643A43">
        <w:t>seed</w:t>
      </w:r>
      <w:r w:rsidR="00F73A4C" w:rsidRPr="00643A43">
        <w:t xml:space="preserve"> </w:t>
      </w:r>
      <w:r w:rsidRPr="00643A43">
        <w:t>on</w:t>
      </w:r>
      <w:r w:rsidR="00F73A4C" w:rsidRPr="00643A43">
        <w:t xml:space="preserve"> </w:t>
      </w:r>
      <w:r w:rsidRPr="00643A43">
        <w:t>their</w:t>
      </w:r>
      <w:r w:rsidR="00F73A4C" w:rsidRPr="00643A43">
        <w:t xml:space="preserve"> </w:t>
      </w:r>
      <w:r w:rsidRPr="00643A43">
        <w:t>plot,</w:t>
      </w:r>
      <w:r w:rsidR="00F73A4C" w:rsidRPr="00643A43">
        <w:t xml:space="preserve"> </w:t>
      </w:r>
      <w:r w:rsidRPr="00643A43">
        <w:t>while</w:t>
      </w:r>
      <w:r w:rsidR="00F73A4C" w:rsidRPr="00643A43">
        <w:t xml:space="preserve"> </w:t>
      </w:r>
      <w:r w:rsidRPr="00643A43">
        <w:t>21</w:t>
      </w:r>
      <w:r w:rsidR="00F73A4C" w:rsidRPr="00643A43">
        <w:t xml:space="preserve"> </w:t>
      </w:r>
      <w:r w:rsidRPr="00643A43">
        <w:t>percent</w:t>
      </w:r>
      <w:r w:rsidR="00F73A4C" w:rsidRPr="00643A43">
        <w:t xml:space="preserve"> </w:t>
      </w:r>
      <w:r w:rsidRPr="00643A43">
        <w:t>used</w:t>
      </w:r>
      <w:r w:rsidR="00F73A4C" w:rsidRPr="00643A43">
        <w:t xml:space="preserve"> </w:t>
      </w:r>
      <w:r w:rsidRPr="00643A43">
        <w:t>inorganic</w:t>
      </w:r>
      <w:r w:rsidR="00F73A4C" w:rsidRPr="00643A43">
        <w:t xml:space="preserve"> </w:t>
      </w:r>
      <w:r w:rsidRPr="00643A43">
        <w:t>fertilizer.</w:t>
      </w:r>
      <w:r w:rsidR="00F73A4C" w:rsidRPr="00643A43">
        <w:t xml:space="preserve"> </w:t>
      </w:r>
      <w:r w:rsidRPr="00643A43">
        <w:t>Yields</w:t>
      </w:r>
      <w:r w:rsidR="00F73A4C" w:rsidRPr="00643A43">
        <w:t xml:space="preserve"> </w:t>
      </w:r>
      <w:r w:rsidRPr="00643A43">
        <w:t>in</w:t>
      </w:r>
      <w:r w:rsidR="00F73A4C" w:rsidRPr="00643A43">
        <w:t xml:space="preserve"> </w:t>
      </w:r>
      <w:r w:rsidRPr="00643A43">
        <w:t>our</w:t>
      </w:r>
      <w:r w:rsidR="00F73A4C" w:rsidRPr="00643A43">
        <w:t xml:space="preserve"> </w:t>
      </w:r>
      <w:r w:rsidRPr="00643A43">
        <w:t>sample</w:t>
      </w:r>
      <w:r w:rsidR="00F73A4C" w:rsidRPr="00643A43">
        <w:t xml:space="preserve"> </w:t>
      </w:r>
      <w:r w:rsidRPr="00643A43">
        <w:t>amount</w:t>
      </w:r>
      <w:r w:rsidR="00F73A4C" w:rsidRPr="00643A43">
        <w:t xml:space="preserve"> </w:t>
      </w:r>
      <w:r w:rsidRPr="00643A43">
        <w:t>to</w:t>
      </w:r>
      <w:r w:rsidR="00F73A4C" w:rsidRPr="00643A43">
        <w:t xml:space="preserve"> </w:t>
      </w:r>
      <w:r w:rsidRPr="00643A43">
        <w:t>468</w:t>
      </w:r>
      <w:r w:rsidR="00F73A4C" w:rsidRPr="00643A43">
        <w:t xml:space="preserve"> </w:t>
      </w:r>
      <w:r w:rsidRPr="00643A43">
        <w:t>kg/acre.</w:t>
      </w:r>
      <w:r w:rsidR="00F73A4C" w:rsidRPr="00643A43">
        <w:t xml:space="preserve"> </w:t>
      </w:r>
      <w:r w:rsidRPr="00643A43">
        <w:t>More</w:t>
      </w:r>
      <w:r w:rsidR="00F73A4C" w:rsidRPr="00643A43">
        <w:t xml:space="preserve"> </w:t>
      </w:r>
      <w:r w:rsidRPr="00643A43">
        <w:t>than</w:t>
      </w:r>
      <w:r w:rsidR="00F73A4C" w:rsidRPr="00643A43">
        <w:t xml:space="preserve"> </w:t>
      </w:r>
      <w:r w:rsidRPr="00643A43">
        <w:t>95</w:t>
      </w:r>
      <w:r w:rsidR="00F73A4C" w:rsidRPr="00643A43">
        <w:t xml:space="preserve"> </w:t>
      </w:r>
      <w:r w:rsidRPr="00643A43">
        <w:t>percent</w:t>
      </w:r>
      <w:r w:rsidR="00F73A4C" w:rsidRPr="00643A43">
        <w:t xml:space="preserve"> </w:t>
      </w:r>
      <w:r w:rsidRPr="00643A43">
        <w:t>of</w:t>
      </w:r>
      <w:r w:rsidR="00F73A4C" w:rsidRPr="00643A43">
        <w:t xml:space="preserve"> </w:t>
      </w:r>
      <w:r w:rsidRPr="00643A43">
        <w:t>farmers</w:t>
      </w:r>
      <w:r w:rsidR="00F73A4C" w:rsidRPr="00643A43">
        <w:t xml:space="preserve"> </w:t>
      </w:r>
      <w:r w:rsidRPr="00643A43">
        <w:t>in</w:t>
      </w:r>
      <w:r w:rsidR="00F73A4C" w:rsidRPr="00643A43">
        <w:t xml:space="preserve"> </w:t>
      </w:r>
      <w:r w:rsidRPr="00643A43">
        <w:t>our</w:t>
      </w:r>
      <w:r w:rsidR="00F73A4C" w:rsidRPr="00643A43">
        <w:t xml:space="preserve"> </w:t>
      </w:r>
      <w:r w:rsidRPr="00643A43">
        <w:t>sample</w:t>
      </w:r>
      <w:r w:rsidR="00F73A4C" w:rsidRPr="00643A43">
        <w:t xml:space="preserve"> </w:t>
      </w:r>
      <w:r w:rsidRPr="00643A43">
        <w:t>report</w:t>
      </w:r>
      <w:r w:rsidR="00F73A4C" w:rsidRPr="00643A43">
        <w:t xml:space="preserve"> </w:t>
      </w:r>
      <w:r w:rsidRPr="00643A43">
        <w:t>that</w:t>
      </w:r>
      <w:r w:rsidR="00F73A4C" w:rsidRPr="00643A43">
        <w:t xml:space="preserve"> </w:t>
      </w:r>
      <w:r w:rsidRPr="00643A43">
        <w:t>they</w:t>
      </w:r>
      <w:r w:rsidR="00F73A4C" w:rsidRPr="00643A43">
        <w:t xml:space="preserve"> </w:t>
      </w:r>
      <w:r w:rsidRPr="00643A43">
        <w:t>took</w:t>
      </w:r>
      <w:r w:rsidR="00F73A4C" w:rsidRPr="00643A43">
        <w:t xml:space="preserve"> </w:t>
      </w:r>
      <w:r w:rsidRPr="00643A43">
        <w:t>part</w:t>
      </w:r>
      <w:r w:rsidR="00F73A4C" w:rsidRPr="00643A43">
        <w:t xml:space="preserve"> </w:t>
      </w:r>
      <w:r w:rsidRPr="00643A43">
        <w:t>of</w:t>
      </w:r>
      <w:r w:rsidR="00F73A4C" w:rsidRPr="00643A43">
        <w:t xml:space="preserve"> </w:t>
      </w:r>
      <w:r w:rsidRPr="00643A43">
        <w:t>the</w:t>
      </w:r>
      <w:r w:rsidR="00F73A4C" w:rsidRPr="00643A43">
        <w:t xml:space="preserve"> </w:t>
      </w:r>
      <w:r w:rsidRPr="00643A43">
        <w:t>maize</w:t>
      </w:r>
      <w:r w:rsidR="00F73A4C" w:rsidRPr="00643A43">
        <w:t xml:space="preserve"> </w:t>
      </w:r>
      <w:r w:rsidRPr="00643A43">
        <w:t>they</w:t>
      </w:r>
      <w:r w:rsidR="00F73A4C" w:rsidRPr="00643A43">
        <w:t xml:space="preserve"> </w:t>
      </w:r>
      <w:r w:rsidRPr="00643A43">
        <w:t>harvested</w:t>
      </w:r>
      <w:r w:rsidR="00F73A4C" w:rsidRPr="00643A43">
        <w:t xml:space="preserve"> </w:t>
      </w:r>
      <w:r w:rsidRPr="00643A43">
        <w:t>to</w:t>
      </w:r>
      <w:r w:rsidR="00F73A4C" w:rsidRPr="00643A43">
        <w:t xml:space="preserve"> </w:t>
      </w:r>
      <w:r w:rsidRPr="00643A43">
        <w:t>a</w:t>
      </w:r>
      <w:r w:rsidR="00F73A4C" w:rsidRPr="00643A43">
        <w:t xml:space="preserve"> </w:t>
      </w:r>
      <w:r w:rsidRPr="00643A43">
        <w:t>miller.</w:t>
      </w:r>
      <w:r w:rsidR="00F73A4C" w:rsidRPr="00643A43">
        <w:t xml:space="preserve"> </w:t>
      </w:r>
      <w:r w:rsidRPr="00643A43">
        <w:t>In</w:t>
      </w:r>
      <w:r w:rsidR="00F73A4C" w:rsidRPr="00643A43">
        <w:t xml:space="preserve"> </w:t>
      </w:r>
      <w:r w:rsidRPr="00643A43">
        <w:t>terms</w:t>
      </w:r>
      <w:r w:rsidR="00F73A4C" w:rsidRPr="00643A43">
        <w:t xml:space="preserve"> </w:t>
      </w:r>
      <w:r w:rsidRPr="00643A43">
        <w:t>of</w:t>
      </w:r>
      <w:r w:rsidR="00F73A4C" w:rsidRPr="00643A43">
        <w:t xml:space="preserve"> </w:t>
      </w:r>
      <w:r w:rsidRPr="00643A43">
        <w:t>market</w:t>
      </w:r>
      <w:r w:rsidR="00F73A4C" w:rsidRPr="00643A43">
        <w:t xml:space="preserve"> </w:t>
      </w:r>
      <w:r w:rsidRPr="00643A43">
        <w:t>participation,</w:t>
      </w:r>
      <w:r w:rsidR="00F73A4C" w:rsidRPr="00643A43">
        <w:t xml:space="preserve"> </w:t>
      </w:r>
      <w:r w:rsidRPr="00643A43">
        <w:t>we</w:t>
      </w:r>
      <w:r w:rsidR="00F73A4C" w:rsidRPr="00643A43">
        <w:t xml:space="preserve"> </w:t>
      </w:r>
      <w:r w:rsidRPr="00643A43">
        <w:t>find</w:t>
      </w:r>
      <w:r w:rsidR="00F73A4C" w:rsidRPr="00643A43">
        <w:t xml:space="preserve"> </w:t>
      </w:r>
      <w:r w:rsidRPr="00643A43">
        <w:t>that</w:t>
      </w:r>
      <w:r w:rsidR="00F73A4C" w:rsidRPr="00643A43">
        <w:t xml:space="preserve"> </w:t>
      </w:r>
      <w:r w:rsidRPr="00643A43">
        <w:t>64</w:t>
      </w:r>
      <w:r w:rsidR="00F73A4C" w:rsidRPr="00643A43">
        <w:t xml:space="preserve"> </w:t>
      </w:r>
      <w:r w:rsidRPr="00643A43">
        <w:t>percent</w:t>
      </w:r>
      <w:r w:rsidR="00F73A4C" w:rsidRPr="00643A43">
        <w:t xml:space="preserve"> </w:t>
      </w:r>
      <w:r w:rsidRPr="00643A43">
        <w:t>of</w:t>
      </w:r>
      <w:r w:rsidR="00F73A4C" w:rsidRPr="00643A43">
        <w:t xml:space="preserve"> </w:t>
      </w:r>
      <w:r w:rsidRPr="00643A43">
        <w:t>farmers</w:t>
      </w:r>
      <w:r w:rsidR="00F73A4C" w:rsidRPr="00643A43">
        <w:t xml:space="preserve"> </w:t>
      </w:r>
      <w:r w:rsidRPr="00643A43">
        <w:t>sold</w:t>
      </w:r>
      <w:r w:rsidR="00F73A4C" w:rsidRPr="00643A43">
        <w:t xml:space="preserve"> </w:t>
      </w:r>
      <w:r w:rsidRPr="00643A43">
        <w:t>at</w:t>
      </w:r>
      <w:r w:rsidR="00F73A4C" w:rsidRPr="00643A43">
        <w:t xml:space="preserve"> </w:t>
      </w:r>
      <w:r w:rsidRPr="00643A43">
        <w:t>least</w:t>
      </w:r>
      <w:r w:rsidR="00F73A4C" w:rsidRPr="00643A43">
        <w:t xml:space="preserve"> </w:t>
      </w:r>
      <w:r w:rsidRPr="00643A43">
        <w:t>part</w:t>
      </w:r>
      <w:r w:rsidR="00F73A4C" w:rsidRPr="00643A43">
        <w:t xml:space="preserve"> </w:t>
      </w:r>
      <w:r w:rsidRPr="00643A43">
        <w:t>of</w:t>
      </w:r>
      <w:r w:rsidR="00F73A4C" w:rsidRPr="00643A43">
        <w:t xml:space="preserve"> </w:t>
      </w:r>
      <w:r w:rsidRPr="00643A43">
        <w:t>their</w:t>
      </w:r>
      <w:r w:rsidR="00F73A4C" w:rsidRPr="00643A43">
        <w:t xml:space="preserve"> </w:t>
      </w:r>
      <w:r w:rsidRPr="00643A43">
        <w:t>crop.</w:t>
      </w:r>
      <w:r w:rsidR="00F73A4C" w:rsidRPr="00643A43">
        <w:t xml:space="preserve"> </w:t>
      </w:r>
      <w:r w:rsidRPr="00643A43">
        <w:t>Those</w:t>
      </w:r>
      <w:r w:rsidR="00F73A4C" w:rsidRPr="00643A43">
        <w:t xml:space="preserve"> </w:t>
      </w:r>
      <w:r w:rsidRPr="00643A43">
        <w:t>who</w:t>
      </w:r>
      <w:r w:rsidR="00F73A4C" w:rsidRPr="00643A43">
        <w:t xml:space="preserve"> </w:t>
      </w:r>
      <w:r w:rsidRPr="00643A43">
        <w:t>reported</w:t>
      </w:r>
      <w:r w:rsidR="00F73A4C" w:rsidRPr="00643A43">
        <w:t xml:space="preserve"> </w:t>
      </w:r>
      <w:r w:rsidRPr="00643A43">
        <w:t>selling</w:t>
      </w:r>
      <w:r w:rsidR="00F73A4C" w:rsidRPr="00643A43">
        <w:t xml:space="preserve"> </w:t>
      </w:r>
      <w:r w:rsidRPr="00643A43">
        <w:t>sold</w:t>
      </w:r>
      <w:r w:rsidR="00F73A4C" w:rsidRPr="00643A43">
        <w:t xml:space="preserve"> </w:t>
      </w:r>
      <w:r w:rsidRPr="00643A43">
        <w:t>on</w:t>
      </w:r>
      <w:r w:rsidR="00F73A4C" w:rsidRPr="00643A43">
        <w:t xml:space="preserve"> </w:t>
      </w:r>
      <w:r w:rsidRPr="00643A43">
        <w:t>average</w:t>
      </w:r>
      <w:r w:rsidR="00F73A4C" w:rsidRPr="00643A43">
        <w:t xml:space="preserve"> </w:t>
      </w:r>
      <w:r w:rsidRPr="00643A43">
        <w:t>706</w:t>
      </w:r>
      <w:r w:rsidR="00F73A4C" w:rsidRPr="00643A43">
        <w:t xml:space="preserve"> </w:t>
      </w:r>
      <w:r w:rsidRPr="00643A43">
        <w:t>kg,</w:t>
      </w:r>
      <w:r w:rsidR="00F73A4C" w:rsidRPr="00643A43">
        <w:t xml:space="preserve"> </w:t>
      </w:r>
      <w:r w:rsidRPr="00643A43">
        <w:t>which</w:t>
      </w:r>
      <w:r w:rsidR="00F73A4C" w:rsidRPr="00643A43">
        <w:t xml:space="preserve"> </w:t>
      </w:r>
      <w:r w:rsidRPr="00643A43">
        <w:t>corresponds</w:t>
      </w:r>
      <w:r w:rsidR="00F73A4C" w:rsidRPr="00643A43">
        <w:t xml:space="preserve"> </w:t>
      </w:r>
      <w:r w:rsidRPr="00643A43">
        <w:t>to</w:t>
      </w:r>
      <w:r w:rsidR="00F73A4C" w:rsidRPr="00643A43">
        <w:t xml:space="preserve"> </w:t>
      </w:r>
      <w:r w:rsidRPr="00643A43">
        <w:t>about</w:t>
      </w:r>
      <w:r w:rsidR="00F73A4C" w:rsidRPr="00643A43">
        <w:t xml:space="preserve"> </w:t>
      </w:r>
      <w:r w:rsidRPr="00643A43">
        <w:t>55</w:t>
      </w:r>
      <w:r w:rsidR="00F73A4C" w:rsidRPr="00643A43">
        <w:t xml:space="preserve"> </w:t>
      </w:r>
      <w:r w:rsidRPr="00643A43">
        <w:t>percent</w:t>
      </w:r>
      <w:r w:rsidR="00F73A4C" w:rsidRPr="00643A43">
        <w:t xml:space="preserve"> </w:t>
      </w:r>
      <w:r w:rsidRPr="00643A43">
        <w:t>of</w:t>
      </w:r>
      <w:r w:rsidR="00F73A4C" w:rsidRPr="00643A43">
        <w:t xml:space="preserve"> </w:t>
      </w:r>
      <w:r w:rsidRPr="00643A43">
        <w:t>the</w:t>
      </w:r>
      <w:r w:rsidR="00F73A4C" w:rsidRPr="00643A43">
        <w:t xml:space="preserve"> </w:t>
      </w:r>
      <w:r w:rsidRPr="00643A43">
        <w:t>total</w:t>
      </w:r>
      <w:r w:rsidR="00F73A4C" w:rsidRPr="00643A43">
        <w:t xml:space="preserve"> </w:t>
      </w:r>
      <w:r w:rsidRPr="00643A43">
        <w:t>maize</w:t>
      </w:r>
      <w:r w:rsidR="00F73A4C" w:rsidRPr="00643A43">
        <w:t xml:space="preserve"> </w:t>
      </w:r>
      <w:r w:rsidRPr="00643A43">
        <w:t>harvest.</w:t>
      </w:r>
      <w:r w:rsidR="00F73A4C" w:rsidRPr="00643A43">
        <w:t xml:space="preserve"> </w:t>
      </w:r>
      <w:r w:rsidRPr="00643A43">
        <w:t>In</w:t>
      </w:r>
      <w:r w:rsidR="00F73A4C" w:rsidRPr="00643A43">
        <w:t xml:space="preserve"> </w:t>
      </w:r>
      <w:r w:rsidRPr="00643A43">
        <w:t>our</w:t>
      </w:r>
      <w:r w:rsidR="00F73A4C" w:rsidRPr="00643A43">
        <w:t xml:space="preserve"> </w:t>
      </w:r>
      <w:r w:rsidRPr="00643A43">
        <w:t>sample,</w:t>
      </w:r>
      <w:r w:rsidR="00F73A4C" w:rsidRPr="00643A43">
        <w:t xml:space="preserve"> </w:t>
      </w:r>
      <w:r w:rsidRPr="00643A43">
        <w:t>49</w:t>
      </w:r>
      <w:r w:rsidR="00F73A4C" w:rsidRPr="00643A43">
        <w:t xml:space="preserve"> </w:t>
      </w:r>
      <w:r w:rsidRPr="00643A43">
        <w:t>percent</w:t>
      </w:r>
      <w:r w:rsidR="00F73A4C" w:rsidRPr="00643A43">
        <w:t xml:space="preserve"> </w:t>
      </w:r>
      <w:r w:rsidRPr="00643A43">
        <w:t>of</w:t>
      </w:r>
      <w:r w:rsidR="00F73A4C" w:rsidRPr="00643A43">
        <w:t xml:space="preserve"> </w:t>
      </w:r>
      <w:r w:rsidRPr="00643A43">
        <w:t>the</w:t>
      </w:r>
      <w:r w:rsidR="00F73A4C" w:rsidRPr="00643A43">
        <w:t xml:space="preserve"> </w:t>
      </w:r>
      <w:r w:rsidRPr="00643A43">
        <w:t>farmers</w:t>
      </w:r>
      <w:r w:rsidR="00F73A4C" w:rsidRPr="00643A43">
        <w:t xml:space="preserve"> </w:t>
      </w:r>
      <w:r w:rsidRPr="00643A43">
        <w:t>are</w:t>
      </w:r>
      <w:r w:rsidR="00F73A4C" w:rsidRPr="00643A43">
        <w:t xml:space="preserve"> </w:t>
      </w:r>
      <w:r w:rsidRPr="00643A43">
        <w:t>women.</w:t>
      </w:r>
    </w:p>
    <w:p w14:paraId="7AD83585" w14:textId="4046E9F0" w:rsidR="005139B5" w:rsidRPr="00643A43" w:rsidRDefault="0081249E" w:rsidP="00643A43">
      <w:pPr>
        <w:pStyle w:val="Heading1"/>
        <w:jc w:val="both"/>
        <w:rPr>
          <w:color w:val="auto"/>
        </w:rPr>
      </w:pPr>
      <w:bookmarkStart w:id="10" w:name="Study_hypotheses"/>
      <w:bookmarkStart w:id="11" w:name="_bookmark1"/>
      <w:bookmarkEnd w:id="10"/>
      <w:bookmarkEnd w:id="11"/>
      <w:r w:rsidRPr="00643A43">
        <w:rPr>
          <w:color w:val="auto"/>
        </w:rPr>
        <w:t>Study</w:t>
      </w:r>
      <w:r w:rsidR="00F73A4C" w:rsidRPr="00643A43">
        <w:rPr>
          <w:color w:val="auto"/>
        </w:rPr>
        <w:t xml:space="preserve"> </w:t>
      </w:r>
      <w:r w:rsidRPr="00643A43">
        <w:rPr>
          <w:color w:val="auto"/>
        </w:rPr>
        <w:t>hypotheses</w:t>
      </w:r>
    </w:p>
    <w:p w14:paraId="790E3EE3" w14:textId="3E933EDC" w:rsidR="005139B5" w:rsidRPr="00643A43" w:rsidRDefault="0081249E" w:rsidP="00643A43">
      <w:pPr>
        <w:pStyle w:val="1PP"/>
        <w:jc w:val="both"/>
      </w:pPr>
      <w:r w:rsidRPr="00643A43">
        <w:t>This</w:t>
      </w:r>
      <w:r w:rsidR="00F73A4C" w:rsidRPr="00643A43">
        <w:t xml:space="preserve"> </w:t>
      </w:r>
      <w:r w:rsidRPr="00643A43">
        <w:t>section</w:t>
      </w:r>
      <w:r w:rsidR="00F73A4C" w:rsidRPr="00643A43">
        <w:t xml:space="preserve"> </w:t>
      </w:r>
      <w:r w:rsidRPr="00643A43">
        <w:t>describes</w:t>
      </w:r>
      <w:r w:rsidR="00F73A4C" w:rsidRPr="00643A43">
        <w:t xml:space="preserve"> </w:t>
      </w:r>
      <w:r w:rsidRPr="00643A43">
        <w:t>the</w:t>
      </w:r>
      <w:r w:rsidR="00F73A4C" w:rsidRPr="00643A43">
        <w:t xml:space="preserve"> </w:t>
      </w:r>
      <w:r w:rsidRPr="00643A43">
        <w:t>hypotheses</w:t>
      </w:r>
      <w:r w:rsidR="00F73A4C" w:rsidRPr="00643A43">
        <w:t xml:space="preserve"> </w:t>
      </w:r>
      <w:r w:rsidRPr="00643A43">
        <w:t>that</w:t>
      </w:r>
      <w:r w:rsidR="00F73A4C" w:rsidRPr="00643A43">
        <w:t xml:space="preserve"> </w:t>
      </w:r>
      <w:r w:rsidRPr="00643A43">
        <w:t>we</w:t>
      </w:r>
      <w:r w:rsidR="00F73A4C" w:rsidRPr="00643A43">
        <w:t xml:space="preserve"> </w:t>
      </w:r>
      <w:r w:rsidRPr="00643A43">
        <w:t>will</w:t>
      </w:r>
      <w:r w:rsidR="00F73A4C" w:rsidRPr="00643A43">
        <w:t xml:space="preserve"> </w:t>
      </w:r>
      <w:r w:rsidRPr="00643A43">
        <w:t>test,</w:t>
      </w:r>
      <w:r w:rsidR="00F73A4C" w:rsidRPr="00643A43">
        <w:t xml:space="preserve"> </w:t>
      </w:r>
      <w:r w:rsidRPr="00643A43">
        <w:t>and</w:t>
      </w:r>
      <w:r w:rsidR="00F73A4C" w:rsidRPr="00643A43">
        <w:t xml:space="preserve"> </w:t>
      </w:r>
      <w:r w:rsidRPr="00643A43">
        <w:t>the</w:t>
      </w:r>
      <w:r w:rsidR="00F73A4C" w:rsidRPr="00643A43">
        <w:t xml:space="preserve"> </w:t>
      </w:r>
      <w:r w:rsidRPr="00643A43">
        <w:t>theory</w:t>
      </w:r>
      <w:r w:rsidR="00F73A4C" w:rsidRPr="00643A43">
        <w:t xml:space="preserve"> </w:t>
      </w:r>
      <w:r w:rsidRPr="00643A43">
        <w:t>in</w:t>
      </w:r>
      <w:r w:rsidR="00F73A4C" w:rsidRPr="00643A43">
        <w:t xml:space="preserve"> </w:t>
      </w:r>
      <w:r w:rsidRPr="00643A43">
        <w:t>which</w:t>
      </w:r>
      <w:r w:rsidR="00F73A4C" w:rsidRPr="00643A43">
        <w:t xml:space="preserve"> </w:t>
      </w:r>
      <w:r w:rsidRPr="00643A43">
        <w:t>these</w:t>
      </w:r>
      <w:r w:rsidR="00F73A4C" w:rsidRPr="00643A43">
        <w:t xml:space="preserve"> </w:t>
      </w:r>
      <w:r w:rsidRPr="00643A43">
        <w:t>hypotheses</w:t>
      </w:r>
      <w:r w:rsidR="00F73A4C" w:rsidRPr="00643A43">
        <w:t xml:space="preserve"> </w:t>
      </w:r>
      <w:r w:rsidRPr="00643A43">
        <w:t>are</w:t>
      </w:r>
      <w:r w:rsidR="00F73A4C" w:rsidRPr="00643A43">
        <w:t xml:space="preserve"> </w:t>
      </w:r>
      <w:r w:rsidRPr="00643A43">
        <w:t>grounded.</w:t>
      </w:r>
      <w:r w:rsidR="00F73A4C" w:rsidRPr="00643A43">
        <w:t xml:space="preserve"> </w:t>
      </w:r>
      <w:r w:rsidRPr="00643A43">
        <w:t>We</w:t>
      </w:r>
      <w:r w:rsidR="00F73A4C" w:rsidRPr="00643A43">
        <w:t xml:space="preserve"> </w:t>
      </w:r>
      <w:r w:rsidRPr="00643A43">
        <w:t>will</w:t>
      </w:r>
      <w:r w:rsidR="00F73A4C" w:rsidRPr="00643A43">
        <w:t xml:space="preserve"> </w:t>
      </w:r>
      <w:r w:rsidRPr="00643A43">
        <w:t>test</w:t>
      </w:r>
      <w:r w:rsidR="00F73A4C" w:rsidRPr="00643A43">
        <w:t xml:space="preserve"> </w:t>
      </w:r>
      <w:r w:rsidRPr="00643A43">
        <w:t>5</w:t>
      </w:r>
      <w:r w:rsidR="00F73A4C" w:rsidRPr="00643A43">
        <w:t xml:space="preserve"> </w:t>
      </w:r>
      <w:r w:rsidRPr="00643A43">
        <w:t>hypotheses.</w:t>
      </w:r>
    </w:p>
    <w:p w14:paraId="1EC963E8" w14:textId="77777777" w:rsidR="006D1636" w:rsidRPr="00643A43" w:rsidRDefault="006D1636" w:rsidP="00643A43">
      <w:pPr>
        <w:pStyle w:val="1PP"/>
        <w:jc w:val="both"/>
      </w:pPr>
    </w:p>
    <w:p w14:paraId="44665ADF" w14:textId="02BB0E02" w:rsidR="005139B5" w:rsidRPr="00643A43" w:rsidRDefault="0081249E" w:rsidP="00643A43">
      <w:pPr>
        <w:pStyle w:val="1BP"/>
        <w:jc w:val="both"/>
      </w:pPr>
      <w:r w:rsidRPr="00643A43">
        <w:t>Hypothesis</w:t>
      </w:r>
      <w:r w:rsidR="00F73A4C" w:rsidRPr="00643A43">
        <w:t xml:space="preserve"> </w:t>
      </w:r>
      <w:r w:rsidRPr="00643A43">
        <w:t>1:</w:t>
      </w:r>
      <w:r w:rsidR="00F73A4C" w:rsidRPr="00643A43">
        <w:t xml:space="preserve"> </w:t>
      </w:r>
      <w:r w:rsidRPr="00643A43">
        <w:t>Self-ratings</w:t>
      </w:r>
      <w:r w:rsidR="00F73A4C" w:rsidRPr="00643A43">
        <w:t xml:space="preserve"> </w:t>
      </w:r>
      <w:r w:rsidRPr="00643A43">
        <w:t>of</w:t>
      </w:r>
      <w:r w:rsidR="00F73A4C" w:rsidRPr="00643A43">
        <w:t xml:space="preserve"> </w:t>
      </w:r>
      <w:r w:rsidRPr="00643A43">
        <w:t>dealers,</w:t>
      </w:r>
      <w:r w:rsidR="00F73A4C" w:rsidRPr="00643A43">
        <w:t xml:space="preserve"> </w:t>
      </w:r>
      <w:r w:rsidRPr="00643A43">
        <w:t>traders</w:t>
      </w:r>
      <w:r w:rsidR="00F73A4C" w:rsidRPr="00643A43">
        <w:t xml:space="preserve"> </w:t>
      </w:r>
      <w:r w:rsidRPr="00643A43">
        <w:t>and</w:t>
      </w:r>
      <w:r w:rsidR="00F73A4C" w:rsidRPr="00643A43">
        <w:t xml:space="preserve"> </w:t>
      </w:r>
      <w:r w:rsidRPr="00643A43">
        <w:t>processors</w:t>
      </w:r>
      <w:r w:rsidR="00F73A4C" w:rsidRPr="00643A43">
        <w:t xml:space="preserve"> </w:t>
      </w:r>
      <w:r w:rsidRPr="00643A43">
        <w:t>are</w:t>
      </w:r>
      <w:r w:rsidR="00F73A4C" w:rsidRPr="00643A43">
        <w:t xml:space="preserve"> </w:t>
      </w:r>
      <w:r w:rsidRPr="00643A43">
        <w:t>higher</w:t>
      </w:r>
      <w:r w:rsidR="00F73A4C" w:rsidRPr="00643A43">
        <w:t xml:space="preserve"> </w:t>
      </w:r>
      <w:r w:rsidRPr="00643A43">
        <w:t>than</w:t>
      </w:r>
      <w:r w:rsidR="00F73A4C" w:rsidRPr="00643A43">
        <w:t xml:space="preserve"> </w:t>
      </w:r>
      <w:r w:rsidRPr="00643A43">
        <w:t>ratings</w:t>
      </w:r>
      <w:r w:rsidR="00F73A4C" w:rsidRPr="00643A43">
        <w:t xml:space="preserve"> </w:t>
      </w:r>
      <w:r w:rsidRPr="00643A43">
        <w:t>given</w:t>
      </w:r>
      <w:r w:rsidR="00F73A4C" w:rsidRPr="00643A43">
        <w:t xml:space="preserve"> </w:t>
      </w:r>
      <w:r w:rsidRPr="00643A43">
        <w:t>to</w:t>
      </w:r>
      <w:r w:rsidR="00F73A4C" w:rsidRPr="00643A43">
        <w:t xml:space="preserve"> </w:t>
      </w:r>
      <w:r w:rsidRPr="00643A43">
        <w:t>them</w:t>
      </w:r>
      <w:r w:rsidR="00F73A4C" w:rsidRPr="00643A43">
        <w:t xml:space="preserve"> </w:t>
      </w:r>
      <w:r w:rsidRPr="00643A43">
        <w:t>by</w:t>
      </w:r>
      <w:r w:rsidR="00F73A4C" w:rsidRPr="00643A43">
        <w:t xml:space="preserve"> </w:t>
      </w:r>
      <w:r w:rsidRPr="00643A43">
        <w:t>farmers.</w:t>
      </w:r>
    </w:p>
    <w:p w14:paraId="42724A2B" w14:textId="77777777" w:rsidR="006D1636" w:rsidRPr="00643A43" w:rsidRDefault="006D1636" w:rsidP="00643A43">
      <w:pPr>
        <w:pStyle w:val="1PP"/>
        <w:jc w:val="both"/>
      </w:pPr>
    </w:p>
    <w:p w14:paraId="42140FB0" w14:textId="08BDC1F0" w:rsidR="005139B5" w:rsidRPr="00643A43" w:rsidRDefault="0081249E" w:rsidP="00643A43">
      <w:pPr>
        <w:pStyle w:val="1PP"/>
        <w:jc w:val="both"/>
      </w:pPr>
      <w:r w:rsidRPr="00643A43">
        <w:t>The</w:t>
      </w:r>
      <w:r w:rsidR="00F73A4C" w:rsidRPr="00643A43">
        <w:t xml:space="preserve"> </w:t>
      </w:r>
      <w:r w:rsidRPr="00643A43">
        <w:t>first</w:t>
      </w:r>
      <w:r w:rsidR="00F73A4C" w:rsidRPr="00643A43">
        <w:t xml:space="preserve"> </w:t>
      </w:r>
      <w:r w:rsidRPr="00643A43">
        <w:t>hypothesis</w:t>
      </w:r>
      <w:r w:rsidR="00F73A4C" w:rsidRPr="00643A43">
        <w:t xml:space="preserve"> </w:t>
      </w:r>
      <w:r w:rsidRPr="00643A43">
        <w:t>revolves</w:t>
      </w:r>
      <w:r w:rsidR="00F73A4C" w:rsidRPr="00643A43">
        <w:t xml:space="preserve"> </w:t>
      </w:r>
      <w:r w:rsidRPr="00643A43">
        <w:t>around</w:t>
      </w:r>
      <w:r w:rsidR="00F73A4C" w:rsidRPr="00643A43">
        <w:t xml:space="preserve"> </w:t>
      </w:r>
      <w:r w:rsidRPr="00643A43">
        <w:t>how</w:t>
      </w:r>
      <w:r w:rsidR="00F73A4C" w:rsidRPr="00643A43">
        <w:t xml:space="preserve"> </w:t>
      </w:r>
      <w:r w:rsidRPr="00643A43">
        <w:t>the</w:t>
      </w:r>
      <w:r w:rsidR="00F73A4C" w:rsidRPr="00643A43">
        <w:t xml:space="preserve"> </w:t>
      </w:r>
      <w:proofErr w:type="spellStart"/>
      <w:r w:rsidRPr="00643A43">
        <w:t>agro</w:t>
      </w:r>
      <w:proofErr w:type="spellEnd"/>
      <w:r w:rsidRPr="00643A43">
        <w:t>-input</w:t>
      </w:r>
      <w:r w:rsidR="00F73A4C" w:rsidRPr="00643A43">
        <w:t xml:space="preserve"> </w:t>
      </w:r>
      <w:r w:rsidRPr="00643A43">
        <w:t>dealers,</w:t>
      </w:r>
      <w:r w:rsidR="00F73A4C" w:rsidRPr="00643A43">
        <w:t xml:space="preserve"> </w:t>
      </w:r>
      <w:r w:rsidRPr="00643A43">
        <w:t>processors</w:t>
      </w:r>
      <w:r w:rsidR="00F73A4C" w:rsidRPr="00643A43">
        <w:t xml:space="preserve"> </w:t>
      </w:r>
      <w:r w:rsidRPr="00643A43">
        <w:t>and</w:t>
      </w:r>
      <w:r w:rsidR="00F73A4C" w:rsidRPr="00643A43">
        <w:t xml:space="preserve"> </w:t>
      </w:r>
      <w:r w:rsidRPr="00643A43">
        <w:t>traders</w:t>
      </w:r>
      <w:r w:rsidR="00F73A4C" w:rsidRPr="00643A43">
        <w:t xml:space="preserve"> </w:t>
      </w:r>
      <w:r w:rsidRPr="00643A43">
        <w:t>rate</w:t>
      </w:r>
      <w:r w:rsidR="00F73A4C" w:rsidRPr="00643A43">
        <w:t xml:space="preserve"> </w:t>
      </w:r>
      <w:r w:rsidRPr="00643A43">
        <w:t>themselves</w:t>
      </w:r>
      <w:r w:rsidR="00F73A4C" w:rsidRPr="00643A43">
        <w:t xml:space="preserve"> </w:t>
      </w:r>
      <w:r w:rsidRPr="00643A43">
        <w:t>as</w:t>
      </w:r>
      <w:r w:rsidR="00F73A4C" w:rsidRPr="00643A43">
        <w:t xml:space="preserve"> </w:t>
      </w:r>
      <w:r w:rsidRPr="00643A43">
        <w:t>compared</w:t>
      </w:r>
      <w:r w:rsidR="00F73A4C" w:rsidRPr="00643A43">
        <w:t xml:space="preserve"> </w:t>
      </w:r>
      <w:r w:rsidRPr="00643A43">
        <w:t>to</w:t>
      </w:r>
      <w:r w:rsidR="00F73A4C" w:rsidRPr="00643A43">
        <w:t xml:space="preserve"> </w:t>
      </w:r>
      <w:r w:rsidRPr="00643A43">
        <w:t>the</w:t>
      </w:r>
      <w:r w:rsidR="00F73A4C" w:rsidRPr="00643A43">
        <w:t xml:space="preserve"> </w:t>
      </w:r>
      <w:r w:rsidRPr="00643A43">
        <w:t>scores</w:t>
      </w:r>
      <w:r w:rsidR="00F73A4C" w:rsidRPr="00643A43">
        <w:t xml:space="preserve"> </w:t>
      </w:r>
      <w:r w:rsidRPr="00643A43">
        <w:t>that</w:t>
      </w:r>
      <w:r w:rsidR="00F73A4C" w:rsidRPr="00643A43">
        <w:t xml:space="preserve"> </w:t>
      </w:r>
      <w:r w:rsidRPr="00643A43">
        <w:t>are</w:t>
      </w:r>
      <w:r w:rsidR="00F73A4C" w:rsidRPr="00643A43">
        <w:t xml:space="preserve"> </w:t>
      </w:r>
      <w:r w:rsidRPr="00643A43">
        <w:t>give</w:t>
      </w:r>
      <w:r w:rsidR="008E37DF" w:rsidRPr="00643A43">
        <w:t>n</w:t>
      </w:r>
      <w:r w:rsidR="00F73A4C" w:rsidRPr="00643A43">
        <w:t xml:space="preserve"> </w:t>
      </w:r>
      <w:r w:rsidRPr="00643A43">
        <w:t>to</w:t>
      </w:r>
      <w:r w:rsidR="00F73A4C" w:rsidRPr="00643A43">
        <w:t xml:space="preserve"> </w:t>
      </w:r>
      <w:r w:rsidRPr="00643A43">
        <w:t>them</w:t>
      </w:r>
      <w:r w:rsidR="00F73A4C" w:rsidRPr="00643A43">
        <w:t xml:space="preserve"> </w:t>
      </w:r>
      <w:r w:rsidRPr="00643A43">
        <w:t>by</w:t>
      </w:r>
      <w:r w:rsidR="00F73A4C" w:rsidRPr="00643A43">
        <w:t xml:space="preserve"> </w:t>
      </w:r>
      <w:r w:rsidRPr="00643A43">
        <w:t>the</w:t>
      </w:r>
      <w:r w:rsidR="00F73A4C" w:rsidRPr="00643A43">
        <w:t xml:space="preserve"> </w:t>
      </w:r>
      <w:r w:rsidRPr="00643A43">
        <w:t>farmers.</w:t>
      </w:r>
      <w:r w:rsidR="00F73A4C" w:rsidRPr="00643A43">
        <w:t xml:space="preserve"> </w:t>
      </w:r>
      <w:r w:rsidRPr="00643A43">
        <w:t>A</w:t>
      </w:r>
      <w:r w:rsidR="00F73A4C" w:rsidRPr="00643A43">
        <w:t xml:space="preserve"> </w:t>
      </w:r>
      <w:r w:rsidRPr="00643A43">
        <w:t>significant</w:t>
      </w:r>
      <w:r w:rsidR="00F73A4C" w:rsidRPr="00643A43">
        <w:t xml:space="preserve"> </w:t>
      </w:r>
      <w:r w:rsidRPr="00643A43">
        <w:t>(positive)</w:t>
      </w:r>
      <w:r w:rsidR="00F73A4C" w:rsidRPr="00643A43">
        <w:t xml:space="preserve"> </w:t>
      </w:r>
      <w:r w:rsidRPr="00643A43">
        <w:t>difference</w:t>
      </w:r>
      <w:r w:rsidR="00F73A4C" w:rsidRPr="00643A43">
        <w:t xml:space="preserve"> </w:t>
      </w:r>
      <w:r w:rsidRPr="00643A43">
        <w:t>could</w:t>
      </w:r>
      <w:r w:rsidR="00F73A4C" w:rsidRPr="00643A43">
        <w:t xml:space="preserve"> </w:t>
      </w:r>
      <w:r w:rsidRPr="00643A43">
        <w:t>mean</w:t>
      </w:r>
      <w:r w:rsidR="00F73A4C" w:rsidRPr="00643A43">
        <w:t xml:space="preserve"> </w:t>
      </w:r>
      <w:r w:rsidRPr="00643A43">
        <w:t>that</w:t>
      </w:r>
      <w:r w:rsidR="00F73A4C" w:rsidRPr="00643A43">
        <w:t xml:space="preserve"> </w:t>
      </w:r>
      <w:proofErr w:type="spellStart"/>
      <w:r w:rsidRPr="00643A43">
        <w:t>agro</w:t>
      </w:r>
      <w:proofErr w:type="spellEnd"/>
      <w:r w:rsidRPr="00643A43">
        <w:t>-input</w:t>
      </w:r>
      <w:r w:rsidR="00F73A4C" w:rsidRPr="00643A43">
        <w:t xml:space="preserve"> </w:t>
      </w:r>
      <w:r w:rsidRPr="00643A43">
        <w:t>dealer</w:t>
      </w:r>
      <w:r w:rsidR="008070BC">
        <w:t>s</w:t>
      </w:r>
      <w:r w:rsidR="00F73A4C" w:rsidRPr="00643A43">
        <w:t xml:space="preserve"> </w:t>
      </w:r>
      <w:r w:rsidRPr="00643A43">
        <w:t>systematically</w:t>
      </w:r>
      <w:r w:rsidR="00F73A4C" w:rsidRPr="00643A43">
        <w:t xml:space="preserve"> </w:t>
      </w:r>
      <w:r w:rsidRPr="00643A43">
        <w:t>overestimate</w:t>
      </w:r>
      <w:r w:rsidR="00F73A4C" w:rsidRPr="00643A43">
        <w:t xml:space="preserve"> </w:t>
      </w:r>
      <w:r w:rsidRPr="00643A43">
        <w:t>their</w:t>
      </w:r>
      <w:r w:rsidR="00F73A4C" w:rsidRPr="00643A43">
        <w:t xml:space="preserve"> </w:t>
      </w:r>
      <w:r w:rsidRPr="00643A43">
        <w:t>own</w:t>
      </w:r>
      <w:r w:rsidR="00F73A4C" w:rsidRPr="00643A43">
        <w:t xml:space="preserve"> </w:t>
      </w:r>
      <w:r w:rsidRPr="00643A43">
        <w:t>performance,</w:t>
      </w:r>
      <w:r w:rsidR="00F73A4C" w:rsidRPr="00643A43">
        <w:t xml:space="preserve"> </w:t>
      </w:r>
      <w:r w:rsidRPr="00643A43">
        <w:t>perhaps</w:t>
      </w:r>
      <w:r w:rsidR="00F73A4C" w:rsidRPr="00643A43">
        <w:t xml:space="preserve"> </w:t>
      </w:r>
      <w:r w:rsidRPr="00643A43">
        <w:t>as</w:t>
      </w:r>
      <w:r w:rsidR="00F73A4C" w:rsidRPr="00643A43">
        <w:t xml:space="preserve"> </w:t>
      </w:r>
      <w:r w:rsidRPr="00643A43">
        <w:t>a</w:t>
      </w:r>
      <w:r w:rsidR="00F73A4C" w:rsidRPr="00643A43">
        <w:t xml:space="preserve"> </w:t>
      </w:r>
      <w:r w:rsidRPr="00643A43">
        <w:t>result</w:t>
      </w:r>
      <w:r w:rsidR="00F73A4C" w:rsidRPr="00643A43">
        <w:t xml:space="preserve"> </w:t>
      </w:r>
      <w:r w:rsidRPr="00643A43">
        <w:t>of</w:t>
      </w:r>
      <w:r w:rsidR="00F73A4C" w:rsidRPr="00643A43">
        <w:t xml:space="preserve"> </w:t>
      </w:r>
      <w:r w:rsidRPr="00643A43">
        <w:t>an</w:t>
      </w:r>
      <w:r w:rsidR="00F73A4C" w:rsidRPr="00643A43">
        <w:t xml:space="preserve"> </w:t>
      </w:r>
      <w:r w:rsidRPr="00643A43">
        <w:t>overconfidence</w:t>
      </w:r>
      <w:r w:rsidR="00F73A4C" w:rsidRPr="00643A43">
        <w:t xml:space="preserve"> </w:t>
      </w:r>
      <w:r w:rsidRPr="00643A43">
        <w:t>effect.</w:t>
      </w:r>
      <w:r w:rsidR="00F73A4C" w:rsidRPr="00643A43">
        <w:t xml:space="preserve"> </w:t>
      </w:r>
      <w:r w:rsidRPr="00643A43">
        <w:t>However,</w:t>
      </w:r>
      <w:r w:rsidR="00F73A4C" w:rsidRPr="00643A43">
        <w:t xml:space="preserve"> </w:t>
      </w:r>
      <w:r w:rsidRPr="00643A43">
        <w:t>research</w:t>
      </w:r>
      <w:r w:rsidR="00F73A4C" w:rsidRPr="00643A43">
        <w:t xml:space="preserve"> </w:t>
      </w:r>
      <w:r w:rsidRPr="00643A43">
        <w:t>has</w:t>
      </w:r>
      <w:r w:rsidR="00F73A4C" w:rsidRPr="00643A43">
        <w:t xml:space="preserve"> </w:t>
      </w:r>
      <w:r w:rsidRPr="00643A43">
        <w:t>shown</w:t>
      </w:r>
      <w:r w:rsidR="00F73A4C" w:rsidRPr="00643A43">
        <w:t xml:space="preserve"> </w:t>
      </w:r>
      <w:r w:rsidRPr="00643A43">
        <w:t>that</w:t>
      </w:r>
      <w:r w:rsidR="00F73A4C" w:rsidRPr="00643A43">
        <w:t xml:space="preserve"> </w:t>
      </w:r>
      <w:r w:rsidRPr="00643A43">
        <w:t>agents</w:t>
      </w:r>
      <w:r w:rsidR="00F73A4C" w:rsidRPr="00643A43">
        <w:t xml:space="preserve"> </w:t>
      </w:r>
      <w:r w:rsidRPr="00643A43">
        <w:t>are</w:t>
      </w:r>
      <w:r w:rsidR="00F73A4C" w:rsidRPr="00643A43">
        <w:t xml:space="preserve"> </w:t>
      </w:r>
      <w:r w:rsidRPr="00643A43">
        <w:t>generally</w:t>
      </w:r>
      <w:r w:rsidR="00F73A4C" w:rsidRPr="00643A43">
        <w:t xml:space="preserve"> </w:t>
      </w:r>
      <w:r w:rsidRPr="00643A43">
        <w:t>pretty</w:t>
      </w:r>
      <w:r w:rsidR="00F73A4C" w:rsidRPr="00643A43">
        <w:t xml:space="preserve"> </w:t>
      </w:r>
      <w:r w:rsidRPr="00643A43">
        <w:t>good</w:t>
      </w:r>
      <w:r w:rsidR="00F73A4C" w:rsidRPr="00643A43">
        <w:t xml:space="preserve"> </w:t>
      </w:r>
      <w:r w:rsidRPr="00643A43">
        <w:t>at</w:t>
      </w:r>
      <w:r w:rsidR="00F73A4C" w:rsidRPr="00643A43">
        <w:t xml:space="preserve"> </w:t>
      </w:r>
      <w:r w:rsidRPr="00643A43">
        <w:t>assessing</w:t>
      </w:r>
      <w:r w:rsidR="00F73A4C" w:rsidRPr="00643A43">
        <w:t xml:space="preserve"> </w:t>
      </w:r>
      <w:r w:rsidRPr="00643A43">
        <w:t>own</w:t>
      </w:r>
      <w:r w:rsidR="00F73A4C" w:rsidRPr="00643A43">
        <w:t xml:space="preserve"> </w:t>
      </w:r>
      <w:r w:rsidRPr="00643A43">
        <w:t>performance</w:t>
      </w:r>
      <w:r w:rsidR="00F73A4C" w:rsidRPr="00643A43">
        <w:t xml:space="preserve"> </w:t>
      </w:r>
      <w:r w:rsidRPr="00643A43">
        <w:t>(</w:t>
      </w:r>
      <w:hyperlink w:anchor="_bookmark26" w:history="1">
        <w:r w:rsidRPr="00643A43">
          <w:t>Clark</w:t>
        </w:r>
      </w:hyperlink>
      <w:r w:rsidR="00F73A4C" w:rsidRPr="00643A43">
        <w:t xml:space="preserve"> </w:t>
      </w:r>
      <w:hyperlink w:anchor="_bookmark26" w:history="1">
        <w:r w:rsidR="0034567B" w:rsidRPr="00643A43">
          <w:t>&amp;</w:t>
        </w:r>
        <w:r w:rsidR="00F73A4C" w:rsidRPr="00643A43">
          <w:t xml:space="preserve"> </w:t>
        </w:r>
        <w:r w:rsidR="0034567B" w:rsidRPr="00643A43">
          <w:t>Friesen</w:t>
        </w:r>
      </w:hyperlink>
      <w:r w:rsidRPr="00643A43">
        <w:t>,</w:t>
      </w:r>
      <w:r w:rsidR="00F73A4C" w:rsidRPr="00643A43">
        <w:t xml:space="preserve"> </w:t>
      </w:r>
      <w:hyperlink w:anchor="_bookmark26" w:history="1">
        <w:r w:rsidRPr="00643A43">
          <w:t>2008</w:t>
        </w:r>
      </w:hyperlink>
      <w:r w:rsidRPr="00643A43">
        <w:t>).</w:t>
      </w:r>
      <w:r w:rsidR="00F73A4C" w:rsidRPr="00643A43">
        <w:t xml:space="preserve"> </w:t>
      </w:r>
      <w:r w:rsidRPr="00643A43">
        <w:t>At</w:t>
      </w:r>
      <w:r w:rsidR="00F73A4C" w:rsidRPr="00643A43">
        <w:t xml:space="preserve"> </w:t>
      </w:r>
      <w:r w:rsidRPr="00643A43">
        <w:t>the</w:t>
      </w:r>
      <w:r w:rsidR="00F73A4C" w:rsidRPr="00643A43">
        <w:t xml:space="preserve"> </w:t>
      </w:r>
      <w:r w:rsidRPr="00643A43">
        <w:t>same</w:t>
      </w:r>
      <w:r w:rsidR="00F73A4C" w:rsidRPr="00643A43">
        <w:t xml:space="preserve"> </w:t>
      </w:r>
      <w:r w:rsidRPr="00643A43">
        <w:t>time,</w:t>
      </w:r>
      <w:r w:rsidR="00F73A4C" w:rsidRPr="00643A43">
        <w:t xml:space="preserve"> </w:t>
      </w:r>
      <w:r w:rsidRPr="00643A43">
        <w:t>the</w:t>
      </w:r>
      <w:r w:rsidR="00F73A4C" w:rsidRPr="00643A43">
        <w:t xml:space="preserve"> </w:t>
      </w:r>
      <w:r w:rsidRPr="00643A43">
        <w:t>difference</w:t>
      </w:r>
      <w:r w:rsidR="00F73A4C" w:rsidRPr="00643A43">
        <w:t xml:space="preserve"> </w:t>
      </w:r>
      <w:r w:rsidRPr="00643A43">
        <w:t>can</w:t>
      </w:r>
      <w:r w:rsidR="00F73A4C" w:rsidRPr="00643A43">
        <w:t xml:space="preserve"> </w:t>
      </w:r>
      <w:r w:rsidRPr="00643A43">
        <w:t>also</w:t>
      </w:r>
      <w:r w:rsidR="00F73A4C" w:rsidRPr="00643A43">
        <w:t xml:space="preserve"> </w:t>
      </w:r>
      <w:r w:rsidRPr="00643A43">
        <w:t>increase</w:t>
      </w:r>
      <w:r w:rsidR="00F73A4C" w:rsidRPr="00643A43">
        <w:t xml:space="preserve"> </w:t>
      </w:r>
      <w:r w:rsidRPr="00643A43">
        <w:t>if</w:t>
      </w:r>
      <w:r w:rsidR="00F73A4C" w:rsidRPr="00643A43">
        <w:t xml:space="preserve"> </w:t>
      </w:r>
      <w:r w:rsidRPr="00643A43">
        <w:t>farmers</w:t>
      </w:r>
      <w:r w:rsidR="00F73A4C" w:rsidRPr="00643A43">
        <w:t xml:space="preserve"> </w:t>
      </w:r>
      <w:r w:rsidRPr="00643A43">
        <w:t>systematically</w:t>
      </w:r>
      <w:r w:rsidR="00F73A4C" w:rsidRPr="00643A43">
        <w:t xml:space="preserve"> </w:t>
      </w:r>
      <w:r w:rsidRPr="00643A43">
        <w:t>underestimate</w:t>
      </w:r>
      <w:r w:rsidR="00F73A4C" w:rsidRPr="00643A43">
        <w:t xml:space="preserve"> </w:t>
      </w:r>
      <w:r w:rsidRPr="00643A43">
        <w:t>the</w:t>
      </w:r>
      <w:r w:rsidR="00F73A4C" w:rsidRPr="00643A43">
        <w:t xml:space="preserve"> </w:t>
      </w:r>
      <w:r w:rsidRPr="00643A43">
        <w:t>performance</w:t>
      </w:r>
      <w:r w:rsidR="00F73A4C" w:rsidRPr="00643A43">
        <w:t xml:space="preserve"> </w:t>
      </w:r>
      <w:r w:rsidRPr="00643A43">
        <w:t>of</w:t>
      </w:r>
      <w:r w:rsidR="00F73A4C" w:rsidRPr="00643A43">
        <w:t xml:space="preserve"> </w:t>
      </w:r>
      <w:r w:rsidRPr="00643A43">
        <w:t>other</w:t>
      </w:r>
      <w:r w:rsidR="00F73A4C" w:rsidRPr="00643A43">
        <w:t xml:space="preserve"> </w:t>
      </w:r>
      <w:r w:rsidRPr="00643A43">
        <w:t>value</w:t>
      </w:r>
      <w:r w:rsidR="00F73A4C" w:rsidRPr="00643A43">
        <w:t xml:space="preserve"> </w:t>
      </w:r>
      <w:r w:rsidRPr="00643A43">
        <w:t>chain</w:t>
      </w:r>
      <w:r w:rsidR="00F73A4C" w:rsidRPr="00643A43">
        <w:t xml:space="preserve"> </w:t>
      </w:r>
      <w:r w:rsidRPr="00643A43">
        <w:t>actors.</w:t>
      </w:r>
    </w:p>
    <w:p w14:paraId="16AAB7A5" w14:textId="09B71240" w:rsidR="005139B5" w:rsidRPr="00643A43" w:rsidRDefault="0081249E" w:rsidP="00643A43">
      <w:pPr>
        <w:pStyle w:val="1PP"/>
        <w:jc w:val="both"/>
      </w:pPr>
      <w:r w:rsidRPr="00643A43">
        <w:t>Perceptions</w:t>
      </w:r>
      <w:r w:rsidR="00F73A4C" w:rsidRPr="00643A43">
        <w:t xml:space="preserve"> </w:t>
      </w:r>
      <w:r w:rsidRPr="00643A43">
        <w:t>in</w:t>
      </w:r>
      <w:r w:rsidR="00F73A4C" w:rsidRPr="00643A43">
        <w:t xml:space="preserve"> </w:t>
      </w:r>
      <w:r w:rsidRPr="00643A43">
        <w:t>this</w:t>
      </w:r>
      <w:r w:rsidR="00F73A4C" w:rsidRPr="00643A43">
        <w:t xml:space="preserve"> </w:t>
      </w:r>
      <w:r w:rsidRPr="00643A43">
        <w:t>regard</w:t>
      </w:r>
      <w:r w:rsidR="00F73A4C" w:rsidRPr="00643A43">
        <w:t xml:space="preserve"> </w:t>
      </w:r>
      <w:r w:rsidRPr="00643A43">
        <w:t>may</w:t>
      </w:r>
      <w:r w:rsidR="00F73A4C" w:rsidRPr="00643A43">
        <w:t xml:space="preserve"> </w:t>
      </w:r>
      <w:r w:rsidRPr="00643A43">
        <w:t>lead</w:t>
      </w:r>
      <w:r w:rsidR="00F73A4C" w:rsidRPr="00643A43">
        <w:t xml:space="preserve"> </w:t>
      </w:r>
      <w:r w:rsidRPr="00643A43">
        <w:t>to</w:t>
      </w:r>
      <w:r w:rsidR="00F73A4C" w:rsidRPr="00643A43">
        <w:t xml:space="preserve"> </w:t>
      </w:r>
      <w:r w:rsidRPr="00643A43">
        <w:t>inefficient</w:t>
      </w:r>
      <w:r w:rsidR="00F73A4C" w:rsidRPr="00643A43">
        <w:t xml:space="preserve"> </w:t>
      </w:r>
      <w:r w:rsidRPr="00643A43">
        <w:t>value</w:t>
      </w:r>
      <w:r w:rsidR="00F73A4C" w:rsidRPr="00643A43">
        <w:t xml:space="preserve"> </w:t>
      </w:r>
      <w:r w:rsidRPr="00643A43">
        <w:t>chains</w:t>
      </w:r>
      <w:r w:rsidR="00F73A4C" w:rsidRPr="00643A43">
        <w:t xml:space="preserve"> </w:t>
      </w:r>
      <w:r w:rsidRPr="00643A43">
        <w:t>and</w:t>
      </w:r>
      <w:r w:rsidR="00F73A4C" w:rsidRPr="00643A43">
        <w:t xml:space="preserve"> </w:t>
      </w:r>
      <w:r w:rsidRPr="00643A43">
        <w:t>slower</w:t>
      </w:r>
      <w:r w:rsidR="00F73A4C" w:rsidRPr="00643A43">
        <w:t xml:space="preserve"> </w:t>
      </w:r>
      <w:r w:rsidRPr="00643A43">
        <w:t>value</w:t>
      </w:r>
      <w:r w:rsidR="00F73A4C" w:rsidRPr="00643A43">
        <w:t xml:space="preserve"> </w:t>
      </w:r>
      <w:r w:rsidRPr="00643A43">
        <w:t>chain</w:t>
      </w:r>
      <w:r w:rsidR="00F73A4C" w:rsidRPr="00643A43">
        <w:t xml:space="preserve"> </w:t>
      </w:r>
      <w:r w:rsidRPr="00643A43">
        <w:t>upgrading.</w:t>
      </w:r>
      <w:r w:rsidR="00F73A4C" w:rsidRPr="00643A43">
        <w:t xml:space="preserve"> </w:t>
      </w:r>
      <w:r w:rsidRPr="00643A43">
        <w:t>If</w:t>
      </w:r>
      <w:r w:rsidR="00F73A4C" w:rsidRPr="00643A43">
        <w:t xml:space="preserve"> </w:t>
      </w:r>
      <w:r w:rsidRPr="00643A43">
        <w:t>service</w:t>
      </w:r>
      <w:r w:rsidR="00F73A4C" w:rsidRPr="00643A43">
        <w:t xml:space="preserve"> </w:t>
      </w:r>
      <w:r w:rsidRPr="00643A43">
        <w:t>and</w:t>
      </w:r>
      <w:r w:rsidR="00F73A4C" w:rsidRPr="00643A43">
        <w:t xml:space="preserve"> </w:t>
      </w:r>
      <w:r w:rsidRPr="00643A43">
        <w:t>input</w:t>
      </w:r>
      <w:r w:rsidR="00F73A4C" w:rsidRPr="00643A43">
        <w:t xml:space="preserve"> </w:t>
      </w:r>
      <w:r w:rsidRPr="00643A43">
        <w:t>providers</w:t>
      </w:r>
      <w:r w:rsidR="00F73A4C" w:rsidRPr="00643A43">
        <w:t xml:space="preserve"> </w:t>
      </w:r>
      <w:r w:rsidRPr="00643A43">
        <w:t>perceive</w:t>
      </w:r>
      <w:r w:rsidR="00F73A4C" w:rsidRPr="00643A43">
        <w:t xml:space="preserve"> </w:t>
      </w:r>
      <w:r w:rsidRPr="00643A43">
        <w:t>themselves</w:t>
      </w:r>
      <w:r w:rsidR="00F73A4C" w:rsidRPr="00643A43">
        <w:t xml:space="preserve"> </w:t>
      </w:r>
      <w:r w:rsidRPr="00643A43">
        <w:t>to</w:t>
      </w:r>
      <w:r w:rsidR="00F73A4C" w:rsidRPr="00643A43">
        <w:t xml:space="preserve"> </w:t>
      </w:r>
      <w:r w:rsidRPr="00643A43">
        <w:t>be</w:t>
      </w:r>
      <w:r w:rsidR="00F73A4C" w:rsidRPr="00643A43">
        <w:t xml:space="preserve"> </w:t>
      </w:r>
      <w:r w:rsidRPr="00643A43">
        <w:t>performing</w:t>
      </w:r>
      <w:r w:rsidR="00F73A4C" w:rsidRPr="00643A43">
        <w:t xml:space="preserve"> </w:t>
      </w:r>
      <w:r w:rsidRPr="00643A43">
        <w:t>better</w:t>
      </w:r>
      <w:r w:rsidR="00F73A4C" w:rsidRPr="00643A43">
        <w:t xml:space="preserve"> </w:t>
      </w:r>
      <w:r w:rsidRPr="00643A43">
        <w:t>than</w:t>
      </w:r>
      <w:r w:rsidR="00F73A4C" w:rsidRPr="00643A43">
        <w:t xml:space="preserve"> </w:t>
      </w:r>
      <w:r w:rsidRPr="00643A43">
        <w:t>they</w:t>
      </w:r>
      <w:r w:rsidR="00F73A4C" w:rsidRPr="00643A43">
        <w:t xml:space="preserve"> </w:t>
      </w:r>
      <w:r w:rsidRPr="00643A43">
        <w:t>actually</w:t>
      </w:r>
      <w:r w:rsidR="00F73A4C" w:rsidRPr="00643A43">
        <w:t xml:space="preserve"> </w:t>
      </w:r>
      <w:r w:rsidRPr="00643A43">
        <w:t>are,</w:t>
      </w:r>
      <w:r w:rsidR="00F73A4C" w:rsidRPr="00643A43">
        <w:t xml:space="preserve"> </w:t>
      </w:r>
      <w:r w:rsidRPr="00643A43">
        <w:t>there</w:t>
      </w:r>
      <w:r w:rsidR="00F73A4C" w:rsidRPr="00643A43">
        <w:t xml:space="preserve"> </w:t>
      </w:r>
      <w:r w:rsidRPr="00643A43">
        <w:t>may</w:t>
      </w:r>
      <w:r w:rsidR="00F73A4C" w:rsidRPr="00643A43">
        <w:t xml:space="preserve"> </w:t>
      </w:r>
      <w:r w:rsidRPr="00643A43">
        <w:t>be</w:t>
      </w:r>
      <w:r w:rsidR="00F73A4C" w:rsidRPr="00643A43">
        <w:t xml:space="preserve"> </w:t>
      </w:r>
      <w:r w:rsidRPr="00643A43">
        <w:t>no</w:t>
      </w:r>
      <w:r w:rsidR="00F73A4C" w:rsidRPr="00643A43">
        <w:t xml:space="preserve"> </w:t>
      </w:r>
      <w:r w:rsidRPr="00643A43">
        <w:t>incentive</w:t>
      </w:r>
      <w:r w:rsidR="00F73A4C" w:rsidRPr="00643A43">
        <w:t xml:space="preserve"> </w:t>
      </w:r>
      <w:r w:rsidRPr="00643A43">
        <w:t>to</w:t>
      </w:r>
      <w:r w:rsidR="00F73A4C" w:rsidRPr="00643A43">
        <w:t xml:space="preserve"> </w:t>
      </w:r>
      <w:r w:rsidRPr="00643A43">
        <w:t>improve.</w:t>
      </w:r>
      <w:r w:rsidR="00F73A4C" w:rsidRPr="00643A43">
        <w:t xml:space="preserve"> </w:t>
      </w:r>
      <w:r w:rsidRPr="00643A43">
        <w:t>Farmers</w:t>
      </w:r>
      <w:r w:rsidR="00F73A4C" w:rsidRPr="00643A43">
        <w:t xml:space="preserve"> </w:t>
      </w:r>
      <w:r w:rsidRPr="00643A43">
        <w:t>rating</w:t>
      </w:r>
      <w:r w:rsidR="00F73A4C" w:rsidRPr="00643A43">
        <w:t xml:space="preserve"> </w:t>
      </w:r>
      <w:r w:rsidRPr="00643A43">
        <w:t>input</w:t>
      </w:r>
      <w:r w:rsidR="00F73A4C" w:rsidRPr="00643A43">
        <w:t xml:space="preserve"> </w:t>
      </w:r>
      <w:r w:rsidRPr="00643A43">
        <w:t>dealers,</w:t>
      </w:r>
      <w:r w:rsidR="00F73A4C" w:rsidRPr="00643A43">
        <w:t xml:space="preserve"> </w:t>
      </w:r>
      <w:r w:rsidRPr="00643A43">
        <w:t>traders,</w:t>
      </w:r>
      <w:r w:rsidR="00F73A4C" w:rsidRPr="00643A43">
        <w:t xml:space="preserve"> </w:t>
      </w:r>
      <w:r w:rsidRPr="00643A43">
        <w:t>and</w:t>
      </w:r>
      <w:r w:rsidR="00F73A4C" w:rsidRPr="00643A43">
        <w:t xml:space="preserve"> </w:t>
      </w:r>
      <w:r w:rsidRPr="00643A43">
        <w:t>processors</w:t>
      </w:r>
      <w:r w:rsidR="00F73A4C" w:rsidRPr="00643A43">
        <w:t xml:space="preserve"> </w:t>
      </w:r>
      <w:r w:rsidRPr="00643A43">
        <w:t>lower</w:t>
      </w:r>
      <w:r w:rsidR="00F73A4C" w:rsidRPr="00643A43">
        <w:t xml:space="preserve"> </w:t>
      </w:r>
      <w:r w:rsidRPr="00643A43">
        <w:t>than</w:t>
      </w:r>
      <w:r w:rsidR="00F73A4C" w:rsidRPr="00643A43">
        <w:t xml:space="preserve"> </w:t>
      </w:r>
      <w:r w:rsidRPr="00643A43">
        <w:t>their</w:t>
      </w:r>
      <w:r w:rsidR="00F73A4C" w:rsidRPr="00643A43">
        <w:t xml:space="preserve"> </w:t>
      </w:r>
      <w:r w:rsidRPr="00643A43">
        <w:t>self-</w:t>
      </w:r>
      <w:r w:rsidR="00F73A4C" w:rsidRPr="00643A43">
        <w:t xml:space="preserve"> </w:t>
      </w:r>
      <w:r w:rsidRPr="00643A43">
        <w:t>ratings</w:t>
      </w:r>
      <w:r w:rsidR="00F73A4C" w:rsidRPr="00643A43">
        <w:t xml:space="preserve"> </w:t>
      </w:r>
      <w:r w:rsidRPr="00643A43">
        <w:t>indicate</w:t>
      </w:r>
      <w:r w:rsidR="00F73A4C" w:rsidRPr="00643A43">
        <w:t xml:space="preserve"> </w:t>
      </w:r>
      <w:r w:rsidRPr="00643A43">
        <w:t>actors</w:t>
      </w:r>
      <w:r w:rsidR="00F73A4C" w:rsidRPr="00643A43">
        <w:t xml:space="preserve"> </w:t>
      </w:r>
      <w:r w:rsidRPr="00643A43">
        <w:t>are</w:t>
      </w:r>
      <w:r w:rsidR="00F73A4C" w:rsidRPr="00643A43">
        <w:t xml:space="preserve"> </w:t>
      </w:r>
      <w:r w:rsidRPr="00643A43">
        <w:t>not</w:t>
      </w:r>
      <w:r w:rsidR="00F73A4C" w:rsidRPr="00643A43">
        <w:t xml:space="preserve"> </w:t>
      </w:r>
      <w:r w:rsidRPr="00643A43">
        <w:t>meeting</w:t>
      </w:r>
      <w:r w:rsidR="00F73A4C" w:rsidRPr="00643A43">
        <w:t xml:space="preserve"> </w:t>
      </w:r>
      <w:r w:rsidRPr="00643A43">
        <w:t>the</w:t>
      </w:r>
      <w:r w:rsidR="00F73A4C" w:rsidRPr="00643A43">
        <w:t xml:space="preserve"> </w:t>
      </w:r>
      <w:r w:rsidRPr="00643A43">
        <w:t>expectations</w:t>
      </w:r>
      <w:r w:rsidR="00F73A4C" w:rsidRPr="00643A43">
        <w:t xml:space="preserve"> </w:t>
      </w:r>
      <w:r w:rsidRPr="00643A43">
        <w:t>of</w:t>
      </w:r>
      <w:r w:rsidR="00F73A4C" w:rsidRPr="00643A43">
        <w:t xml:space="preserve"> </w:t>
      </w:r>
      <w:r w:rsidRPr="00643A43">
        <w:t>the</w:t>
      </w:r>
      <w:r w:rsidR="00F73A4C" w:rsidRPr="00643A43">
        <w:t xml:space="preserve"> </w:t>
      </w:r>
      <w:r w:rsidRPr="00643A43">
        <w:t>farmers.</w:t>
      </w:r>
      <w:r w:rsidR="00F73A4C" w:rsidRPr="00643A43">
        <w:t xml:space="preserve"> </w:t>
      </w:r>
      <w:hyperlink w:anchor="_bookmark25" w:history="1">
        <w:r w:rsidRPr="00643A43">
          <w:t>Cheng</w:t>
        </w:r>
        <w:r w:rsidR="00F73A4C" w:rsidRPr="00643A43">
          <w:t xml:space="preserve"> </w:t>
        </w:r>
        <w:r w:rsidRPr="00643A43">
          <w:t>et</w:t>
        </w:r>
        <w:r w:rsidR="00F73A4C" w:rsidRPr="00643A43">
          <w:t xml:space="preserve"> </w:t>
        </w:r>
        <w:r w:rsidRPr="00643A43">
          <w:t>al.</w:t>
        </w:r>
      </w:hyperlink>
      <w:r w:rsidR="00F73A4C" w:rsidRPr="00643A43">
        <w:t xml:space="preserve"> </w:t>
      </w:r>
      <w:r w:rsidRPr="00643A43">
        <w:t>(</w:t>
      </w:r>
      <w:hyperlink w:anchor="_bookmark25" w:history="1">
        <w:r w:rsidRPr="00643A43">
          <w:t>2017</w:t>
        </w:r>
      </w:hyperlink>
      <w:r w:rsidRPr="00643A43">
        <w:t>)</w:t>
      </w:r>
      <w:r w:rsidR="00F73A4C" w:rsidRPr="00643A43">
        <w:t xml:space="preserve"> </w:t>
      </w:r>
      <w:r w:rsidRPr="00643A43">
        <w:t>discusses</w:t>
      </w:r>
      <w:r w:rsidR="00F73A4C" w:rsidRPr="00643A43">
        <w:t xml:space="preserve"> </w:t>
      </w:r>
      <w:r w:rsidRPr="00643A43">
        <w:t>that</w:t>
      </w:r>
      <w:r w:rsidR="00F73A4C" w:rsidRPr="00643A43">
        <w:t xml:space="preserve"> </w:t>
      </w:r>
      <w:r w:rsidRPr="00643A43">
        <w:t>more</w:t>
      </w:r>
      <w:r w:rsidR="00F73A4C" w:rsidRPr="00643A43">
        <w:t xml:space="preserve"> </w:t>
      </w:r>
      <w:proofErr w:type="spellStart"/>
      <w:r w:rsidRPr="00643A43">
        <w:t>favourable</w:t>
      </w:r>
      <w:proofErr w:type="spellEnd"/>
      <w:r w:rsidR="00F73A4C" w:rsidRPr="00643A43">
        <w:t xml:space="preserve"> </w:t>
      </w:r>
      <w:r w:rsidRPr="00643A43">
        <w:t>self-assessments</w:t>
      </w:r>
      <w:r w:rsidR="00F73A4C" w:rsidRPr="00643A43">
        <w:t xml:space="preserve"> </w:t>
      </w:r>
      <w:r w:rsidRPr="00643A43">
        <w:t>can</w:t>
      </w:r>
      <w:r w:rsidR="00F73A4C" w:rsidRPr="00643A43">
        <w:t xml:space="preserve"> </w:t>
      </w:r>
      <w:r w:rsidRPr="00643A43">
        <w:t>be</w:t>
      </w:r>
      <w:r w:rsidR="00F73A4C" w:rsidRPr="00643A43">
        <w:t xml:space="preserve"> </w:t>
      </w:r>
      <w:r w:rsidRPr="00643A43">
        <w:t>a</w:t>
      </w:r>
      <w:r w:rsidR="00F73A4C" w:rsidRPr="00643A43">
        <w:t xml:space="preserve"> </w:t>
      </w:r>
      <w:r w:rsidRPr="00643A43">
        <w:t>result</w:t>
      </w:r>
      <w:r w:rsidR="00F73A4C" w:rsidRPr="00643A43">
        <w:t xml:space="preserve"> </w:t>
      </w:r>
      <w:r w:rsidRPr="00643A43">
        <w:t>of</w:t>
      </w:r>
      <w:r w:rsidR="00F73A4C" w:rsidRPr="00643A43">
        <w:t xml:space="preserve"> </w:t>
      </w:r>
      <w:r w:rsidRPr="00643A43">
        <w:t>leniency</w:t>
      </w:r>
      <w:r w:rsidR="00F73A4C" w:rsidRPr="00643A43">
        <w:t xml:space="preserve"> </w:t>
      </w:r>
      <w:r w:rsidRPr="00643A43">
        <w:t>in</w:t>
      </w:r>
      <w:r w:rsidR="00F73A4C" w:rsidRPr="00643A43">
        <w:t xml:space="preserve"> </w:t>
      </w:r>
      <w:r w:rsidRPr="00643A43">
        <w:t>assessing</w:t>
      </w:r>
      <w:r w:rsidR="00F73A4C" w:rsidRPr="00643A43">
        <w:t xml:space="preserve"> </w:t>
      </w:r>
      <w:r w:rsidRPr="00643A43">
        <w:t>self-performance.</w:t>
      </w:r>
      <w:r w:rsidR="00F73A4C" w:rsidRPr="00643A43">
        <w:t xml:space="preserve"> </w:t>
      </w:r>
      <w:r w:rsidRPr="00643A43">
        <w:t>Such</w:t>
      </w:r>
      <w:r w:rsidR="00F73A4C" w:rsidRPr="00643A43">
        <w:t xml:space="preserve"> </w:t>
      </w:r>
      <w:r w:rsidRPr="00643A43">
        <w:t>a</w:t>
      </w:r>
      <w:r w:rsidR="00F73A4C" w:rsidRPr="00643A43">
        <w:t xml:space="preserve"> </w:t>
      </w:r>
      <w:r w:rsidRPr="00643A43">
        <w:t>leniency</w:t>
      </w:r>
      <w:r w:rsidR="00F73A4C" w:rsidRPr="00643A43">
        <w:t xml:space="preserve"> </w:t>
      </w:r>
      <w:r w:rsidRPr="00643A43">
        <w:t>creates</w:t>
      </w:r>
      <w:r w:rsidR="00F73A4C" w:rsidRPr="00643A43">
        <w:t xml:space="preserve"> </w:t>
      </w:r>
      <w:r w:rsidRPr="00643A43">
        <w:t>a</w:t>
      </w:r>
      <w:r w:rsidR="00F73A4C" w:rsidRPr="00643A43">
        <w:t xml:space="preserve"> </w:t>
      </w:r>
      <w:r w:rsidRPr="00643A43">
        <w:t>gap</w:t>
      </w:r>
      <w:r w:rsidR="00F73A4C" w:rsidRPr="00643A43">
        <w:t xml:space="preserve"> </w:t>
      </w:r>
      <w:r w:rsidRPr="00643A43">
        <w:t>between</w:t>
      </w:r>
      <w:r w:rsidR="00F73A4C" w:rsidRPr="00643A43">
        <w:t xml:space="preserve"> </w:t>
      </w:r>
      <w:r w:rsidRPr="00643A43">
        <w:t>the</w:t>
      </w:r>
      <w:r w:rsidR="00F73A4C" w:rsidRPr="00643A43">
        <w:t xml:space="preserve"> </w:t>
      </w:r>
      <w:r w:rsidRPr="00643A43">
        <w:t>input</w:t>
      </w:r>
      <w:r w:rsidR="00F73A4C" w:rsidRPr="00643A43">
        <w:t xml:space="preserve"> </w:t>
      </w:r>
      <w:r w:rsidRPr="00643A43">
        <w:t>and</w:t>
      </w:r>
      <w:r w:rsidR="00F73A4C" w:rsidRPr="00643A43">
        <w:t xml:space="preserve"> </w:t>
      </w:r>
      <w:r w:rsidRPr="00643A43">
        <w:t>service</w:t>
      </w:r>
      <w:r w:rsidR="00F73A4C" w:rsidRPr="00643A43">
        <w:t xml:space="preserve"> </w:t>
      </w:r>
      <w:r w:rsidRPr="00643A43">
        <w:t>providers'</w:t>
      </w:r>
      <w:r w:rsidR="00F73A4C" w:rsidRPr="00643A43">
        <w:t xml:space="preserve"> </w:t>
      </w:r>
      <w:r w:rsidRPr="00643A43">
        <w:t>perceived</w:t>
      </w:r>
      <w:r w:rsidR="00F73A4C" w:rsidRPr="00643A43">
        <w:t xml:space="preserve"> </w:t>
      </w:r>
      <w:r w:rsidRPr="00643A43">
        <w:t>performance</w:t>
      </w:r>
      <w:r w:rsidR="00F73A4C" w:rsidRPr="00643A43">
        <w:t xml:space="preserve"> </w:t>
      </w:r>
      <w:r w:rsidRPr="00643A43">
        <w:t>levels</w:t>
      </w:r>
      <w:r w:rsidR="00F73A4C" w:rsidRPr="00643A43">
        <w:t xml:space="preserve"> </w:t>
      </w:r>
      <w:r w:rsidRPr="00643A43">
        <w:t>from</w:t>
      </w:r>
      <w:r w:rsidR="00F73A4C" w:rsidRPr="00643A43">
        <w:t xml:space="preserve"> </w:t>
      </w:r>
      <w:r w:rsidRPr="00643A43">
        <w:t>the</w:t>
      </w:r>
      <w:r w:rsidR="00F73A4C" w:rsidRPr="00643A43">
        <w:t xml:space="preserve"> </w:t>
      </w:r>
      <w:r w:rsidRPr="00643A43">
        <w:t>farmers</w:t>
      </w:r>
      <w:r w:rsidR="00F73A4C" w:rsidRPr="00643A43">
        <w:t xml:space="preserve"> </w:t>
      </w:r>
      <w:r w:rsidRPr="00643A43">
        <w:t>and</w:t>
      </w:r>
      <w:r w:rsidR="00F73A4C" w:rsidRPr="00643A43">
        <w:t xml:space="preserve"> </w:t>
      </w:r>
      <w:r w:rsidRPr="00643A43">
        <w:t>the</w:t>
      </w:r>
      <w:r w:rsidR="00F73A4C" w:rsidRPr="00643A43">
        <w:t xml:space="preserve"> </w:t>
      </w:r>
      <w:r w:rsidRPr="00643A43">
        <w:t>perceived</w:t>
      </w:r>
      <w:r w:rsidR="00F73A4C" w:rsidRPr="00643A43">
        <w:t xml:space="preserve"> </w:t>
      </w:r>
      <w:r w:rsidRPr="00643A43">
        <w:t>self-performance</w:t>
      </w:r>
      <w:r w:rsidR="00F73A4C" w:rsidRPr="00643A43">
        <w:t xml:space="preserve"> </w:t>
      </w:r>
      <w:r w:rsidRPr="00643A43">
        <w:t>levels</w:t>
      </w:r>
      <w:r w:rsidR="00F73A4C" w:rsidRPr="00643A43">
        <w:t xml:space="preserve"> </w:t>
      </w:r>
      <w:r w:rsidRPr="00643A43">
        <w:t>of</w:t>
      </w:r>
      <w:r w:rsidR="00F73A4C" w:rsidRPr="00643A43">
        <w:t xml:space="preserve"> </w:t>
      </w:r>
      <w:r w:rsidRPr="00643A43">
        <w:t>the</w:t>
      </w:r>
      <w:r w:rsidR="00F73A4C" w:rsidRPr="00643A43">
        <w:t xml:space="preserve"> </w:t>
      </w:r>
      <w:r w:rsidRPr="00643A43">
        <w:t>input</w:t>
      </w:r>
      <w:r w:rsidR="00F73A4C" w:rsidRPr="00643A43">
        <w:t xml:space="preserve"> </w:t>
      </w:r>
      <w:r w:rsidRPr="00643A43">
        <w:t>and</w:t>
      </w:r>
      <w:r w:rsidR="00F73A4C" w:rsidRPr="00643A43">
        <w:t xml:space="preserve"> </w:t>
      </w:r>
      <w:r w:rsidRPr="00643A43">
        <w:t>service</w:t>
      </w:r>
      <w:r w:rsidR="00F73A4C" w:rsidRPr="00643A43">
        <w:t xml:space="preserve"> </w:t>
      </w:r>
      <w:r w:rsidRPr="00643A43">
        <w:t>providers.</w:t>
      </w:r>
      <w:r w:rsidR="00F73A4C" w:rsidRPr="00643A43">
        <w:t xml:space="preserve"> </w:t>
      </w:r>
      <w:r w:rsidRPr="00643A43">
        <w:t>If</w:t>
      </w:r>
      <w:r w:rsidR="00F73A4C" w:rsidRPr="00643A43">
        <w:t xml:space="preserve"> </w:t>
      </w:r>
      <w:r w:rsidRPr="00643A43">
        <w:t>farmers</w:t>
      </w:r>
      <w:r w:rsidR="00F73A4C" w:rsidRPr="00643A43">
        <w:t xml:space="preserve"> </w:t>
      </w:r>
      <w:r w:rsidRPr="00643A43">
        <w:t>underestimate</w:t>
      </w:r>
      <w:r w:rsidR="00F73A4C" w:rsidRPr="00643A43">
        <w:t xml:space="preserve"> </w:t>
      </w:r>
      <w:r w:rsidRPr="00643A43">
        <w:t>service</w:t>
      </w:r>
      <w:r w:rsidR="00F73A4C" w:rsidRPr="00643A43">
        <w:t xml:space="preserve"> </w:t>
      </w:r>
      <w:r w:rsidRPr="00643A43">
        <w:t>quality</w:t>
      </w:r>
      <w:r w:rsidR="00F73A4C" w:rsidRPr="00643A43">
        <w:t xml:space="preserve"> </w:t>
      </w:r>
      <w:r w:rsidRPr="00643A43">
        <w:t>of</w:t>
      </w:r>
      <w:r w:rsidR="00F73A4C" w:rsidRPr="00643A43">
        <w:t xml:space="preserve"> </w:t>
      </w:r>
      <w:r w:rsidRPr="00643A43">
        <w:t>other</w:t>
      </w:r>
      <w:r w:rsidR="00F73A4C" w:rsidRPr="00643A43">
        <w:t xml:space="preserve"> </w:t>
      </w:r>
      <w:r w:rsidRPr="00643A43">
        <w:t>value</w:t>
      </w:r>
      <w:r w:rsidR="00F73A4C" w:rsidRPr="00643A43">
        <w:t xml:space="preserve"> </w:t>
      </w:r>
      <w:r w:rsidRPr="00643A43">
        <w:t>chain</w:t>
      </w:r>
      <w:r w:rsidR="00F73A4C" w:rsidRPr="00643A43">
        <w:t xml:space="preserve"> </w:t>
      </w:r>
      <w:r w:rsidRPr="00643A43">
        <w:t>actors,</w:t>
      </w:r>
      <w:r w:rsidR="00F73A4C" w:rsidRPr="00643A43">
        <w:t xml:space="preserve"> </w:t>
      </w:r>
      <w:r w:rsidRPr="00643A43">
        <w:t>this</w:t>
      </w:r>
      <w:r w:rsidR="00F73A4C" w:rsidRPr="00643A43">
        <w:t xml:space="preserve"> </w:t>
      </w:r>
      <w:r w:rsidRPr="00643A43">
        <w:t>may</w:t>
      </w:r>
      <w:r w:rsidR="00F73A4C" w:rsidRPr="00643A43">
        <w:t xml:space="preserve"> </w:t>
      </w:r>
      <w:r w:rsidRPr="00643A43">
        <w:t>lead</w:t>
      </w:r>
      <w:r w:rsidR="00F73A4C" w:rsidRPr="00643A43">
        <w:t xml:space="preserve"> </w:t>
      </w:r>
      <w:r w:rsidRPr="00643A43">
        <w:t>to</w:t>
      </w:r>
      <w:r w:rsidR="00F73A4C" w:rsidRPr="00643A43">
        <w:t xml:space="preserve"> </w:t>
      </w:r>
      <w:r w:rsidRPr="00643A43">
        <w:t>depressed</w:t>
      </w:r>
      <w:r w:rsidR="00F73A4C" w:rsidRPr="00643A43">
        <w:t xml:space="preserve"> </w:t>
      </w:r>
      <w:r w:rsidRPr="00643A43">
        <w:t>demand</w:t>
      </w:r>
      <w:r w:rsidR="00F73A4C" w:rsidRPr="00643A43">
        <w:t xml:space="preserve"> </w:t>
      </w:r>
      <w:r w:rsidRPr="00643A43">
        <w:t>for</w:t>
      </w:r>
      <w:r w:rsidR="00F73A4C" w:rsidRPr="00643A43">
        <w:t xml:space="preserve"> </w:t>
      </w:r>
      <w:r w:rsidRPr="00643A43">
        <w:t>the</w:t>
      </w:r>
      <w:r w:rsidR="00F73A4C" w:rsidRPr="00643A43">
        <w:t xml:space="preserve"> </w:t>
      </w:r>
      <w:r w:rsidRPr="00643A43">
        <w:t>services</w:t>
      </w:r>
      <w:r w:rsidR="00F73A4C" w:rsidRPr="00643A43">
        <w:t xml:space="preserve"> </w:t>
      </w:r>
      <w:r w:rsidRPr="00643A43">
        <w:t>(</w:t>
      </w:r>
      <w:hyperlink w:anchor="_bookmark51" w:history="1">
        <w:r w:rsidRPr="00643A43">
          <w:t>Michelson</w:t>
        </w:r>
        <w:r w:rsidR="00F73A4C" w:rsidRPr="00643A43">
          <w:t xml:space="preserve"> </w:t>
        </w:r>
        <w:r w:rsidRPr="00643A43">
          <w:t>et</w:t>
        </w:r>
        <w:r w:rsidR="00F73A4C" w:rsidRPr="00643A43">
          <w:t xml:space="preserve"> </w:t>
        </w:r>
        <w:r w:rsidRPr="00643A43">
          <w:t>al.</w:t>
        </w:r>
      </w:hyperlink>
      <w:r w:rsidRPr="00643A43">
        <w:t>,</w:t>
      </w:r>
      <w:r w:rsidR="00F73A4C" w:rsidRPr="00643A43">
        <w:t xml:space="preserve"> </w:t>
      </w:r>
      <w:hyperlink w:anchor="_bookmark51" w:history="1">
        <w:r w:rsidRPr="00643A43">
          <w:t>2021</w:t>
        </w:r>
      </w:hyperlink>
      <w:r w:rsidRPr="00643A43">
        <w:t>).</w:t>
      </w:r>
    </w:p>
    <w:p w14:paraId="4FA6DBAF" w14:textId="77777777" w:rsidR="006D1636" w:rsidRPr="00643A43" w:rsidRDefault="006D1636" w:rsidP="00643A43">
      <w:pPr>
        <w:pStyle w:val="1PP"/>
        <w:jc w:val="both"/>
      </w:pPr>
    </w:p>
    <w:p w14:paraId="38BC80E4" w14:textId="1A1DA2B9" w:rsidR="005139B5" w:rsidRPr="00643A43" w:rsidRDefault="0081249E" w:rsidP="00643A43">
      <w:pPr>
        <w:pStyle w:val="1BP"/>
        <w:jc w:val="both"/>
      </w:pPr>
      <w:r w:rsidRPr="00643A43">
        <w:t>Hypothesis</w:t>
      </w:r>
      <w:r w:rsidR="00F73A4C" w:rsidRPr="00643A43">
        <w:t xml:space="preserve"> </w:t>
      </w:r>
      <w:r w:rsidRPr="00643A43">
        <w:t>2:</w:t>
      </w:r>
      <w:r w:rsidR="00F73A4C" w:rsidRPr="00643A43">
        <w:t xml:space="preserve"> </w:t>
      </w:r>
      <w:r w:rsidRPr="00643A43">
        <w:t>Female</w:t>
      </w:r>
      <w:r w:rsidR="00F73A4C" w:rsidRPr="00643A43">
        <w:t xml:space="preserve"> </w:t>
      </w:r>
      <w:r w:rsidRPr="00643A43">
        <w:t>farmers</w:t>
      </w:r>
      <w:r w:rsidR="00F73A4C" w:rsidRPr="00643A43">
        <w:t xml:space="preserve"> </w:t>
      </w:r>
      <w:r w:rsidRPr="00643A43">
        <w:t>rate</w:t>
      </w:r>
      <w:r w:rsidR="00F73A4C" w:rsidRPr="00643A43">
        <w:t xml:space="preserve"> </w:t>
      </w:r>
      <w:r w:rsidRPr="00643A43">
        <w:t>more</w:t>
      </w:r>
      <w:r w:rsidR="00F73A4C" w:rsidRPr="00643A43">
        <w:t xml:space="preserve"> </w:t>
      </w:r>
      <w:proofErr w:type="spellStart"/>
      <w:r w:rsidRPr="00643A43">
        <w:t>favourable</w:t>
      </w:r>
      <w:proofErr w:type="spellEnd"/>
      <w:r w:rsidR="00F73A4C" w:rsidRPr="00643A43">
        <w:t xml:space="preserve"> </w:t>
      </w:r>
      <w:r w:rsidRPr="00643A43">
        <w:t>than</w:t>
      </w:r>
      <w:r w:rsidR="00F73A4C" w:rsidRPr="00643A43">
        <w:t xml:space="preserve"> </w:t>
      </w:r>
      <w:r w:rsidRPr="00643A43">
        <w:t>male</w:t>
      </w:r>
      <w:r w:rsidR="00F73A4C" w:rsidRPr="00643A43">
        <w:t xml:space="preserve"> </w:t>
      </w:r>
      <w:r w:rsidRPr="00643A43">
        <w:t>farmers.</w:t>
      </w:r>
    </w:p>
    <w:p w14:paraId="769409D7" w14:textId="77777777" w:rsidR="006D1636" w:rsidRPr="00643A43" w:rsidRDefault="006D1636" w:rsidP="00643A43">
      <w:pPr>
        <w:pStyle w:val="1PP"/>
        <w:jc w:val="both"/>
      </w:pPr>
    </w:p>
    <w:p w14:paraId="286DF2AC" w14:textId="0B37EE06" w:rsidR="005139B5" w:rsidRPr="00643A43" w:rsidRDefault="0081249E" w:rsidP="00643A43">
      <w:pPr>
        <w:pStyle w:val="1PP"/>
        <w:jc w:val="both"/>
      </w:pPr>
      <w:r w:rsidRPr="00643A43">
        <w:t>In</w:t>
      </w:r>
      <w:r w:rsidR="00F73A4C" w:rsidRPr="00643A43">
        <w:t xml:space="preserve"> </w:t>
      </w:r>
      <w:r w:rsidRPr="00643A43">
        <w:t>a</w:t>
      </w:r>
      <w:r w:rsidR="00F73A4C" w:rsidRPr="00643A43">
        <w:t xml:space="preserve"> </w:t>
      </w:r>
      <w:r w:rsidRPr="00643A43">
        <w:t>second</w:t>
      </w:r>
      <w:r w:rsidR="00F73A4C" w:rsidRPr="00643A43">
        <w:t xml:space="preserve"> </w:t>
      </w:r>
      <w:r w:rsidRPr="00643A43">
        <w:t>hypothesis,</w:t>
      </w:r>
      <w:r w:rsidR="00F73A4C" w:rsidRPr="00643A43">
        <w:t xml:space="preserve"> </w:t>
      </w:r>
      <w:r w:rsidRPr="00643A43">
        <w:t>we</w:t>
      </w:r>
      <w:r w:rsidR="00F73A4C" w:rsidRPr="00643A43">
        <w:t xml:space="preserve"> </w:t>
      </w:r>
      <w:r w:rsidRPr="00643A43">
        <w:t>test</w:t>
      </w:r>
      <w:r w:rsidR="00F73A4C" w:rsidRPr="00643A43">
        <w:t xml:space="preserve"> </w:t>
      </w:r>
      <w:r w:rsidRPr="00643A43">
        <w:t>if</w:t>
      </w:r>
      <w:r w:rsidR="00F73A4C" w:rsidRPr="00643A43">
        <w:t xml:space="preserve"> </w:t>
      </w:r>
      <w:r w:rsidRPr="00643A43">
        <w:t>female</w:t>
      </w:r>
      <w:r w:rsidR="00F73A4C" w:rsidRPr="00643A43">
        <w:t xml:space="preserve"> </w:t>
      </w:r>
      <w:r w:rsidRPr="00643A43">
        <w:t>farmers</w:t>
      </w:r>
      <w:r w:rsidR="00F73A4C" w:rsidRPr="00643A43">
        <w:t xml:space="preserve"> </w:t>
      </w:r>
      <w:r w:rsidRPr="00643A43">
        <w:t>rate</w:t>
      </w:r>
      <w:r w:rsidR="00F73A4C" w:rsidRPr="00643A43">
        <w:t xml:space="preserve"> </w:t>
      </w:r>
      <w:r w:rsidRPr="00643A43">
        <w:t>input</w:t>
      </w:r>
      <w:r w:rsidR="00F73A4C" w:rsidRPr="00643A43">
        <w:t xml:space="preserve"> </w:t>
      </w:r>
      <w:r w:rsidRPr="00643A43">
        <w:t>dealers,</w:t>
      </w:r>
      <w:r w:rsidR="00F73A4C" w:rsidRPr="00643A43">
        <w:t xml:space="preserve"> </w:t>
      </w:r>
      <w:r w:rsidRPr="00643A43">
        <w:t>traders</w:t>
      </w:r>
      <w:r w:rsidR="00F73A4C" w:rsidRPr="00643A43">
        <w:t xml:space="preserve"> </w:t>
      </w:r>
      <w:r w:rsidRPr="00643A43">
        <w:t>and</w:t>
      </w:r>
      <w:r w:rsidR="00F73A4C" w:rsidRPr="00643A43">
        <w:t xml:space="preserve"> </w:t>
      </w:r>
      <w:r w:rsidRPr="00643A43">
        <w:t>processors</w:t>
      </w:r>
      <w:r w:rsidR="00F73A4C" w:rsidRPr="00643A43">
        <w:t xml:space="preserve"> </w:t>
      </w:r>
      <w:r w:rsidRPr="00643A43">
        <w:t>systematically</w:t>
      </w:r>
      <w:r w:rsidR="00F73A4C" w:rsidRPr="00643A43">
        <w:t xml:space="preserve"> </w:t>
      </w:r>
      <w:r w:rsidRPr="00643A43">
        <w:t>higher</w:t>
      </w:r>
      <w:r w:rsidR="00F73A4C" w:rsidRPr="00643A43">
        <w:t xml:space="preserve"> </w:t>
      </w:r>
      <w:r w:rsidRPr="00643A43">
        <w:t>than</w:t>
      </w:r>
      <w:r w:rsidR="00F73A4C" w:rsidRPr="00643A43">
        <w:t xml:space="preserve"> </w:t>
      </w:r>
      <w:r w:rsidRPr="00643A43">
        <w:t>male</w:t>
      </w:r>
      <w:r w:rsidR="00F73A4C" w:rsidRPr="00643A43">
        <w:t xml:space="preserve"> </w:t>
      </w:r>
      <w:r w:rsidRPr="00643A43">
        <w:t>farmers</w:t>
      </w:r>
      <w:r w:rsidR="00F73A4C" w:rsidRPr="00643A43">
        <w:t xml:space="preserve"> </w:t>
      </w:r>
      <w:r w:rsidRPr="00643A43">
        <w:t>do.</w:t>
      </w:r>
      <w:r w:rsidR="00F73A4C" w:rsidRPr="00643A43">
        <w:t xml:space="preserve"> </w:t>
      </w:r>
      <w:r w:rsidRPr="00643A43">
        <w:t>There</w:t>
      </w:r>
      <w:r w:rsidR="00F73A4C" w:rsidRPr="00643A43">
        <w:t xml:space="preserve"> </w:t>
      </w:r>
      <w:r w:rsidRPr="00643A43">
        <w:t>is</w:t>
      </w:r>
      <w:r w:rsidR="00F73A4C" w:rsidRPr="00643A43">
        <w:t xml:space="preserve"> </w:t>
      </w:r>
      <w:r w:rsidRPr="00643A43">
        <w:t>some</w:t>
      </w:r>
      <w:r w:rsidR="00F73A4C" w:rsidRPr="00643A43">
        <w:t xml:space="preserve"> </w:t>
      </w:r>
      <w:r w:rsidRPr="00643A43">
        <w:t>evidence</w:t>
      </w:r>
      <w:r w:rsidR="00F73A4C" w:rsidRPr="00643A43">
        <w:t xml:space="preserve"> </w:t>
      </w:r>
      <w:r w:rsidRPr="00643A43">
        <w:t>that</w:t>
      </w:r>
      <w:r w:rsidR="00F73A4C" w:rsidRPr="00643A43">
        <w:t xml:space="preserve"> </w:t>
      </w:r>
      <w:r w:rsidRPr="00643A43">
        <w:t>women</w:t>
      </w:r>
      <w:r w:rsidR="00F73A4C" w:rsidRPr="00643A43">
        <w:t xml:space="preserve"> </w:t>
      </w:r>
      <w:r w:rsidRPr="00643A43">
        <w:t>generally</w:t>
      </w:r>
      <w:r w:rsidR="00F73A4C" w:rsidRPr="00643A43">
        <w:t xml:space="preserve"> </w:t>
      </w:r>
      <w:r w:rsidRPr="00643A43">
        <w:t>rate</w:t>
      </w:r>
      <w:r w:rsidR="00F73A4C" w:rsidRPr="00643A43">
        <w:t xml:space="preserve"> </w:t>
      </w:r>
      <w:r w:rsidRPr="00643A43">
        <w:t>more</w:t>
      </w:r>
      <w:r w:rsidR="00F73A4C" w:rsidRPr="00643A43">
        <w:t xml:space="preserve"> </w:t>
      </w:r>
      <w:r w:rsidRPr="00643A43">
        <w:t>positive</w:t>
      </w:r>
      <w:r w:rsidR="00F73A4C" w:rsidRPr="00643A43">
        <w:t xml:space="preserve"> </w:t>
      </w:r>
      <w:r w:rsidRPr="00643A43">
        <w:t>than</w:t>
      </w:r>
      <w:r w:rsidR="00F73A4C" w:rsidRPr="00643A43">
        <w:t xml:space="preserve"> </w:t>
      </w:r>
      <w:r w:rsidRPr="00643A43">
        <w:t>men</w:t>
      </w:r>
      <w:r w:rsidR="00F73A4C" w:rsidRPr="00643A43">
        <w:t xml:space="preserve"> </w:t>
      </w:r>
      <w:r w:rsidRPr="00643A43">
        <w:t>(</w:t>
      </w:r>
      <w:hyperlink w:anchor="_bookmark31" w:history="1">
        <w:r w:rsidRPr="00643A43">
          <w:t>Furnham</w:t>
        </w:r>
      </w:hyperlink>
      <w:r w:rsidRPr="00643A43">
        <w:t>,</w:t>
      </w:r>
      <w:r w:rsidR="00F73A4C" w:rsidRPr="00643A43">
        <w:t xml:space="preserve"> </w:t>
      </w:r>
      <w:hyperlink w:anchor="_bookmark31" w:history="1">
        <w:r w:rsidRPr="00643A43">
          <w:t>2005</w:t>
        </w:r>
      </w:hyperlink>
      <w:r w:rsidRPr="00643A43">
        <w:t>;</w:t>
      </w:r>
      <w:r w:rsidR="00F73A4C" w:rsidRPr="00643A43">
        <w:t xml:space="preserve"> </w:t>
      </w:r>
      <w:hyperlink w:anchor="_bookmark69" w:history="1">
        <w:r w:rsidRPr="00643A43">
          <w:t>Winquist</w:t>
        </w:r>
        <w:r w:rsidR="00F73A4C" w:rsidRPr="00643A43">
          <w:t xml:space="preserve"> </w:t>
        </w:r>
        <w:r w:rsidRPr="00643A43">
          <w:t>et</w:t>
        </w:r>
        <w:r w:rsidR="00F73A4C" w:rsidRPr="00643A43">
          <w:t xml:space="preserve"> </w:t>
        </w:r>
        <w:r w:rsidRPr="00643A43">
          <w:t>al.</w:t>
        </w:r>
      </w:hyperlink>
      <w:r w:rsidRPr="00643A43">
        <w:t>,</w:t>
      </w:r>
      <w:r w:rsidR="00F73A4C" w:rsidRPr="00643A43">
        <w:t xml:space="preserve"> </w:t>
      </w:r>
      <w:hyperlink w:anchor="_bookmark69" w:history="1">
        <w:r w:rsidRPr="00643A43">
          <w:t>1998</w:t>
        </w:r>
      </w:hyperlink>
      <w:r w:rsidRPr="00643A43">
        <w:t>).</w:t>
      </w:r>
      <w:r w:rsidR="00F73A4C" w:rsidRPr="00643A43">
        <w:t xml:space="preserve"> </w:t>
      </w:r>
      <w:r w:rsidRPr="00643A43">
        <w:t>More</w:t>
      </w:r>
      <w:r w:rsidR="00F73A4C" w:rsidRPr="00643A43">
        <w:t xml:space="preserve"> </w:t>
      </w:r>
      <w:proofErr w:type="spellStart"/>
      <w:r w:rsidRPr="00643A43">
        <w:t>favourable</w:t>
      </w:r>
      <w:proofErr w:type="spellEnd"/>
      <w:r w:rsidR="00F73A4C" w:rsidRPr="00643A43">
        <w:t xml:space="preserve"> </w:t>
      </w:r>
      <w:r w:rsidRPr="00643A43">
        <w:t>ratings</w:t>
      </w:r>
      <w:r w:rsidR="00F73A4C" w:rsidRPr="00643A43">
        <w:t xml:space="preserve"> </w:t>
      </w:r>
      <w:r w:rsidRPr="00643A43">
        <w:t>from</w:t>
      </w:r>
      <w:r w:rsidR="00F73A4C" w:rsidRPr="00643A43">
        <w:t xml:space="preserve"> </w:t>
      </w:r>
      <w:r w:rsidRPr="00643A43">
        <w:t>female</w:t>
      </w:r>
      <w:r w:rsidR="00F73A4C" w:rsidRPr="00643A43">
        <w:t xml:space="preserve"> </w:t>
      </w:r>
      <w:r w:rsidRPr="00643A43">
        <w:t>farmers</w:t>
      </w:r>
      <w:r w:rsidR="00F73A4C" w:rsidRPr="00643A43">
        <w:t xml:space="preserve"> </w:t>
      </w:r>
      <w:r w:rsidRPr="00643A43">
        <w:t>may</w:t>
      </w:r>
      <w:r w:rsidR="00F73A4C" w:rsidRPr="00643A43">
        <w:t xml:space="preserve"> </w:t>
      </w:r>
      <w:r w:rsidRPr="00643A43">
        <w:t>reflect</w:t>
      </w:r>
      <w:r w:rsidR="00F73A4C" w:rsidRPr="00643A43">
        <w:t xml:space="preserve"> </w:t>
      </w:r>
      <w:r w:rsidRPr="00643A43">
        <w:t>that</w:t>
      </w:r>
      <w:r w:rsidR="00F73A4C" w:rsidRPr="00643A43">
        <w:t xml:space="preserve"> </w:t>
      </w:r>
      <w:r w:rsidRPr="00643A43">
        <w:t>they</w:t>
      </w:r>
      <w:r w:rsidR="00F73A4C" w:rsidRPr="00643A43">
        <w:t xml:space="preserve"> </w:t>
      </w:r>
      <w:r w:rsidRPr="00643A43">
        <w:t>received</w:t>
      </w:r>
      <w:r w:rsidR="00F73A4C" w:rsidRPr="00643A43">
        <w:t xml:space="preserve"> </w:t>
      </w:r>
      <w:r w:rsidRPr="00643A43">
        <w:t>better</w:t>
      </w:r>
      <w:r w:rsidR="00F73A4C" w:rsidRPr="00643A43">
        <w:t xml:space="preserve"> </w:t>
      </w:r>
      <w:r w:rsidRPr="00643A43">
        <w:t>services</w:t>
      </w:r>
      <w:r w:rsidR="00F73A4C" w:rsidRPr="00643A43">
        <w:t xml:space="preserve"> </w:t>
      </w:r>
      <w:r w:rsidRPr="00643A43">
        <w:t>and</w:t>
      </w:r>
      <w:r w:rsidR="00F73A4C" w:rsidRPr="00643A43">
        <w:t xml:space="preserve"> </w:t>
      </w:r>
      <w:r w:rsidRPr="00643A43">
        <w:t>inputs</w:t>
      </w:r>
      <w:r w:rsidR="00F73A4C" w:rsidRPr="00643A43">
        <w:t xml:space="preserve"> </w:t>
      </w:r>
      <w:r w:rsidRPr="00643A43">
        <w:t>by</w:t>
      </w:r>
      <w:r w:rsidR="00F73A4C" w:rsidRPr="00643A43">
        <w:t xml:space="preserve"> </w:t>
      </w:r>
      <w:r w:rsidRPr="00643A43">
        <w:t>the</w:t>
      </w:r>
      <w:r w:rsidR="00F73A4C" w:rsidRPr="00643A43">
        <w:t xml:space="preserve"> </w:t>
      </w:r>
      <w:r w:rsidRPr="00643A43">
        <w:t>input</w:t>
      </w:r>
      <w:r w:rsidR="00F73A4C" w:rsidRPr="00643A43">
        <w:t xml:space="preserve"> </w:t>
      </w:r>
      <w:r w:rsidRPr="00643A43">
        <w:t>dealers,</w:t>
      </w:r>
      <w:r w:rsidR="00F73A4C" w:rsidRPr="00643A43">
        <w:t xml:space="preserve"> </w:t>
      </w:r>
      <w:r w:rsidRPr="00643A43">
        <w:t>maize</w:t>
      </w:r>
      <w:r w:rsidR="00F73A4C" w:rsidRPr="00643A43">
        <w:t xml:space="preserve"> </w:t>
      </w:r>
      <w:r w:rsidRPr="00643A43">
        <w:t>processors</w:t>
      </w:r>
      <w:r w:rsidR="00F73A4C" w:rsidRPr="00643A43">
        <w:t xml:space="preserve"> </w:t>
      </w:r>
      <w:r w:rsidRPr="00643A43">
        <w:t>and</w:t>
      </w:r>
      <w:r w:rsidR="00F73A4C" w:rsidRPr="00643A43">
        <w:t xml:space="preserve"> </w:t>
      </w:r>
      <w:r w:rsidRPr="00643A43">
        <w:t>traders.</w:t>
      </w:r>
      <w:r w:rsidR="00F73A4C" w:rsidRPr="00643A43">
        <w:t xml:space="preserve"> </w:t>
      </w:r>
      <w:r w:rsidRPr="00643A43">
        <w:t>Alternatively,</w:t>
      </w:r>
      <w:r w:rsidR="00F73A4C" w:rsidRPr="00643A43">
        <w:t xml:space="preserve"> </w:t>
      </w:r>
      <w:r w:rsidRPr="00643A43">
        <w:t>there</w:t>
      </w:r>
      <w:r w:rsidR="00F73A4C" w:rsidRPr="00643A43">
        <w:t xml:space="preserve"> </w:t>
      </w:r>
      <w:r w:rsidRPr="00643A43">
        <w:t>may</w:t>
      </w:r>
      <w:r w:rsidR="00F73A4C" w:rsidRPr="00643A43">
        <w:t xml:space="preserve"> </w:t>
      </w:r>
      <w:r w:rsidRPr="00643A43">
        <w:t>be</w:t>
      </w:r>
      <w:r w:rsidR="00F73A4C" w:rsidRPr="00643A43">
        <w:t xml:space="preserve"> </w:t>
      </w:r>
      <w:r w:rsidRPr="00643A43">
        <w:t>greater</w:t>
      </w:r>
      <w:r w:rsidR="00F73A4C" w:rsidRPr="00643A43">
        <w:t xml:space="preserve"> </w:t>
      </w:r>
      <w:r w:rsidRPr="00643A43">
        <w:t>leniency</w:t>
      </w:r>
      <w:r w:rsidR="00F73A4C" w:rsidRPr="00643A43">
        <w:t xml:space="preserve"> </w:t>
      </w:r>
      <w:r w:rsidRPr="00643A43">
        <w:t>from</w:t>
      </w:r>
      <w:r w:rsidR="00F73A4C" w:rsidRPr="00643A43">
        <w:t xml:space="preserve"> </w:t>
      </w:r>
      <w:r w:rsidRPr="00643A43">
        <w:t>women</w:t>
      </w:r>
      <w:r w:rsidR="00F73A4C" w:rsidRPr="00643A43">
        <w:t xml:space="preserve"> </w:t>
      </w:r>
      <w:r w:rsidRPr="00643A43">
        <w:t>while</w:t>
      </w:r>
      <w:r w:rsidR="00F73A4C" w:rsidRPr="00643A43">
        <w:t xml:space="preserve"> </w:t>
      </w:r>
      <w:r w:rsidRPr="00643A43">
        <w:lastRenderedPageBreak/>
        <w:t>rating</w:t>
      </w:r>
      <w:r w:rsidR="00F73A4C" w:rsidRPr="00643A43">
        <w:t xml:space="preserve"> </w:t>
      </w:r>
      <w:r w:rsidRPr="00643A43">
        <w:t>the</w:t>
      </w:r>
      <w:r w:rsidR="00F73A4C" w:rsidRPr="00643A43">
        <w:t xml:space="preserve"> </w:t>
      </w:r>
      <w:r w:rsidRPr="00643A43">
        <w:t>service</w:t>
      </w:r>
      <w:r w:rsidR="00F73A4C" w:rsidRPr="00643A43">
        <w:t xml:space="preserve"> </w:t>
      </w:r>
      <w:r w:rsidRPr="00643A43">
        <w:t>and</w:t>
      </w:r>
      <w:r w:rsidR="00F73A4C" w:rsidRPr="00643A43">
        <w:t xml:space="preserve"> </w:t>
      </w:r>
      <w:r w:rsidRPr="00643A43">
        <w:t>input</w:t>
      </w:r>
      <w:r w:rsidR="00F73A4C" w:rsidRPr="00643A43">
        <w:t xml:space="preserve"> </w:t>
      </w:r>
      <w:r w:rsidRPr="00643A43">
        <w:t>providers.</w:t>
      </w:r>
      <w:r w:rsidR="00F73A4C" w:rsidRPr="00643A43">
        <w:t xml:space="preserve"> </w:t>
      </w:r>
      <w:r w:rsidRPr="00643A43">
        <w:t>However,</w:t>
      </w:r>
      <w:r w:rsidR="00F73A4C" w:rsidRPr="00643A43">
        <w:t xml:space="preserve"> </w:t>
      </w:r>
      <w:r w:rsidRPr="00643A43">
        <w:t>the</w:t>
      </w:r>
      <w:r w:rsidR="00F73A4C" w:rsidRPr="00643A43">
        <w:t xml:space="preserve"> </w:t>
      </w:r>
      <w:r w:rsidRPr="00643A43">
        <w:t>literature</w:t>
      </w:r>
      <w:r w:rsidR="00F73A4C" w:rsidRPr="00643A43">
        <w:t xml:space="preserve"> </w:t>
      </w:r>
      <w:r w:rsidRPr="00643A43">
        <w:t>does</w:t>
      </w:r>
      <w:r w:rsidR="00F73A4C" w:rsidRPr="00643A43">
        <w:t xml:space="preserve"> </w:t>
      </w:r>
      <w:r w:rsidRPr="00643A43">
        <w:t>not</w:t>
      </w:r>
      <w:r w:rsidR="00F73A4C" w:rsidRPr="00643A43">
        <w:t xml:space="preserve"> </w:t>
      </w:r>
      <w:r w:rsidRPr="00643A43">
        <w:t>mention</w:t>
      </w:r>
      <w:r w:rsidR="00F73A4C" w:rsidRPr="00643A43">
        <w:t xml:space="preserve"> </w:t>
      </w:r>
      <w:r w:rsidRPr="00643A43">
        <w:t>statistically</w:t>
      </w:r>
      <w:r w:rsidR="00F73A4C" w:rsidRPr="00643A43">
        <w:t xml:space="preserve"> </w:t>
      </w:r>
      <w:r w:rsidRPr="00643A43">
        <w:t>significant</w:t>
      </w:r>
      <w:r w:rsidR="00F73A4C" w:rsidRPr="00643A43">
        <w:t xml:space="preserve"> </w:t>
      </w:r>
      <w:r w:rsidRPr="00643A43">
        <w:t>presence</w:t>
      </w:r>
      <w:r w:rsidR="00F73A4C" w:rsidRPr="00643A43">
        <w:t xml:space="preserve"> </w:t>
      </w:r>
      <w:r w:rsidRPr="00643A43">
        <w:t>of</w:t>
      </w:r>
      <w:r w:rsidR="00F73A4C" w:rsidRPr="00643A43">
        <w:t xml:space="preserve"> </w:t>
      </w:r>
      <w:r w:rsidRPr="00643A43">
        <w:t>leniency</w:t>
      </w:r>
      <w:r w:rsidR="00F73A4C" w:rsidRPr="00643A43">
        <w:t xml:space="preserve"> </w:t>
      </w:r>
      <w:r w:rsidRPr="00643A43">
        <w:t>for</w:t>
      </w:r>
      <w:r w:rsidR="00F73A4C" w:rsidRPr="00643A43">
        <w:t xml:space="preserve"> </w:t>
      </w:r>
      <w:r w:rsidRPr="00643A43">
        <w:t>ratings</w:t>
      </w:r>
      <w:r w:rsidR="00F73A4C" w:rsidRPr="00643A43">
        <w:t xml:space="preserve"> </w:t>
      </w:r>
      <w:r w:rsidRPr="00643A43">
        <w:t>provided</w:t>
      </w:r>
      <w:r w:rsidR="00F73A4C" w:rsidRPr="00643A43">
        <w:t xml:space="preserve"> </w:t>
      </w:r>
      <w:r w:rsidRPr="00643A43">
        <w:t>by</w:t>
      </w:r>
      <w:r w:rsidR="00F73A4C" w:rsidRPr="00643A43">
        <w:t xml:space="preserve"> </w:t>
      </w:r>
      <w:r w:rsidRPr="00643A43">
        <w:t>female</w:t>
      </w:r>
      <w:r w:rsidR="00F73A4C" w:rsidRPr="00643A43">
        <w:t xml:space="preserve"> </w:t>
      </w:r>
      <w:r w:rsidRPr="00643A43">
        <w:t>raters</w:t>
      </w:r>
      <w:r w:rsidR="00F73A4C" w:rsidRPr="00643A43">
        <w:t xml:space="preserve"> </w:t>
      </w:r>
      <w:r w:rsidRPr="00643A43">
        <w:t>(</w:t>
      </w:r>
      <w:hyperlink w:anchor="_bookmark66" w:history="1">
        <w:r w:rsidRPr="00643A43">
          <w:t>Thornton</w:t>
        </w:r>
      </w:hyperlink>
      <w:r w:rsidR="00F73A4C" w:rsidRPr="00643A43">
        <w:t xml:space="preserve"> </w:t>
      </w:r>
      <w:hyperlink w:anchor="_bookmark66" w:history="1">
        <w:r w:rsidR="00F73A4C" w:rsidRPr="00643A43">
          <w:t xml:space="preserve"> </w:t>
        </w:r>
        <w:r w:rsidRPr="00643A43">
          <w:t>et</w:t>
        </w:r>
        <w:r w:rsidR="00F73A4C" w:rsidRPr="00643A43">
          <w:t xml:space="preserve"> </w:t>
        </w:r>
        <w:r w:rsidRPr="00643A43">
          <w:t>al.</w:t>
        </w:r>
      </w:hyperlink>
      <w:r w:rsidRPr="00643A43">
        <w:t>,</w:t>
      </w:r>
      <w:r w:rsidR="00F73A4C" w:rsidRPr="00643A43">
        <w:t xml:space="preserve"> </w:t>
      </w:r>
      <w:hyperlink w:anchor="_bookmark66" w:history="1">
        <w:r w:rsidRPr="00643A43">
          <w:t>2019</w:t>
        </w:r>
      </w:hyperlink>
      <w:r w:rsidRPr="00643A43">
        <w:t>).</w:t>
      </w:r>
    </w:p>
    <w:p w14:paraId="1D036E14" w14:textId="1EA476E3" w:rsidR="005139B5" w:rsidRPr="00643A43" w:rsidRDefault="0081249E" w:rsidP="00643A43">
      <w:pPr>
        <w:pStyle w:val="1PP"/>
        <w:jc w:val="both"/>
      </w:pPr>
      <w:r w:rsidRPr="00643A43">
        <w:t>Women</w:t>
      </w:r>
      <w:r w:rsidR="00F73A4C" w:rsidRPr="00643A43">
        <w:t xml:space="preserve"> </w:t>
      </w:r>
      <w:r w:rsidRPr="00643A43">
        <w:t>who</w:t>
      </w:r>
      <w:r w:rsidR="00F73A4C" w:rsidRPr="00643A43">
        <w:t xml:space="preserve"> </w:t>
      </w:r>
      <w:r w:rsidRPr="00643A43">
        <w:t>are</w:t>
      </w:r>
      <w:r w:rsidR="00F73A4C" w:rsidRPr="00643A43">
        <w:t xml:space="preserve"> </w:t>
      </w:r>
      <w:r w:rsidRPr="00643A43">
        <w:t>more</w:t>
      </w:r>
      <w:r w:rsidR="00F73A4C" w:rsidRPr="00643A43">
        <w:t xml:space="preserve"> </w:t>
      </w:r>
      <w:r w:rsidRPr="00643A43">
        <w:t>forgiving</w:t>
      </w:r>
      <w:r w:rsidR="00F73A4C" w:rsidRPr="00643A43">
        <w:t xml:space="preserve"> </w:t>
      </w:r>
      <w:r w:rsidRPr="00643A43">
        <w:t>towards</w:t>
      </w:r>
      <w:r w:rsidR="00F73A4C" w:rsidRPr="00643A43">
        <w:t xml:space="preserve"> </w:t>
      </w:r>
      <w:r w:rsidRPr="00643A43">
        <w:t>other</w:t>
      </w:r>
      <w:r w:rsidR="00F73A4C" w:rsidRPr="00643A43">
        <w:t xml:space="preserve"> </w:t>
      </w:r>
      <w:r w:rsidRPr="00643A43">
        <w:t>value</w:t>
      </w:r>
      <w:r w:rsidR="00F73A4C" w:rsidRPr="00643A43">
        <w:t xml:space="preserve"> </w:t>
      </w:r>
      <w:r w:rsidRPr="00643A43">
        <w:t>chain</w:t>
      </w:r>
      <w:r w:rsidR="00F73A4C" w:rsidRPr="00643A43">
        <w:t xml:space="preserve"> </w:t>
      </w:r>
      <w:r w:rsidRPr="00643A43">
        <w:t>actors</w:t>
      </w:r>
      <w:r w:rsidR="00F73A4C" w:rsidRPr="00643A43">
        <w:t xml:space="preserve"> </w:t>
      </w:r>
      <w:r w:rsidRPr="00643A43">
        <w:t>may</w:t>
      </w:r>
      <w:r w:rsidR="00F73A4C" w:rsidRPr="00643A43">
        <w:t xml:space="preserve"> </w:t>
      </w:r>
      <w:r w:rsidRPr="00643A43">
        <w:t>backfire</w:t>
      </w:r>
      <w:r w:rsidR="00F73A4C" w:rsidRPr="00643A43">
        <w:t xml:space="preserve"> </w:t>
      </w:r>
      <w:r w:rsidRPr="00643A43">
        <w:t>if</w:t>
      </w:r>
      <w:r w:rsidR="00F73A4C" w:rsidRPr="00643A43">
        <w:t xml:space="preserve"> </w:t>
      </w:r>
      <w:r w:rsidRPr="00643A43">
        <w:t>these</w:t>
      </w:r>
      <w:r w:rsidR="00F73A4C" w:rsidRPr="00643A43">
        <w:t xml:space="preserve"> </w:t>
      </w:r>
      <w:r w:rsidRPr="00643A43">
        <w:t>other</w:t>
      </w:r>
      <w:r w:rsidR="00F73A4C" w:rsidRPr="00643A43">
        <w:t xml:space="preserve"> </w:t>
      </w:r>
      <w:r w:rsidRPr="00643A43">
        <w:t>value</w:t>
      </w:r>
      <w:r w:rsidR="00F73A4C" w:rsidRPr="00643A43">
        <w:t xml:space="preserve"> </w:t>
      </w:r>
      <w:r w:rsidRPr="00643A43">
        <w:t>chain</w:t>
      </w:r>
      <w:r w:rsidR="00F73A4C" w:rsidRPr="00643A43">
        <w:t xml:space="preserve"> </w:t>
      </w:r>
      <w:r w:rsidRPr="00643A43">
        <w:t>actors</w:t>
      </w:r>
      <w:r w:rsidR="00F73A4C" w:rsidRPr="00643A43">
        <w:t xml:space="preserve"> </w:t>
      </w:r>
      <w:r w:rsidRPr="00643A43">
        <w:t>feel</w:t>
      </w:r>
      <w:r w:rsidR="00F73A4C" w:rsidRPr="00643A43">
        <w:t xml:space="preserve"> </w:t>
      </w:r>
      <w:r w:rsidRPr="00643A43">
        <w:t>less</w:t>
      </w:r>
      <w:r w:rsidR="00F73A4C" w:rsidRPr="00643A43">
        <w:t xml:space="preserve"> </w:t>
      </w:r>
      <w:r w:rsidRPr="00643A43">
        <w:t>compelled</w:t>
      </w:r>
      <w:r w:rsidR="00F73A4C" w:rsidRPr="00643A43">
        <w:t xml:space="preserve"> </w:t>
      </w:r>
      <w:r w:rsidRPr="00643A43">
        <w:t>to</w:t>
      </w:r>
      <w:r w:rsidR="00F73A4C" w:rsidRPr="00643A43">
        <w:t xml:space="preserve"> </w:t>
      </w:r>
      <w:r w:rsidRPr="00643A43">
        <w:t>live</w:t>
      </w:r>
      <w:r w:rsidR="00F73A4C" w:rsidRPr="00643A43">
        <w:t xml:space="preserve"> </w:t>
      </w:r>
      <w:r w:rsidRPr="00643A43">
        <w:t>up</w:t>
      </w:r>
      <w:r w:rsidR="00F73A4C" w:rsidRPr="00643A43">
        <w:t xml:space="preserve"> </w:t>
      </w:r>
      <w:r w:rsidRPr="00643A43">
        <w:t>to</w:t>
      </w:r>
      <w:r w:rsidR="00F73A4C" w:rsidRPr="00643A43">
        <w:t xml:space="preserve"> </w:t>
      </w:r>
      <w:r w:rsidRPr="00643A43">
        <w:t>the</w:t>
      </w:r>
      <w:r w:rsidR="00F73A4C" w:rsidRPr="00643A43">
        <w:t xml:space="preserve"> </w:t>
      </w:r>
      <w:r w:rsidRPr="00643A43">
        <w:t>standards.</w:t>
      </w:r>
      <w:r w:rsidR="00F73A4C" w:rsidRPr="00643A43">
        <w:t xml:space="preserve"> </w:t>
      </w:r>
      <w:r w:rsidRPr="00643A43">
        <w:t>At</w:t>
      </w:r>
      <w:r w:rsidR="00F73A4C" w:rsidRPr="00643A43">
        <w:t xml:space="preserve"> </w:t>
      </w:r>
      <w:r w:rsidRPr="00643A43">
        <w:t>the</w:t>
      </w:r>
      <w:r w:rsidR="00F73A4C" w:rsidRPr="00643A43">
        <w:t xml:space="preserve"> </w:t>
      </w:r>
      <w:r w:rsidRPr="00643A43">
        <w:t>same</w:t>
      </w:r>
      <w:r w:rsidR="00F73A4C" w:rsidRPr="00643A43">
        <w:t xml:space="preserve"> </w:t>
      </w:r>
      <w:r w:rsidRPr="00643A43">
        <w:t>time,</w:t>
      </w:r>
      <w:r w:rsidR="00F73A4C" w:rsidRPr="00643A43">
        <w:t xml:space="preserve"> </w:t>
      </w:r>
      <w:r w:rsidRPr="00643A43">
        <w:t>relatively</w:t>
      </w:r>
      <w:r w:rsidR="00F73A4C" w:rsidRPr="00643A43">
        <w:t xml:space="preserve"> </w:t>
      </w:r>
      <w:r w:rsidRPr="00643A43">
        <w:t>more</w:t>
      </w:r>
      <w:r w:rsidR="00F73A4C" w:rsidRPr="00643A43">
        <w:t xml:space="preserve"> </w:t>
      </w:r>
      <w:r w:rsidRPr="00643A43">
        <w:t>positive</w:t>
      </w:r>
      <w:r w:rsidR="00F73A4C" w:rsidRPr="00643A43">
        <w:t xml:space="preserve"> </w:t>
      </w:r>
      <w:r w:rsidRPr="00643A43">
        <w:t>feedback</w:t>
      </w:r>
      <w:r w:rsidR="00F73A4C" w:rsidRPr="00643A43">
        <w:t xml:space="preserve"> </w:t>
      </w:r>
      <w:r w:rsidRPr="00643A43">
        <w:t>from</w:t>
      </w:r>
      <w:r w:rsidR="00F73A4C" w:rsidRPr="00643A43">
        <w:t xml:space="preserve"> </w:t>
      </w:r>
      <w:r w:rsidRPr="00643A43">
        <w:t>women</w:t>
      </w:r>
      <w:r w:rsidR="00F73A4C" w:rsidRPr="00643A43">
        <w:t xml:space="preserve"> </w:t>
      </w:r>
      <w:r w:rsidRPr="00643A43">
        <w:t>may</w:t>
      </w:r>
      <w:r w:rsidR="00F73A4C" w:rsidRPr="00643A43">
        <w:t xml:space="preserve"> </w:t>
      </w:r>
      <w:r w:rsidRPr="00643A43">
        <w:t>mean</w:t>
      </w:r>
      <w:r w:rsidR="00F73A4C" w:rsidRPr="00643A43">
        <w:t xml:space="preserve"> </w:t>
      </w:r>
      <w:r w:rsidRPr="00643A43">
        <w:t>that</w:t>
      </w:r>
      <w:r w:rsidR="00F73A4C" w:rsidRPr="00643A43">
        <w:t xml:space="preserve"> </w:t>
      </w:r>
      <w:r w:rsidRPr="00643A43">
        <w:t>service</w:t>
      </w:r>
      <w:r w:rsidR="00F73A4C" w:rsidRPr="00643A43">
        <w:t xml:space="preserve"> </w:t>
      </w:r>
      <w:r w:rsidRPr="00643A43">
        <w:t>providers</w:t>
      </w:r>
      <w:r w:rsidR="00F73A4C" w:rsidRPr="00643A43">
        <w:t xml:space="preserve"> </w:t>
      </w:r>
      <w:r w:rsidRPr="00643A43">
        <w:t>also</w:t>
      </w:r>
      <w:r w:rsidR="00F73A4C" w:rsidRPr="00643A43">
        <w:t xml:space="preserve"> </w:t>
      </w:r>
      <w:r w:rsidRPr="00643A43">
        <w:t>exert</w:t>
      </w:r>
      <w:r w:rsidR="00F73A4C" w:rsidRPr="00643A43">
        <w:t xml:space="preserve"> </w:t>
      </w:r>
      <w:r w:rsidRPr="00643A43">
        <w:t>more</w:t>
      </w:r>
      <w:r w:rsidR="00F73A4C" w:rsidRPr="00643A43">
        <w:t xml:space="preserve"> </w:t>
      </w:r>
      <w:r w:rsidRPr="00643A43">
        <w:t>effort</w:t>
      </w:r>
      <w:r w:rsidR="00F73A4C" w:rsidRPr="00643A43">
        <w:t xml:space="preserve"> </w:t>
      </w:r>
      <w:r w:rsidRPr="00643A43">
        <w:t>when</w:t>
      </w:r>
      <w:r w:rsidR="00F73A4C" w:rsidRPr="00643A43">
        <w:t xml:space="preserve"> </w:t>
      </w:r>
      <w:r w:rsidRPr="00643A43">
        <w:t>dealing</w:t>
      </w:r>
      <w:r w:rsidR="00F73A4C" w:rsidRPr="00643A43">
        <w:t xml:space="preserve"> </w:t>
      </w:r>
      <w:r w:rsidRPr="00643A43">
        <w:t>with</w:t>
      </w:r>
      <w:r w:rsidR="00F73A4C" w:rsidRPr="00643A43">
        <w:t xml:space="preserve"> </w:t>
      </w:r>
      <w:r w:rsidRPr="00643A43">
        <w:t>women.</w:t>
      </w:r>
      <w:r w:rsidR="00F73A4C" w:rsidRPr="00643A43">
        <w:t xml:space="preserve"> </w:t>
      </w:r>
      <w:r w:rsidRPr="00643A43">
        <w:t>The</w:t>
      </w:r>
      <w:r w:rsidR="00F73A4C" w:rsidRPr="00643A43">
        <w:t xml:space="preserve"> </w:t>
      </w:r>
      <w:r w:rsidRPr="00643A43">
        <w:t>fact</w:t>
      </w:r>
      <w:r w:rsidR="00F73A4C" w:rsidRPr="00643A43">
        <w:t xml:space="preserve"> </w:t>
      </w:r>
      <w:r w:rsidRPr="00643A43">
        <w:t>that</w:t>
      </w:r>
      <w:r w:rsidR="00F73A4C" w:rsidRPr="00643A43">
        <w:t xml:space="preserve"> </w:t>
      </w:r>
      <w:r w:rsidRPr="00643A43">
        <w:t>female</w:t>
      </w:r>
      <w:r w:rsidR="00F73A4C" w:rsidRPr="00643A43">
        <w:t xml:space="preserve"> </w:t>
      </w:r>
      <w:r w:rsidRPr="00643A43">
        <w:t>farmers</w:t>
      </w:r>
      <w:r w:rsidR="00F73A4C" w:rsidRPr="00643A43">
        <w:t xml:space="preserve"> </w:t>
      </w:r>
      <w:r w:rsidRPr="00643A43">
        <w:t>rate</w:t>
      </w:r>
      <w:r w:rsidR="00F73A4C" w:rsidRPr="00643A43">
        <w:t xml:space="preserve"> </w:t>
      </w:r>
      <w:r w:rsidRPr="00643A43">
        <w:t>relatively</w:t>
      </w:r>
      <w:r w:rsidR="00F73A4C" w:rsidRPr="00643A43">
        <w:t xml:space="preserve"> </w:t>
      </w:r>
      <w:r w:rsidRPr="00643A43">
        <w:t>higher</w:t>
      </w:r>
      <w:r w:rsidR="00F73A4C" w:rsidRPr="00643A43">
        <w:t xml:space="preserve"> </w:t>
      </w:r>
      <w:r w:rsidRPr="00643A43">
        <w:t>also</w:t>
      </w:r>
      <w:r w:rsidR="00F73A4C" w:rsidRPr="00643A43">
        <w:t xml:space="preserve"> </w:t>
      </w:r>
      <w:r w:rsidRPr="00643A43">
        <w:t>provides</w:t>
      </w:r>
      <w:r w:rsidR="00F73A4C" w:rsidRPr="00643A43">
        <w:t xml:space="preserve"> </w:t>
      </w:r>
      <w:r w:rsidRPr="00643A43">
        <w:t>more</w:t>
      </w:r>
      <w:r w:rsidR="00F73A4C" w:rsidRPr="00643A43">
        <w:t xml:space="preserve"> </w:t>
      </w:r>
      <w:r w:rsidRPr="00643A43">
        <w:t>scope</w:t>
      </w:r>
      <w:r w:rsidR="00F73A4C" w:rsidRPr="00643A43">
        <w:t xml:space="preserve"> </w:t>
      </w:r>
      <w:r w:rsidRPr="00643A43">
        <w:t>for</w:t>
      </w:r>
      <w:r w:rsidR="00F73A4C" w:rsidRPr="00643A43">
        <w:t xml:space="preserve"> </w:t>
      </w:r>
      <w:r w:rsidRPr="00643A43">
        <w:t>disappointment.</w:t>
      </w:r>
      <w:r w:rsidR="00F73A4C" w:rsidRPr="00643A43">
        <w:t xml:space="preserve"> </w:t>
      </w:r>
      <w:r w:rsidRPr="00643A43">
        <w:t>This</w:t>
      </w:r>
      <w:r w:rsidR="00F73A4C" w:rsidRPr="00643A43">
        <w:t xml:space="preserve"> </w:t>
      </w:r>
      <w:r w:rsidRPr="00643A43">
        <w:t>may</w:t>
      </w:r>
      <w:r w:rsidR="00F73A4C" w:rsidRPr="00643A43">
        <w:t xml:space="preserve"> </w:t>
      </w:r>
      <w:r w:rsidRPr="00643A43">
        <w:t>lead</w:t>
      </w:r>
      <w:r w:rsidR="00F73A4C" w:rsidRPr="00643A43">
        <w:t xml:space="preserve"> </w:t>
      </w:r>
      <w:r w:rsidRPr="00643A43">
        <w:t>to</w:t>
      </w:r>
      <w:r w:rsidR="00F73A4C" w:rsidRPr="00643A43">
        <w:t xml:space="preserve"> </w:t>
      </w:r>
      <w:r w:rsidRPr="00643A43">
        <w:t>a</w:t>
      </w:r>
      <w:r w:rsidR="00F73A4C" w:rsidRPr="00643A43">
        <w:t xml:space="preserve"> </w:t>
      </w:r>
      <w:r w:rsidRPr="00643A43">
        <w:t>higher</w:t>
      </w:r>
      <w:r w:rsidR="00F73A4C" w:rsidRPr="00643A43">
        <w:t xml:space="preserve"> </w:t>
      </w:r>
      <w:r w:rsidRPr="00643A43">
        <w:t>likelihood</w:t>
      </w:r>
      <w:r w:rsidR="00F73A4C" w:rsidRPr="00643A43">
        <w:t xml:space="preserve"> </w:t>
      </w:r>
      <w:r w:rsidRPr="00643A43">
        <w:t>of</w:t>
      </w:r>
      <w:r w:rsidR="00F73A4C" w:rsidRPr="00643A43">
        <w:t xml:space="preserve"> </w:t>
      </w:r>
      <w:r w:rsidRPr="00643A43">
        <w:t>women</w:t>
      </w:r>
      <w:r w:rsidR="00F73A4C" w:rsidRPr="00643A43">
        <w:t xml:space="preserve"> </w:t>
      </w:r>
      <w:r w:rsidRPr="00643A43">
        <w:t>exiting</w:t>
      </w:r>
      <w:r w:rsidR="00F73A4C" w:rsidRPr="00643A43">
        <w:t xml:space="preserve"> </w:t>
      </w:r>
      <w:r w:rsidRPr="00643A43">
        <w:t>the</w:t>
      </w:r>
      <w:r w:rsidR="00F73A4C" w:rsidRPr="00643A43">
        <w:t xml:space="preserve"> </w:t>
      </w:r>
      <w:r w:rsidRPr="00643A43">
        <w:t>value</w:t>
      </w:r>
      <w:r w:rsidR="00F73A4C" w:rsidRPr="00643A43">
        <w:t xml:space="preserve"> </w:t>
      </w:r>
      <w:r w:rsidRPr="00643A43">
        <w:t>chain</w:t>
      </w:r>
      <w:r w:rsidR="00F73A4C" w:rsidRPr="00643A43">
        <w:t xml:space="preserve"> </w:t>
      </w:r>
      <w:r w:rsidRPr="00643A43">
        <w:t>if</w:t>
      </w:r>
      <w:r w:rsidR="00F73A4C" w:rsidRPr="00643A43">
        <w:t xml:space="preserve"> </w:t>
      </w:r>
      <w:r w:rsidRPr="00643A43">
        <w:t>reality</w:t>
      </w:r>
      <w:r w:rsidR="00F73A4C" w:rsidRPr="00643A43">
        <w:t xml:space="preserve"> </w:t>
      </w:r>
      <w:r w:rsidRPr="00643A43">
        <w:t>does</w:t>
      </w:r>
      <w:r w:rsidR="00F73A4C" w:rsidRPr="00643A43">
        <w:t xml:space="preserve"> </w:t>
      </w:r>
      <w:r w:rsidRPr="00643A43">
        <w:t>not</w:t>
      </w:r>
      <w:r w:rsidR="00F73A4C" w:rsidRPr="00643A43">
        <w:t xml:space="preserve"> </w:t>
      </w:r>
      <w:r w:rsidRPr="00643A43">
        <w:t>match</w:t>
      </w:r>
      <w:r w:rsidR="00F73A4C" w:rsidRPr="00643A43">
        <w:t xml:space="preserve"> </w:t>
      </w:r>
      <w:r w:rsidRPr="00643A43">
        <w:t>up</w:t>
      </w:r>
      <w:r w:rsidR="00F73A4C" w:rsidRPr="00643A43">
        <w:t xml:space="preserve"> </w:t>
      </w:r>
      <w:r w:rsidRPr="00643A43">
        <w:t>with</w:t>
      </w:r>
      <w:r w:rsidR="00F73A4C" w:rsidRPr="00643A43">
        <w:t xml:space="preserve"> </w:t>
      </w:r>
      <w:r w:rsidRPr="00643A43">
        <w:t>higher</w:t>
      </w:r>
      <w:r w:rsidR="00F73A4C" w:rsidRPr="00643A43">
        <w:t xml:space="preserve"> </w:t>
      </w:r>
      <w:r w:rsidRPr="00643A43">
        <w:t>(perceived)</w:t>
      </w:r>
      <w:r w:rsidR="00F73A4C" w:rsidRPr="00643A43">
        <w:t xml:space="preserve"> </w:t>
      </w:r>
      <w:r w:rsidRPr="00643A43">
        <w:t>quality</w:t>
      </w:r>
      <w:r w:rsidR="00F73A4C" w:rsidRPr="00643A43">
        <w:t xml:space="preserve"> </w:t>
      </w:r>
      <w:r w:rsidRPr="00643A43">
        <w:t>of</w:t>
      </w:r>
      <w:r w:rsidR="00F73A4C" w:rsidRPr="00643A43">
        <w:t xml:space="preserve"> </w:t>
      </w:r>
      <w:r w:rsidRPr="00643A43">
        <w:t>services</w:t>
      </w:r>
      <w:r w:rsidR="00F73A4C" w:rsidRPr="00643A43">
        <w:t xml:space="preserve"> </w:t>
      </w:r>
      <w:r w:rsidRPr="00643A43">
        <w:t>and</w:t>
      </w:r>
      <w:r w:rsidR="00F73A4C" w:rsidRPr="00643A43">
        <w:t xml:space="preserve"> </w:t>
      </w:r>
      <w:r w:rsidRPr="00643A43">
        <w:t>inputs.</w:t>
      </w:r>
    </w:p>
    <w:p w14:paraId="7A2778F3" w14:textId="77777777" w:rsidR="008E1006" w:rsidRPr="00643A43" w:rsidRDefault="008E1006" w:rsidP="00643A43">
      <w:pPr>
        <w:pStyle w:val="1PP"/>
        <w:jc w:val="both"/>
      </w:pPr>
    </w:p>
    <w:p w14:paraId="27F67E43" w14:textId="6B9E1A97" w:rsidR="005139B5" w:rsidRPr="00643A43" w:rsidRDefault="0081249E" w:rsidP="00643A43">
      <w:pPr>
        <w:pStyle w:val="1BP"/>
        <w:jc w:val="both"/>
      </w:pPr>
      <w:r w:rsidRPr="00643A43">
        <w:t>Hypothesis</w:t>
      </w:r>
      <w:r w:rsidR="00F73A4C" w:rsidRPr="00643A43">
        <w:t xml:space="preserve"> </w:t>
      </w:r>
      <w:r w:rsidRPr="00643A43">
        <w:t>3:</w:t>
      </w:r>
      <w:r w:rsidR="00F73A4C" w:rsidRPr="00643A43">
        <w:t xml:space="preserve"> </w:t>
      </w:r>
      <w:r w:rsidRPr="00643A43">
        <w:t>Self-ratings</w:t>
      </w:r>
      <w:r w:rsidR="00F73A4C" w:rsidRPr="00643A43">
        <w:t xml:space="preserve"> </w:t>
      </w:r>
      <w:r w:rsidRPr="00643A43">
        <w:t>from</w:t>
      </w:r>
      <w:r w:rsidR="00F73A4C" w:rsidRPr="00643A43">
        <w:t xml:space="preserve"> </w:t>
      </w:r>
      <w:r w:rsidRPr="00643A43">
        <w:t>women</w:t>
      </w:r>
      <w:r w:rsidR="00F73A4C" w:rsidRPr="00643A43">
        <w:t xml:space="preserve"> </w:t>
      </w:r>
      <w:r w:rsidRPr="00643A43">
        <w:t>are</w:t>
      </w:r>
      <w:r w:rsidR="00F73A4C" w:rsidRPr="00643A43">
        <w:t xml:space="preserve"> </w:t>
      </w:r>
      <w:r w:rsidRPr="00643A43">
        <w:t>less</w:t>
      </w:r>
      <w:r w:rsidR="00F73A4C" w:rsidRPr="00643A43">
        <w:t xml:space="preserve"> </w:t>
      </w:r>
      <w:proofErr w:type="spellStart"/>
      <w:r w:rsidRPr="00643A43">
        <w:t>favourable</w:t>
      </w:r>
      <w:proofErr w:type="spellEnd"/>
      <w:r w:rsidR="00F73A4C" w:rsidRPr="00643A43">
        <w:t xml:space="preserve"> </w:t>
      </w:r>
      <w:r w:rsidRPr="00643A43">
        <w:t>than</w:t>
      </w:r>
      <w:r w:rsidR="00F73A4C" w:rsidRPr="00643A43">
        <w:t xml:space="preserve"> </w:t>
      </w:r>
      <w:r w:rsidRPr="00643A43">
        <w:t>self-ratings</w:t>
      </w:r>
      <w:r w:rsidR="00F73A4C" w:rsidRPr="00643A43">
        <w:t xml:space="preserve"> </w:t>
      </w:r>
      <w:r w:rsidRPr="00643A43">
        <w:t>from</w:t>
      </w:r>
      <w:r w:rsidR="00F73A4C" w:rsidRPr="00643A43">
        <w:t xml:space="preserve"> </w:t>
      </w:r>
      <w:r w:rsidRPr="00643A43">
        <w:t>men.</w:t>
      </w:r>
    </w:p>
    <w:p w14:paraId="3656AAC7" w14:textId="77777777" w:rsidR="005139B5" w:rsidRPr="00643A43" w:rsidRDefault="005139B5" w:rsidP="00643A43">
      <w:pPr>
        <w:pStyle w:val="BodyText"/>
        <w:spacing w:before="9"/>
        <w:jc w:val="both"/>
        <w:rPr>
          <w:sz w:val="26"/>
        </w:rPr>
      </w:pPr>
    </w:p>
    <w:p w14:paraId="35E27759" w14:textId="7E0F3880" w:rsidR="005139B5" w:rsidRPr="00643A43" w:rsidRDefault="0081249E" w:rsidP="00643A43">
      <w:pPr>
        <w:pStyle w:val="1PP"/>
        <w:jc w:val="both"/>
      </w:pPr>
      <w:r w:rsidRPr="00643A43">
        <w:t>The</w:t>
      </w:r>
      <w:r w:rsidR="00F73A4C" w:rsidRPr="00643A43">
        <w:t xml:space="preserve"> </w:t>
      </w:r>
      <w:r w:rsidRPr="00643A43">
        <w:t>third</w:t>
      </w:r>
      <w:r w:rsidR="00F73A4C" w:rsidRPr="00643A43">
        <w:t xml:space="preserve"> </w:t>
      </w:r>
      <w:r w:rsidRPr="00643A43">
        <w:t>hypothesis</w:t>
      </w:r>
      <w:r w:rsidR="00F73A4C" w:rsidRPr="00643A43">
        <w:t xml:space="preserve"> </w:t>
      </w:r>
      <w:r w:rsidRPr="00643A43">
        <w:t>compares</w:t>
      </w:r>
      <w:r w:rsidR="00F73A4C" w:rsidRPr="00643A43">
        <w:t xml:space="preserve"> </w:t>
      </w:r>
      <w:r w:rsidRPr="00643A43">
        <w:t>the</w:t>
      </w:r>
      <w:r w:rsidR="00F73A4C" w:rsidRPr="00643A43">
        <w:t xml:space="preserve"> </w:t>
      </w:r>
      <w:r w:rsidRPr="00643A43">
        <w:t>self-ratings</w:t>
      </w:r>
      <w:r w:rsidR="00F73A4C" w:rsidRPr="00643A43">
        <w:t xml:space="preserve"> </w:t>
      </w:r>
      <w:r w:rsidRPr="00643A43">
        <w:t>given</w:t>
      </w:r>
      <w:r w:rsidR="00F73A4C" w:rsidRPr="00643A43">
        <w:t xml:space="preserve"> </w:t>
      </w:r>
      <w:r w:rsidRPr="00643A43">
        <w:t>of</w:t>
      </w:r>
      <w:r w:rsidR="00F73A4C" w:rsidRPr="00643A43">
        <w:t xml:space="preserve"> </w:t>
      </w:r>
      <w:r w:rsidRPr="00643A43">
        <w:t>female</w:t>
      </w:r>
      <w:r w:rsidR="00F73A4C" w:rsidRPr="00643A43">
        <w:t xml:space="preserve"> </w:t>
      </w:r>
      <w:proofErr w:type="spellStart"/>
      <w:r w:rsidRPr="00643A43">
        <w:t>agro</w:t>
      </w:r>
      <w:proofErr w:type="spellEnd"/>
      <w:r w:rsidRPr="00643A43">
        <w:t>-input</w:t>
      </w:r>
      <w:r w:rsidR="00F73A4C" w:rsidRPr="00643A43">
        <w:t xml:space="preserve"> </w:t>
      </w:r>
      <w:r w:rsidRPr="00643A43">
        <w:t>dealers,</w:t>
      </w:r>
      <w:r w:rsidR="00F73A4C" w:rsidRPr="00643A43">
        <w:t xml:space="preserve"> </w:t>
      </w:r>
      <w:r w:rsidRPr="00643A43">
        <w:t>processors,</w:t>
      </w:r>
      <w:r w:rsidR="00F73A4C" w:rsidRPr="00643A43">
        <w:t xml:space="preserve"> </w:t>
      </w:r>
      <w:r w:rsidRPr="00643A43">
        <w:t>and</w:t>
      </w:r>
      <w:r w:rsidR="00F73A4C" w:rsidRPr="00643A43">
        <w:t xml:space="preserve"> </w:t>
      </w:r>
      <w:r w:rsidRPr="00643A43">
        <w:t>traders</w:t>
      </w:r>
      <w:r w:rsidR="00F73A4C" w:rsidRPr="00643A43">
        <w:t xml:space="preserve"> </w:t>
      </w:r>
      <w:r w:rsidRPr="00643A43">
        <w:t>to</w:t>
      </w:r>
      <w:r w:rsidR="00F73A4C" w:rsidRPr="00643A43">
        <w:t xml:space="preserve"> </w:t>
      </w:r>
      <w:r w:rsidRPr="00643A43">
        <w:t>the</w:t>
      </w:r>
      <w:r w:rsidR="00F73A4C" w:rsidRPr="00643A43">
        <w:t xml:space="preserve"> </w:t>
      </w:r>
      <w:r w:rsidRPr="00643A43">
        <w:t>self-rating</w:t>
      </w:r>
      <w:r w:rsidR="00F73A4C" w:rsidRPr="00643A43">
        <w:t xml:space="preserve"> </w:t>
      </w:r>
      <w:r w:rsidRPr="00643A43">
        <w:t>of</w:t>
      </w:r>
      <w:r w:rsidR="00F73A4C" w:rsidRPr="00643A43">
        <w:t xml:space="preserve"> </w:t>
      </w:r>
      <w:r w:rsidRPr="00643A43">
        <w:t>their</w:t>
      </w:r>
      <w:r w:rsidR="00F73A4C" w:rsidRPr="00643A43">
        <w:t xml:space="preserve"> </w:t>
      </w:r>
      <w:r w:rsidRPr="00643A43">
        <w:t>male</w:t>
      </w:r>
      <w:r w:rsidR="00F73A4C" w:rsidRPr="00643A43">
        <w:t xml:space="preserve"> </w:t>
      </w:r>
      <w:r w:rsidRPr="00643A43">
        <w:t>counterparts.</w:t>
      </w:r>
      <w:r w:rsidR="00F73A4C" w:rsidRPr="00643A43">
        <w:t xml:space="preserve"> </w:t>
      </w:r>
      <w:r w:rsidRPr="00643A43">
        <w:t>While</w:t>
      </w:r>
      <w:r w:rsidR="00F73A4C" w:rsidRPr="00643A43">
        <w:t xml:space="preserve"> </w:t>
      </w:r>
      <w:r w:rsidRPr="00643A43">
        <w:t>we</w:t>
      </w:r>
      <w:r w:rsidR="00F73A4C" w:rsidRPr="00643A43">
        <w:t xml:space="preserve"> </w:t>
      </w:r>
      <w:r w:rsidRPr="00643A43">
        <w:t>saw</w:t>
      </w:r>
      <w:r w:rsidR="00F73A4C" w:rsidRPr="00643A43">
        <w:t xml:space="preserve"> </w:t>
      </w:r>
      <w:r w:rsidRPr="00643A43">
        <w:t>in</w:t>
      </w:r>
      <w:r w:rsidR="00F73A4C" w:rsidRPr="00643A43">
        <w:t xml:space="preserve"> </w:t>
      </w:r>
      <w:r w:rsidRPr="00643A43">
        <w:t>hypothesis</w:t>
      </w:r>
      <w:r w:rsidR="00F73A4C" w:rsidRPr="00643A43">
        <w:t xml:space="preserve"> </w:t>
      </w:r>
      <w:r w:rsidRPr="00643A43">
        <w:t>1</w:t>
      </w:r>
      <w:r w:rsidR="00F73A4C" w:rsidRPr="00643A43">
        <w:t xml:space="preserve"> </w:t>
      </w:r>
      <w:r w:rsidRPr="00643A43">
        <w:t>that</w:t>
      </w:r>
      <w:r w:rsidR="00F73A4C" w:rsidRPr="00643A43">
        <w:t xml:space="preserve"> </w:t>
      </w:r>
      <w:r w:rsidRPr="00643A43">
        <w:t>actors</w:t>
      </w:r>
      <w:r w:rsidR="00F73A4C" w:rsidRPr="00643A43">
        <w:t xml:space="preserve"> </w:t>
      </w:r>
      <w:r w:rsidRPr="00643A43">
        <w:t>tend</w:t>
      </w:r>
      <w:r w:rsidR="00F73A4C" w:rsidRPr="00643A43">
        <w:t xml:space="preserve"> </w:t>
      </w:r>
      <w:r w:rsidRPr="00643A43">
        <w:t>to</w:t>
      </w:r>
      <w:r w:rsidR="00F73A4C" w:rsidRPr="00643A43">
        <w:t xml:space="preserve"> </w:t>
      </w:r>
      <w:r w:rsidRPr="00643A43">
        <w:t>overestimate</w:t>
      </w:r>
      <w:r w:rsidR="00F73A4C" w:rsidRPr="00643A43">
        <w:t xml:space="preserve"> </w:t>
      </w:r>
      <w:r w:rsidRPr="00643A43">
        <w:t>own</w:t>
      </w:r>
      <w:r w:rsidR="00F73A4C" w:rsidRPr="00643A43">
        <w:t xml:space="preserve"> </w:t>
      </w:r>
      <w:r w:rsidRPr="00643A43">
        <w:t>performance</w:t>
      </w:r>
      <w:r w:rsidR="00F73A4C" w:rsidRPr="00643A43">
        <w:t xml:space="preserve"> </w:t>
      </w:r>
      <w:r w:rsidRPr="00643A43">
        <w:t>and</w:t>
      </w:r>
      <w:r w:rsidR="00F73A4C" w:rsidRPr="00643A43">
        <w:t xml:space="preserve"> </w:t>
      </w:r>
      <w:r w:rsidRPr="00643A43">
        <w:t>in</w:t>
      </w:r>
      <w:r w:rsidR="00F73A4C" w:rsidRPr="00643A43">
        <w:t xml:space="preserve"> </w:t>
      </w:r>
      <w:r w:rsidRPr="00643A43">
        <w:t>hypothesis</w:t>
      </w:r>
      <w:r w:rsidR="00F73A4C" w:rsidRPr="00643A43">
        <w:t xml:space="preserve"> </w:t>
      </w:r>
      <w:r w:rsidRPr="00643A43">
        <w:t>2</w:t>
      </w:r>
      <w:r w:rsidR="00F73A4C" w:rsidRPr="00643A43">
        <w:t xml:space="preserve"> </w:t>
      </w:r>
      <w:r w:rsidRPr="00643A43">
        <w:t>that</w:t>
      </w:r>
      <w:r w:rsidR="00F73A4C" w:rsidRPr="00643A43">
        <w:t xml:space="preserve"> </w:t>
      </w:r>
      <w:r w:rsidRPr="00643A43">
        <w:t>women</w:t>
      </w:r>
      <w:r w:rsidR="00F73A4C" w:rsidRPr="00643A43">
        <w:t xml:space="preserve"> </w:t>
      </w:r>
      <w:r w:rsidRPr="00643A43">
        <w:t>tend</w:t>
      </w:r>
      <w:r w:rsidR="00F73A4C" w:rsidRPr="00643A43">
        <w:t xml:space="preserve"> </w:t>
      </w:r>
      <w:r w:rsidRPr="00643A43">
        <w:t>to</w:t>
      </w:r>
      <w:r w:rsidR="00F73A4C" w:rsidRPr="00643A43">
        <w:t xml:space="preserve"> </w:t>
      </w:r>
      <w:r w:rsidRPr="00643A43">
        <w:t>rate</w:t>
      </w:r>
      <w:r w:rsidR="00F73A4C" w:rsidRPr="00643A43">
        <w:t xml:space="preserve"> </w:t>
      </w:r>
      <w:r w:rsidRPr="00643A43">
        <w:t>others</w:t>
      </w:r>
      <w:r w:rsidR="00F73A4C" w:rsidRPr="00643A43">
        <w:t xml:space="preserve"> </w:t>
      </w:r>
      <w:r w:rsidRPr="00643A43">
        <w:t>higher</w:t>
      </w:r>
      <w:r w:rsidR="00F73A4C" w:rsidRPr="00643A43">
        <w:t xml:space="preserve"> </w:t>
      </w:r>
      <w:r w:rsidRPr="00643A43">
        <w:t>than</w:t>
      </w:r>
      <w:r w:rsidR="00F73A4C" w:rsidRPr="00643A43">
        <w:t xml:space="preserve"> </w:t>
      </w:r>
      <w:r w:rsidRPr="00643A43">
        <w:t>men</w:t>
      </w:r>
      <w:r w:rsidR="00F73A4C" w:rsidRPr="00643A43">
        <w:t xml:space="preserve"> </w:t>
      </w:r>
      <w:r w:rsidRPr="00643A43">
        <w:t>do,</w:t>
      </w:r>
      <w:r w:rsidR="00F73A4C" w:rsidRPr="00643A43">
        <w:t xml:space="preserve"> </w:t>
      </w:r>
      <w:r w:rsidRPr="00643A43">
        <w:t>studies</w:t>
      </w:r>
      <w:r w:rsidR="00F73A4C" w:rsidRPr="00643A43">
        <w:t xml:space="preserve"> </w:t>
      </w:r>
      <w:r w:rsidRPr="00643A43">
        <w:t>suggest</w:t>
      </w:r>
      <w:r w:rsidR="00F73A4C" w:rsidRPr="00643A43">
        <w:t xml:space="preserve"> </w:t>
      </w:r>
      <w:r w:rsidRPr="00643A43">
        <w:t>that</w:t>
      </w:r>
      <w:r w:rsidR="00F73A4C" w:rsidRPr="00643A43">
        <w:t xml:space="preserve"> </w:t>
      </w:r>
      <w:r w:rsidRPr="00643A43">
        <w:t>women</w:t>
      </w:r>
      <w:r w:rsidR="00F73A4C" w:rsidRPr="00643A43">
        <w:t xml:space="preserve"> </w:t>
      </w:r>
      <w:r w:rsidRPr="00643A43">
        <w:t>generally</w:t>
      </w:r>
      <w:r w:rsidR="00F73A4C" w:rsidRPr="00643A43">
        <w:t xml:space="preserve"> </w:t>
      </w:r>
      <w:r w:rsidRPr="00643A43">
        <w:t>tend</w:t>
      </w:r>
      <w:r w:rsidR="00F73A4C" w:rsidRPr="00643A43">
        <w:t xml:space="preserve"> </w:t>
      </w:r>
      <w:r w:rsidRPr="00643A43">
        <w:t>to</w:t>
      </w:r>
      <w:r w:rsidR="00F73A4C" w:rsidRPr="00643A43">
        <w:t xml:space="preserve"> </w:t>
      </w:r>
      <w:r w:rsidRPr="00643A43">
        <w:t>underrate</w:t>
      </w:r>
      <w:r w:rsidR="00F73A4C" w:rsidRPr="00643A43">
        <w:t xml:space="preserve"> </w:t>
      </w:r>
      <w:r w:rsidRPr="00643A43">
        <w:t>themselves</w:t>
      </w:r>
      <w:r w:rsidR="00F73A4C" w:rsidRPr="00643A43">
        <w:t xml:space="preserve"> </w:t>
      </w:r>
      <w:r w:rsidRPr="00643A43">
        <w:t>(relative</w:t>
      </w:r>
      <w:r w:rsidR="00F73A4C" w:rsidRPr="00643A43">
        <w:t xml:space="preserve"> </w:t>
      </w:r>
      <w:r w:rsidRPr="00643A43">
        <w:t>to</w:t>
      </w:r>
      <w:r w:rsidR="00F73A4C" w:rsidRPr="00643A43">
        <w:t xml:space="preserve"> </w:t>
      </w:r>
      <w:r w:rsidRPr="00643A43">
        <w:t>men).</w:t>
      </w:r>
      <w:r w:rsidR="00F73A4C" w:rsidRPr="00643A43">
        <w:t xml:space="preserve"> </w:t>
      </w:r>
      <w:r w:rsidRPr="00643A43">
        <w:t>For</w:t>
      </w:r>
      <w:r w:rsidR="00F73A4C" w:rsidRPr="00643A43">
        <w:t xml:space="preserve"> </w:t>
      </w:r>
      <w:r w:rsidRPr="00643A43">
        <w:t>instance,</w:t>
      </w:r>
      <w:r w:rsidR="00F73A4C" w:rsidRPr="00643A43">
        <w:t xml:space="preserve"> </w:t>
      </w:r>
      <w:hyperlink w:anchor="_bookmark59" w:history="1">
        <w:proofErr w:type="spellStart"/>
        <w:r w:rsidRPr="00643A43">
          <w:t>Patiar</w:t>
        </w:r>
        <w:proofErr w:type="spellEnd"/>
        <w:r w:rsidR="00F73A4C" w:rsidRPr="00643A43">
          <w:t xml:space="preserve"> </w:t>
        </w:r>
        <w:r w:rsidRPr="00643A43">
          <w:t>and</w:t>
        </w:r>
        <w:r w:rsidR="00F73A4C" w:rsidRPr="00643A43">
          <w:t xml:space="preserve"> </w:t>
        </w:r>
        <w:r w:rsidRPr="00643A43">
          <w:t>Mia</w:t>
        </w:r>
        <w:r w:rsidR="00F73A4C" w:rsidRPr="00643A43">
          <w:t xml:space="preserve"> </w:t>
        </w:r>
      </w:hyperlink>
      <w:r w:rsidRPr="00643A43">
        <w:t>(</w:t>
      </w:r>
      <w:hyperlink w:anchor="_bookmark59" w:history="1">
        <w:r w:rsidRPr="00643A43">
          <w:t>2008</w:t>
        </w:r>
      </w:hyperlink>
      <w:r w:rsidRPr="00643A43">
        <w:t>)</w:t>
      </w:r>
      <w:r w:rsidR="00F73A4C" w:rsidRPr="00643A43">
        <w:t xml:space="preserve"> </w:t>
      </w:r>
      <w:r w:rsidRPr="00643A43">
        <w:t>find</w:t>
      </w:r>
      <w:r w:rsidR="00F73A4C" w:rsidRPr="00643A43">
        <w:t xml:space="preserve"> </w:t>
      </w:r>
      <w:r w:rsidRPr="00643A43">
        <w:t>that</w:t>
      </w:r>
      <w:r w:rsidR="00F73A4C" w:rsidRPr="00643A43">
        <w:t xml:space="preserve"> </w:t>
      </w:r>
      <w:r w:rsidRPr="00643A43">
        <w:t>in</w:t>
      </w:r>
      <w:r w:rsidR="00F73A4C" w:rsidRPr="00643A43">
        <w:t xml:space="preserve"> </w:t>
      </w:r>
      <w:r w:rsidRPr="00643A43">
        <w:t>the</w:t>
      </w:r>
      <w:r w:rsidR="00F73A4C" w:rsidRPr="00643A43">
        <w:t xml:space="preserve"> </w:t>
      </w:r>
      <w:r w:rsidRPr="00643A43">
        <w:t>hotel</w:t>
      </w:r>
      <w:r w:rsidR="00F73A4C" w:rsidRPr="00643A43">
        <w:t xml:space="preserve"> </w:t>
      </w:r>
      <w:r w:rsidRPr="00643A43">
        <w:t>industry,</w:t>
      </w:r>
      <w:r w:rsidR="00F73A4C" w:rsidRPr="00643A43">
        <w:t xml:space="preserve"> </w:t>
      </w:r>
      <w:r w:rsidRPr="00643A43">
        <w:t>male</w:t>
      </w:r>
      <w:r w:rsidR="00F73A4C" w:rsidRPr="00643A43">
        <w:t xml:space="preserve"> </w:t>
      </w:r>
      <w:r w:rsidRPr="00643A43">
        <w:t>department</w:t>
      </w:r>
      <w:r w:rsidR="00F73A4C" w:rsidRPr="00643A43">
        <w:t xml:space="preserve"> </w:t>
      </w:r>
      <w:r w:rsidRPr="00643A43">
        <w:t>managers</w:t>
      </w:r>
      <w:r w:rsidR="00F73A4C" w:rsidRPr="00643A43">
        <w:t xml:space="preserve"> </w:t>
      </w:r>
      <w:r w:rsidRPr="00643A43">
        <w:t>tend</w:t>
      </w:r>
      <w:r w:rsidR="00F73A4C" w:rsidRPr="00643A43">
        <w:t xml:space="preserve"> </w:t>
      </w:r>
      <w:r w:rsidRPr="00643A43">
        <w:t>to</w:t>
      </w:r>
      <w:r w:rsidR="00F73A4C" w:rsidRPr="00643A43">
        <w:t xml:space="preserve"> </w:t>
      </w:r>
      <w:r w:rsidRPr="00643A43">
        <w:t>hold</w:t>
      </w:r>
      <w:r w:rsidR="00F73A4C" w:rsidRPr="00643A43">
        <w:t xml:space="preserve"> </w:t>
      </w:r>
      <w:r w:rsidRPr="00643A43">
        <w:t>inflated</w:t>
      </w:r>
      <w:r w:rsidR="00F73A4C" w:rsidRPr="00643A43">
        <w:t xml:space="preserve"> </w:t>
      </w:r>
      <w:r w:rsidRPr="00643A43">
        <w:t>self-assessments,</w:t>
      </w:r>
      <w:r w:rsidR="00F73A4C" w:rsidRPr="00643A43">
        <w:t xml:space="preserve"> </w:t>
      </w:r>
      <w:r w:rsidRPr="00643A43">
        <w:t>while</w:t>
      </w:r>
      <w:r w:rsidR="00F73A4C" w:rsidRPr="00643A43">
        <w:t xml:space="preserve"> </w:t>
      </w:r>
      <w:r w:rsidRPr="00643A43">
        <w:t>the</w:t>
      </w:r>
      <w:r w:rsidR="00F73A4C" w:rsidRPr="00643A43">
        <w:t xml:space="preserve"> </w:t>
      </w:r>
      <w:r w:rsidRPr="00643A43">
        <w:t>women</w:t>
      </w:r>
      <w:r w:rsidR="00F73A4C" w:rsidRPr="00643A43">
        <w:t xml:space="preserve"> </w:t>
      </w:r>
      <w:r w:rsidRPr="00643A43">
        <w:t>assessed</w:t>
      </w:r>
      <w:r w:rsidR="00F73A4C" w:rsidRPr="00643A43">
        <w:t xml:space="preserve"> </w:t>
      </w:r>
      <w:r w:rsidRPr="00643A43">
        <w:t>themselves</w:t>
      </w:r>
      <w:r w:rsidR="00F73A4C" w:rsidRPr="00643A43">
        <w:t xml:space="preserve"> </w:t>
      </w:r>
      <w:r w:rsidRPr="00643A43">
        <w:t>lower.</w:t>
      </w:r>
      <w:r w:rsidR="00F73A4C" w:rsidRPr="00643A43">
        <w:t xml:space="preserve"> </w:t>
      </w:r>
      <w:r w:rsidRPr="00643A43">
        <w:t>Similar</w:t>
      </w:r>
      <w:r w:rsidR="00F73A4C" w:rsidRPr="00643A43">
        <w:t xml:space="preserve"> </w:t>
      </w:r>
      <w:r w:rsidRPr="00643A43">
        <w:t>patterns</w:t>
      </w:r>
      <w:r w:rsidR="00F73A4C" w:rsidRPr="00643A43">
        <w:t xml:space="preserve"> </w:t>
      </w:r>
      <w:r w:rsidRPr="00643A43">
        <w:t>have</w:t>
      </w:r>
      <w:r w:rsidR="00F73A4C" w:rsidRPr="00643A43">
        <w:t xml:space="preserve"> </w:t>
      </w:r>
      <w:r w:rsidRPr="00643A43">
        <w:t>consistently</w:t>
      </w:r>
      <w:r w:rsidR="00F73A4C" w:rsidRPr="00643A43">
        <w:t xml:space="preserve"> </w:t>
      </w:r>
      <w:r w:rsidRPr="00643A43">
        <w:t>been</w:t>
      </w:r>
      <w:r w:rsidR="00F73A4C" w:rsidRPr="00643A43">
        <w:t xml:space="preserve"> </w:t>
      </w:r>
      <w:r w:rsidRPr="00643A43">
        <w:t>found</w:t>
      </w:r>
      <w:r w:rsidR="00F73A4C" w:rsidRPr="00643A43">
        <w:t xml:space="preserve"> </w:t>
      </w:r>
      <w:r w:rsidRPr="00643A43">
        <w:t>in</w:t>
      </w:r>
      <w:r w:rsidR="00F73A4C" w:rsidRPr="00643A43">
        <w:t xml:space="preserve"> </w:t>
      </w:r>
      <w:r w:rsidRPr="00643A43">
        <w:t>a</w:t>
      </w:r>
      <w:r w:rsidR="00F73A4C" w:rsidRPr="00643A43">
        <w:t xml:space="preserve"> </w:t>
      </w:r>
      <w:r w:rsidRPr="00643A43">
        <w:t>variety</w:t>
      </w:r>
      <w:r w:rsidR="00F73A4C" w:rsidRPr="00643A43">
        <w:t xml:space="preserve"> </w:t>
      </w:r>
      <w:r w:rsidRPr="00643A43">
        <w:t>of</w:t>
      </w:r>
      <w:r w:rsidR="00F73A4C" w:rsidRPr="00643A43">
        <w:t xml:space="preserve"> </w:t>
      </w:r>
      <w:r w:rsidRPr="00643A43">
        <w:t>contexts</w:t>
      </w:r>
      <w:r w:rsidR="00F73A4C" w:rsidRPr="00643A43">
        <w:t xml:space="preserve"> </w:t>
      </w:r>
      <w:r w:rsidRPr="00643A43">
        <w:t>(</w:t>
      </w:r>
      <w:proofErr w:type="spellStart"/>
      <w:r w:rsidRPr="00643A43">
        <w:t>eg.</w:t>
      </w:r>
      <w:proofErr w:type="spellEnd"/>
      <w:r w:rsidR="00F73A4C" w:rsidRPr="00643A43">
        <w:t xml:space="preserve"> </w:t>
      </w:r>
      <w:hyperlink w:anchor="_bookmark19" w:history="1">
        <w:r w:rsidRPr="00643A43">
          <w:t>Bengtsson</w:t>
        </w:r>
        <w:r w:rsidR="00F73A4C" w:rsidRPr="00643A43">
          <w:t xml:space="preserve"> </w:t>
        </w:r>
        <w:r w:rsidRPr="00643A43">
          <w:t>et</w:t>
        </w:r>
        <w:r w:rsidR="00F73A4C" w:rsidRPr="00643A43">
          <w:t xml:space="preserve"> </w:t>
        </w:r>
        <w:r w:rsidRPr="00643A43">
          <w:t>al.</w:t>
        </w:r>
      </w:hyperlink>
      <w:r w:rsidRPr="00643A43">
        <w:t>,</w:t>
      </w:r>
      <w:r w:rsidR="00F73A4C" w:rsidRPr="00643A43">
        <w:t xml:space="preserve"> </w:t>
      </w:r>
      <w:hyperlink w:anchor="_bookmark19" w:history="1">
        <w:r w:rsidRPr="00643A43">
          <w:t>2005</w:t>
        </w:r>
      </w:hyperlink>
      <w:r w:rsidRPr="00643A43">
        <w:t>;</w:t>
      </w:r>
      <w:r w:rsidR="00F73A4C" w:rsidRPr="00643A43">
        <w:t xml:space="preserve"> </w:t>
      </w:r>
      <w:hyperlink w:anchor="_bookmark21" w:history="1">
        <w:r w:rsidRPr="00643A43">
          <w:t>Beyer</w:t>
        </w:r>
      </w:hyperlink>
      <w:r w:rsidRPr="00643A43">
        <w:t>,</w:t>
      </w:r>
      <w:r w:rsidR="00F73A4C" w:rsidRPr="00643A43">
        <w:t xml:space="preserve"> </w:t>
      </w:r>
      <w:hyperlink w:anchor="_bookmark21" w:history="1">
        <w:r w:rsidRPr="00643A43">
          <w:t>1990</w:t>
        </w:r>
      </w:hyperlink>
      <w:r w:rsidRPr="00643A43">
        <w:t>;</w:t>
      </w:r>
      <w:r w:rsidR="00F73A4C" w:rsidRPr="00643A43">
        <w:t xml:space="preserve"> </w:t>
      </w:r>
      <w:hyperlink w:anchor="_bookmark62" w:history="1">
        <w:proofErr w:type="spellStart"/>
        <w:r w:rsidRPr="00643A43">
          <w:t>Rosenkrantz</w:t>
        </w:r>
        <w:proofErr w:type="spellEnd"/>
        <w:r w:rsidR="00F73A4C" w:rsidRPr="00643A43">
          <w:t xml:space="preserve"> </w:t>
        </w:r>
        <w:r w:rsidRPr="00643A43">
          <w:t>et</w:t>
        </w:r>
        <w:r w:rsidR="00F73A4C" w:rsidRPr="00643A43">
          <w:t xml:space="preserve"> </w:t>
        </w:r>
        <w:r w:rsidRPr="00643A43">
          <w:t>al.</w:t>
        </w:r>
      </w:hyperlink>
      <w:r w:rsidRPr="00643A43">
        <w:t>,</w:t>
      </w:r>
      <w:r w:rsidR="00F73A4C" w:rsidRPr="00643A43">
        <w:t xml:space="preserve"> </w:t>
      </w:r>
      <w:hyperlink w:anchor="_bookmark62" w:history="1">
        <w:r w:rsidRPr="00643A43">
          <w:t>1968</w:t>
        </w:r>
      </w:hyperlink>
      <w:r w:rsidRPr="00643A43">
        <w:t>).</w:t>
      </w:r>
      <w:r w:rsidR="00F73A4C" w:rsidRPr="00643A43">
        <w:t xml:space="preserve"> </w:t>
      </w:r>
      <w:r w:rsidRPr="00643A43">
        <w:t>Not</w:t>
      </w:r>
      <w:r w:rsidR="00F73A4C" w:rsidRPr="00643A43">
        <w:t xml:space="preserve"> </w:t>
      </w:r>
      <w:r w:rsidRPr="00643A43">
        <w:t>only</w:t>
      </w:r>
      <w:r w:rsidR="00F73A4C" w:rsidRPr="00643A43">
        <w:t xml:space="preserve"> </w:t>
      </w:r>
      <w:r w:rsidRPr="00643A43">
        <w:t>that,</w:t>
      </w:r>
      <w:r w:rsidR="00F73A4C" w:rsidRPr="00643A43">
        <w:t xml:space="preserve"> </w:t>
      </w:r>
      <w:hyperlink w:anchor="_bookmark23" w:history="1">
        <w:proofErr w:type="spellStart"/>
        <w:r w:rsidRPr="00643A43">
          <w:t>Braddy</w:t>
        </w:r>
        <w:proofErr w:type="spellEnd"/>
        <w:r w:rsidR="00F73A4C" w:rsidRPr="00643A43">
          <w:t xml:space="preserve"> </w:t>
        </w:r>
        <w:r w:rsidRPr="00643A43">
          <w:t>et</w:t>
        </w:r>
        <w:r w:rsidR="00F73A4C" w:rsidRPr="00643A43">
          <w:t xml:space="preserve"> </w:t>
        </w:r>
        <w:r w:rsidRPr="00643A43">
          <w:t>al.</w:t>
        </w:r>
      </w:hyperlink>
      <w:r w:rsidR="00F73A4C" w:rsidRPr="00643A43">
        <w:t xml:space="preserve"> </w:t>
      </w:r>
      <w:r w:rsidRPr="00643A43">
        <w:t>(</w:t>
      </w:r>
      <w:hyperlink w:anchor="_bookmark23" w:history="1">
        <w:r w:rsidRPr="00643A43">
          <w:t>2020</w:t>
        </w:r>
      </w:hyperlink>
      <w:r w:rsidRPr="00643A43">
        <w:t>)</w:t>
      </w:r>
      <w:r w:rsidR="00F73A4C" w:rsidRPr="00643A43">
        <w:t xml:space="preserve"> </w:t>
      </w:r>
      <w:r w:rsidRPr="00643A43">
        <w:t>found</w:t>
      </w:r>
      <w:r w:rsidR="00F73A4C" w:rsidRPr="00643A43">
        <w:t xml:space="preserve"> </w:t>
      </w:r>
      <w:r w:rsidRPr="00643A43">
        <w:t>that</w:t>
      </w:r>
      <w:r w:rsidR="00F73A4C" w:rsidRPr="00643A43">
        <w:t xml:space="preserve"> </w:t>
      </w:r>
      <w:r w:rsidRPr="00643A43">
        <w:t>women</w:t>
      </w:r>
      <w:r w:rsidR="00F73A4C" w:rsidRPr="00643A43">
        <w:t xml:space="preserve"> </w:t>
      </w:r>
      <w:r w:rsidRPr="00643A43">
        <w:t>tend</w:t>
      </w:r>
      <w:r w:rsidR="00F73A4C" w:rsidRPr="00643A43">
        <w:t xml:space="preserve"> </w:t>
      </w:r>
      <w:r w:rsidRPr="00643A43">
        <w:t>to</w:t>
      </w:r>
      <w:r w:rsidR="00F73A4C" w:rsidRPr="00643A43">
        <w:t xml:space="preserve"> </w:t>
      </w:r>
      <w:r w:rsidRPr="00643A43">
        <w:t>experience</w:t>
      </w:r>
      <w:r w:rsidR="00F73A4C" w:rsidRPr="00643A43">
        <w:t xml:space="preserve"> </w:t>
      </w:r>
      <w:r w:rsidRPr="00643A43">
        <w:t>harsher</w:t>
      </w:r>
      <w:r w:rsidR="00F73A4C" w:rsidRPr="00643A43">
        <w:t xml:space="preserve"> </w:t>
      </w:r>
      <w:r w:rsidRPr="00643A43">
        <w:t>consequences</w:t>
      </w:r>
      <w:r w:rsidR="00F73A4C" w:rsidRPr="00643A43">
        <w:t xml:space="preserve"> </w:t>
      </w:r>
      <w:r w:rsidRPr="00643A43">
        <w:t>than</w:t>
      </w:r>
      <w:r w:rsidR="00F73A4C" w:rsidRPr="00643A43">
        <w:t xml:space="preserve"> </w:t>
      </w:r>
      <w:r w:rsidRPr="00643A43">
        <w:t>men</w:t>
      </w:r>
      <w:r w:rsidR="00F73A4C" w:rsidRPr="00643A43">
        <w:t xml:space="preserve"> </w:t>
      </w:r>
      <w:r w:rsidRPr="00643A43">
        <w:t>when</w:t>
      </w:r>
      <w:r w:rsidR="00F73A4C" w:rsidRPr="00643A43">
        <w:t xml:space="preserve"> </w:t>
      </w:r>
      <w:r w:rsidRPr="00643A43">
        <w:t>they</w:t>
      </w:r>
      <w:r w:rsidR="00F73A4C" w:rsidRPr="00643A43">
        <w:t xml:space="preserve"> </w:t>
      </w:r>
      <w:r w:rsidRPr="00643A43">
        <w:t>overrate</w:t>
      </w:r>
      <w:r w:rsidR="00F73A4C" w:rsidRPr="00643A43">
        <w:t xml:space="preserve"> </w:t>
      </w:r>
      <w:r w:rsidRPr="00643A43">
        <w:t>themselves.</w:t>
      </w:r>
    </w:p>
    <w:p w14:paraId="4C09701E" w14:textId="03FB3026" w:rsidR="005139B5" w:rsidRPr="00643A43" w:rsidRDefault="0081249E" w:rsidP="00643A43">
      <w:pPr>
        <w:pStyle w:val="1PP"/>
        <w:jc w:val="both"/>
      </w:pPr>
      <w:r w:rsidRPr="00643A43">
        <w:t>Lower</w:t>
      </w:r>
      <w:r w:rsidR="00F73A4C" w:rsidRPr="00643A43">
        <w:t xml:space="preserve"> </w:t>
      </w:r>
      <w:r w:rsidRPr="00643A43">
        <w:t>self-ratings</w:t>
      </w:r>
      <w:r w:rsidR="00F73A4C" w:rsidRPr="00643A43">
        <w:t xml:space="preserve"> </w:t>
      </w:r>
      <w:r w:rsidRPr="00643A43">
        <w:t>of</w:t>
      </w:r>
      <w:r w:rsidR="00F73A4C" w:rsidRPr="00643A43">
        <w:t xml:space="preserve"> </w:t>
      </w:r>
      <w:r w:rsidRPr="00643A43">
        <w:t>women</w:t>
      </w:r>
      <w:r w:rsidR="00F73A4C" w:rsidRPr="00643A43">
        <w:t xml:space="preserve"> </w:t>
      </w:r>
      <w:r w:rsidRPr="00643A43">
        <w:t>as</w:t>
      </w:r>
      <w:r w:rsidR="00F73A4C" w:rsidRPr="00643A43">
        <w:t xml:space="preserve"> </w:t>
      </w:r>
      <w:r w:rsidRPr="00643A43">
        <w:t>compared</w:t>
      </w:r>
      <w:r w:rsidR="00F73A4C" w:rsidRPr="00643A43">
        <w:t xml:space="preserve"> </w:t>
      </w:r>
      <w:r w:rsidRPr="00643A43">
        <w:t>to</w:t>
      </w:r>
      <w:r w:rsidR="00F73A4C" w:rsidRPr="00643A43">
        <w:t xml:space="preserve"> </w:t>
      </w:r>
      <w:r w:rsidRPr="00643A43">
        <w:t>men</w:t>
      </w:r>
      <w:r w:rsidR="00F73A4C" w:rsidRPr="00643A43">
        <w:t xml:space="preserve"> </w:t>
      </w:r>
      <w:r w:rsidRPr="00643A43">
        <w:t>may</w:t>
      </w:r>
      <w:r w:rsidR="00F73A4C" w:rsidRPr="00643A43">
        <w:t xml:space="preserve"> </w:t>
      </w:r>
      <w:r w:rsidRPr="00643A43">
        <w:t>signal</w:t>
      </w:r>
      <w:r w:rsidR="00F73A4C" w:rsidRPr="00643A43">
        <w:t xml:space="preserve"> </w:t>
      </w:r>
      <w:r w:rsidRPr="00643A43">
        <w:t>a</w:t>
      </w:r>
      <w:r w:rsidR="00F73A4C" w:rsidRPr="00643A43">
        <w:t xml:space="preserve"> </w:t>
      </w:r>
      <w:r w:rsidRPr="00643A43">
        <w:t>lack</w:t>
      </w:r>
      <w:r w:rsidR="00F73A4C" w:rsidRPr="00643A43">
        <w:t xml:space="preserve"> </w:t>
      </w:r>
      <w:r w:rsidRPr="00643A43">
        <w:t>of</w:t>
      </w:r>
      <w:r w:rsidR="00F73A4C" w:rsidRPr="00643A43">
        <w:t xml:space="preserve"> </w:t>
      </w:r>
      <w:r w:rsidRPr="00643A43">
        <w:t>confidence</w:t>
      </w:r>
      <w:r w:rsidR="00F73A4C" w:rsidRPr="00643A43">
        <w:t xml:space="preserve"> </w:t>
      </w:r>
      <w:r w:rsidRPr="00643A43">
        <w:t>which</w:t>
      </w:r>
      <w:r w:rsidR="00F73A4C" w:rsidRPr="00643A43">
        <w:t xml:space="preserve"> </w:t>
      </w:r>
      <w:r w:rsidRPr="00643A43">
        <w:t>may</w:t>
      </w:r>
      <w:r w:rsidR="00F73A4C" w:rsidRPr="00643A43">
        <w:t xml:space="preserve"> </w:t>
      </w:r>
      <w:r w:rsidRPr="00643A43">
        <w:t>hamper</w:t>
      </w:r>
      <w:r w:rsidR="00F73A4C" w:rsidRPr="00643A43">
        <w:t xml:space="preserve"> </w:t>
      </w:r>
      <w:r w:rsidRPr="00643A43">
        <w:t>aspirations</w:t>
      </w:r>
      <w:r w:rsidR="00F73A4C" w:rsidRPr="00643A43">
        <w:t xml:space="preserve"> </w:t>
      </w:r>
      <w:r w:rsidRPr="00643A43">
        <w:t>and</w:t>
      </w:r>
      <w:r w:rsidR="00F73A4C" w:rsidRPr="00643A43">
        <w:t xml:space="preserve"> </w:t>
      </w:r>
      <w:r w:rsidRPr="00643A43">
        <w:t>refrain</w:t>
      </w:r>
      <w:r w:rsidR="00F73A4C" w:rsidRPr="00643A43">
        <w:t xml:space="preserve"> </w:t>
      </w:r>
      <w:r w:rsidRPr="00643A43">
        <w:t>women</w:t>
      </w:r>
      <w:r w:rsidR="00F73A4C" w:rsidRPr="00643A43">
        <w:t xml:space="preserve"> </w:t>
      </w:r>
      <w:r w:rsidRPr="00643A43">
        <w:t>from</w:t>
      </w:r>
      <w:r w:rsidR="00F73A4C" w:rsidRPr="00643A43">
        <w:t xml:space="preserve"> </w:t>
      </w:r>
      <w:r w:rsidRPr="00643A43">
        <w:t>thriving</w:t>
      </w:r>
      <w:r w:rsidR="00F73A4C" w:rsidRPr="00643A43">
        <w:t xml:space="preserve"> </w:t>
      </w:r>
      <w:r w:rsidRPr="00643A43">
        <w:t>in</w:t>
      </w:r>
      <w:r w:rsidR="00F73A4C" w:rsidRPr="00643A43">
        <w:t xml:space="preserve"> </w:t>
      </w:r>
      <w:r w:rsidRPr="00643A43">
        <w:t>business.</w:t>
      </w:r>
      <w:r w:rsidR="00F73A4C" w:rsidRPr="00643A43">
        <w:t xml:space="preserve"> </w:t>
      </w:r>
      <w:r w:rsidRPr="00643A43">
        <w:t>Cultural</w:t>
      </w:r>
      <w:r w:rsidR="00F73A4C" w:rsidRPr="00643A43">
        <w:t xml:space="preserve"> </w:t>
      </w:r>
      <w:r w:rsidRPr="00643A43">
        <w:t>norms,</w:t>
      </w:r>
      <w:r w:rsidR="00F73A4C" w:rsidRPr="00643A43">
        <w:t xml:space="preserve"> </w:t>
      </w:r>
      <w:r w:rsidRPr="00643A43">
        <w:t>societal</w:t>
      </w:r>
      <w:r w:rsidR="00F73A4C" w:rsidRPr="00643A43">
        <w:t xml:space="preserve"> </w:t>
      </w:r>
      <w:r w:rsidRPr="00643A43">
        <w:t>expectations,</w:t>
      </w:r>
      <w:r w:rsidR="00F73A4C" w:rsidRPr="00643A43">
        <w:t xml:space="preserve"> </w:t>
      </w:r>
      <w:r w:rsidRPr="00643A43">
        <w:t>and</w:t>
      </w:r>
      <w:r w:rsidR="00F73A4C" w:rsidRPr="00643A43">
        <w:t xml:space="preserve"> </w:t>
      </w:r>
      <w:r w:rsidRPr="00643A43">
        <w:t>gender</w:t>
      </w:r>
      <w:r w:rsidR="00F73A4C" w:rsidRPr="00643A43">
        <w:t xml:space="preserve"> </w:t>
      </w:r>
      <w:r w:rsidRPr="00643A43">
        <w:t>stereotyping</w:t>
      </w:r>
      <w:r w:rsidR="00F73A4C" w:rsidRPr="00643A43">
        <w:t xml:space="preserve"> </w:t>
      </w:r>
      <w:r w:rsidRPr="00643A43">
        <w:t>will</w:t>
      </w:r>
      <w:r w:rsidR="00F73A4C" w:rsidRPr="00643A43">
        <w:t xml:space="preserve"> </w:t>
      </w:r>
      <w:r w:rsidRPr="00643A43">
        <w:t>also</w:t>
      </w:r>
      <w:r w:rsidR="00F73A4C" w:rsidRPr="00643A43">
        <w:t xml:space="preserve"> </w:t>
      </w:r>
      <w:r w:rsidRPr="00643A43">
        <w:t>be</w:t>
      </w:r>
      <w:r w:rsidR="00F73A4C" w:rsidRPr="00643A43">
        <w:t xml:space="preserve"> </w:t>
      </w:r>
      <w:r w:rsidRPr="00643A43">
        <w:t>reflected</w:t>
      </w:r>
      <w:r w:rsidR="00F73A4C" w:rsidRPr="00643A43">
        <w:t xml:space="preserve"> </w:t>
      </w:r>
      <w:r w:rsidRPr="00643A43">
        <w:t>in</w:t>
      </w:r>
      <w:r w:rsidR="00F73A4C" w:rsidRPr="00643A43">
        <w:t xml:space="preserve"> </w:t>
      </w:r>
      <w:r w:rsidRPr="00643A43">
        <w:t>self-ratings.</w:t>
      </w:r>
      <w:r w:rsidR="00F73A4C" w:rsidRPr="00643A43">
        <w:t xml:space="preserve"> </w:t>
      </w:r>
      <w:r w:rsidRPr="00643A43">
        <w:t>Such</w:t>
      </w:r>
      <w:r w:rsidR="00F73A4C" w:rsidRPr="00643A43">
        <w:t xml:space="preserve"> </w:t>
      </w:r>
      <w:r w:rsidRPr="00643A43">
        <w:t>gendered</w:t>
      </w:r>
      <w:r w:rsidR="00F73A4C" w:rsidRPr="00643A43">
        <w:t xml:space="preserve"> </w:t>
      </w:r>
      <w:r w:rsidRPr="00643A43">
        <w:t>ideas</w:t>
      </w:r>
      <w:r w:rsidR="00F73A4C" w:rsidRPr="00643A43">
        <w:t xml:space="preserve"> </w:t>
      </w:r>
      <w:r w:rsidRPr="00643A43">
        <w:t>of</w:t>
      </w:r>
      <w:r w:rsidR="00F73A4C" w:rsidRPr="00643A43">
        <w:t xml:space="preserve"> </w:t>
      </w:r>
      <w:r w:rsidRPr="00643A43">
        <w:t>self-assessment</w:t>
      </w:r>
      <w:r w:rsidR="00F73A4C" w:rsidRPr="00643A43">
        <w:t xml:space="preserve"> </w:t>
      </w:r>
      <w:r w:rsidRPr="00643A43">
        <w:t>can</w:t>
      </w:r>
      <w:r w:rsidR="00F73A4C" w:rsidRPr="00643A43">
        <w:t xml:space="preserve"> </w:t>
      </w:r>
      <w:r w:rsidRPr="00643A43">
        <w:t>thus</w:t>
      </w:r>
      <w:r w:rsidR="00F73A4C" w:rsidRPr="00643A43">
        <w:t xml:space="preserve"> </w:t>
      </w:r>
      <w:r w:rsidRPr="00643A43">
        <w:t>be</w:t>
      </w:r>
      <w:r w:rsidR="00F73A4C" w:rsidRPr="00643A43">
        <w:t xml:space="preserve"> </w:t>
      </w:r>
      <w:r w:rsidRPr="00643A43">
        <w:t>an</w:t>
      </w:r>
      <w:r w:rsidR="00F73A4C" w:rsidRPr="00643A43">
        <w:t xml:space="preserve"> </w:t>
      </w:r>
      <w:r w:rsidRPr="00643A43">
        <w:t>important</w:t>
      </w:r>
      <w:r w:rsidR="00F73A4C" w:rsidRPr="00643A43">
        <w:t xml:space="preserve"> </w:t>
      </w:r>
      <w:r w:rsidRPr="00643A43">
        <w:t>barrier</w:t>
      </w:r>
      <w:r w:rsidR="00F73A4C" w:rsidRPr="00643A43">
        <w:t xml:space="preserve"> </w:t>
      </w:r>
      <w:r w:rsidRPr="00643A43">
        <w:t>to</w:t>
      </w:r>
      <w:r w:rsidR="00F73A4C" w:rsidRPr="00643A43">
        <w:t xml:space="preserve"> </w:t>
      </w:r>
      <w:r w:rsidRPr="00643A43">
        <w:t>entry</w:t>
      </w:r>
      <w:r w:rsidR="00F73A4C" w:rsidRPr="00643A43">
        <w:t xml:space="preserve"> </w:t>
      </w:r>
      <w:r w:rsidRPr="00643A43">
        <w:t>of</w:t>
      </w:r>
      <w:r w:rsidR="00F73A4C" w:rsidRPr="00643A43">
        <w:t xml:space="preserve"> </w:t>
      </w:r>
      <w:r w:rsidRPr="00643A43">
        <w:t>women,</w:t>
      </w:r>
      <w:r w:rsidR="00F73A4C" w:rsidRPr="00643A43">
        <w:t xml:space="preserve"> </w:t>
      </w:r>
      <w:r w:rsidRPr="00643A43">
        <w:t>leading</w:t>
      </w:r>
      <w:r w:rsidR="00F73A4C" w:rsidRPr="00643A43">
        <w:t xml:space="preserve"> </w:t>
      </w:r>
      <w:r w:rsidRPr="00643A43">
        <w:t>to</w:t>
      </w:r>
      <w:r w:rsidR="00F73A4C" w:rsidRPr="00643A43">
        <w:t xml:space="preserve"> </w:t>
      </w:r>
      <w:r w:rsidRPr="00643A43">
        <w:t>exclusive,</w:t>
      </w:r>
      <w:r w:rsidR="00F73A4C" w:rsidRPr="00643A43">
        <w:t xml:space="preserve"> </w:t>
      </w:r>
      <w:r w:rsidRPr="00643A43">
        <w:t>male</w:t>
      </w:r>
      <w:r w:rsidR="00F73A4C" w:rsidRPr="00643A43">
        <w:t xml:space="preserve"> </w:t>
      </w:r>
      <w:r w:rsidRPr="00643A43">
        <w:t>dominated</w:t>
      </w:r>
      <w:r w:rsidR="00F73A4C" w:rsidRPr="00643A43">
        <w:t xml:space="preserve"> </w:t>
      </w:r>
      <w:r w:rsidRPr="00643A43">
        <w:t>value</w:t>
      </w:r>
      <w:r w:rsidR="00F73A4C" w:rsidRPr="00643A43">
        <w:t xml:space="preserve"> </w:t>
      </w:r>
      <w:r w:rsidRPr="00643A43">
        <w:t>chains.</w:t>
      </w:r>
    </w:p>
    <w:p w14:paraId="0BA0882D" w14:textId="77777777" w:rsidR="008E1006" w:rsidRPr="00643A43" w:rsidRDefault="008E1006" w:rsidP="00643A43">
      <w:pPr>
        <w:pStyle w:val="1PP"/>
        <w:jc w:val="both"/>
      </w:pPr>
    </w:p>
    <w:p w14:paraId="6D0760D7" w14:textId="04F792FB" w:rsidR="005139B5" w:rsidRPr="00643A43" w:rsidRDefault="0081249E" w:rsidP="00643A43">
      <w:pPr>
        <w:pStyle w:val="1BP"/>
        <w:jc w:val="both"/>
      </w:pPr>
      <w:r w:rsidRPr="00643A43">
        <w:t>Hypothesis</w:t>
      </w:r>
      <w:r w:rsidR="00F73A4C" w:rsidRPr="00643A43">
        <w:t xml:space="preserve"> </w:t>
      </w:r>
      <w:r w:rsidRPr="00643A43">
        <w:t>4:</w:t>
      </w:r>
      <w:r w:rsidR="00F73A4C" w:rsidRPr="00643A43">
        <w:t xml:space="preserve"> </w:t>
      </w:r>
      <w:r w:rsidRPr="00643A43">
        <w:t>Male</w:t>
      </w:r>
      <w:r w:rsidR="00F73A4C" w:rsidRPr="00643A43">
        <w:t xml:space="preserve"> </w:t>
      </w:r>
      <w:proofErr w:type="spellStart"/>
      <w:r w:rsidRPr="00643A43">
        <w:t>agro</w:t>
      </w:r>
      <w:proofErr w:type="spellEnd"/>
      <w:r w:rsidRPr="00643A43">
        <w:t>-input</w:t>
      </w:r>
      <w:r w:rsidR="00F73A4C" w:rsidRPr="00643A43">
        <w:t xml:space="preserve"> </w:t>
      </w:r>
      <w:r w:rsidRPr="00643A43">
        <w:t>dealers,</w:t>
      </w:r>
      <w:r w:rsidR="00F73A4C" w:rsidRPr="00643A43">
        <w:t xml:space="preserve"> </w:t>
      </w:r>
      <w:r w:rsidRPr="00643A43">
        <w:t>traders</w:t>
      </w:r>
      <w:r w:rsidR="00F73A4C" w:rsidRPr="00643A43">
        <w:t xml:space="preserve"> </w:t>
      </w:r>
      <w:r w:rsidRPr="00643A43">
        <w:t>and</w:t>
      </w:r>
      <w:r w:rsidR="00F73A4C" w:rsidRPr="00643A43">
        <w:t xml:space="preserve"> </w:t>
      </w:r>
      <w:r w:rsidRPr="00643A43">
        <w:t>processors</w:t>
      </w:r>
      <w:r w:rsidR="00F73A4C" w:rsidRPr="00643A43">
        <w:t xml:space="preserve"> </w:t>
      </w:r>
      <w:r w:rsidRPr="00643A43">
        <w:t>receive</w:t>
      </w:r>
      <w:r w:rsidR="00F73A4C" w:rsidRPr="00643A43">
        <w:t xml:space="preserve"> </w:t>
      </w:r>
      <w:r w:rsidRPr="00643A43">
        <w:t>more</w:t>
      </w:r>
      <w:r w:rsidR="00F73A4C" w:rsidRPr="00643A43">
        <w:t xml:space="preserve"> </w:t>
      </w:r>
      <w:proofErr w:type="spellStart"/>
      <w:r w:rsidRPr="00643A43">
        <w:t>favourable</w:t>
      </w:r>
      <w:proofErr w:type="spellEnd"/>
      <w:r w:rsidR="00F73A4C" w:rsidRPr="00643A43">
        <w:t xml:space="preserve"> </w:t>
      </w:r>
      <w:r w:rsidRPr="00643A43">
        <w:t>ratings</w:t>
      </w:r>
      <w:r w:rsidR="00F73A4C" w:rsidRPr="00643A43">
        <w:t xml:space="preserve"> </w:t>
      </w:r>
      <w:r w:rsidRPr="00643A43">
        <w:t>than</w:t>
      </w:r>
      <w:r w:rsidR="00F73A4C" w:rsidRPr="00643A43">
        <w:t xml:space="preserve"> </w:t>
      </w:r>
      <w:r w:rsidRPr="00643A43">
        <w:t>their</w:t>
      </w:r>
      <w:r w:rsidR="00F73A4C" w:rsidRPr="00643A43">
        <w:t xml:space="preserve"> </w:t>
      </w:r>
      <w:r w:rsidRPr="00643A43">
        <w:t>female</w:t>
      </w:r>
      <w:r w:rsidR="00F73A4C" w:rsidRPr="00643A43">
        <w:t xml:space="preserve"> </w:t>
      </w:r>
      <w:r w:rsidRPr="00643A43">
        <w:t>counterparts.</w:t>
      </w:r>
    </w:p>
    <w:p w14:paraId="5D2688B4" w14:textId="77777777" w:rsidR="008E1006" w:rsidRPr="00643A43" w:rsidRDefault="008E1006" w:rsidP="00643A43">
      <w:pPr>
        <w:pStyle w:val="1PP"/>
        <w:jc w:val="both"/>
      </w:pPr>
    </w:p>
    <w:p w14:paraId="5B0DBCA3" w14:textId="0E654135" w:rsidR="005139B5" w:rsidRPr="00643A43" w:rsidRDefault="0081249E" w:rsidP="00643A43">
      <w:pPr>
        <w:pStyle w:val="1PP"/>
        <w:jc w:val="both"/>
      </w:pPr>
      <w:r w:rsidRPr="00643A43">
        <w:t>In</w:t>
      </w:r>
      <w:r w:rsidR="00F73A4C" w:rsidRPr="00643A43">
        <w:t xml:space="preserve"> </w:t>
      </w:r>
      <w:r w:rsidRPr="00643A43">
        <w:t>hypothesis</w:t>
      </w:r>
      <w:r w:rsidR="00F73A4C" w:rsidRPr="00643A43">
        <w:t xml:space="preserve"> </w:t>
      </w:r>
      <w:r w:rsidRPr="00643A43">
        <w:t>4,</w:t>
      </w:r>
      <w:r w:rsidR="00F73A4C" w:rsidRPr="00643A43">
        <w:t xml:space="preserve"> </w:t>
      </w:r>
      <w:r w:rsidRPr="00643A43">
        <w:t>ratings</w:t>
      </w:r>
      <w:r w:rsidR="00F73A4C" w:rsidRPr="00643A43">
        <w:t xml:space="preserve"> </w:t>
      </w:r>
      <w:r w:rsidRPr="00643A43">
        <w:t>received</w:t>
      </w:r>
      <w:r w:rsidR="00F73A4C" w:rsidRPr="00643A43">
        <w:t xml:space="preserve"> </w:t>
      </w:r>
      <w:r w:rsidRPr="00643A43">
        <w:t>from</w:t>
      </w:r>
      <w:r w:rsidR="00F73A4C" w:rsidRPr="00643A43">
        <w:t xml:space="preserve"> </w:t>
      </w:r>
      <w:r w:rsidRPr="00643A43">
        <w:t>farmers</w:t>
      </w:r>
      <w:r w:rsidR="00F73A4C" w:rsidRPr="00643A43">
        <w:t xml:space="preserve"> </w:t>
      </w:r>
      <w:r w:rsidRPr="00643A43">
        <w:t>by</w:t>
      </w:r>
      <w:r w:rsidR="00F73A4C" w:rsidRPr="00643A43">
        <w:t xml:space="preserve"> </w:t>
      </w:r>
      <w:r w:rsidRPr="00643A43">
        <w:t>female</w:t>
      </w:r>
      <w:r w:rsidR="00F73A4C" w:rsidRPr="00643A43">
        <w:t xml:space="preserve"> </w:t>
      </w:r>
      <w:proofErr w:type="spellStart"/>
      <w:r w:rsidRPr="00643A43">
        <w:t>agro</w:t>
      </w:r>
      <w:proofErr w:type="spellEnd"/>
      <w:r w:rsidRPr="00643A43">
        <w:t>-input</w:t>
      </w:r>
      <w:r w:rsidR="00F73A4C" w:rsidRPr="00643A43">
        <w:t xml:space="preserve"> </w:t>
      </w:r>
      <w:r w:rsidRPr="00643A43">
        <w:t>dealers,</w:t>
      </w:r>
      <w:r w:rsidR="00F73A4C" w:rsidRPr="00643A43">
        <w:t xml:space="preserve"> </w:t>
      </w:r>
      <w:r w:rsidRPr="00643A43">
        <w:t>traders,</w:t>
      </w:r>
      <w:r w:rsidR="00F73A4C" w:rsidRPr="00643A43">
        <w:t xml:space="preserve"> </w:t>
      </w:r>
      <w:r w:rsidRPr="00643A43">
        <w:t>and</w:t>
      </w:r>
      <w:r w:rsidR="00F73A4C" w:rsidRPr="00643A43">
        <w:t xml:space="preserve"> </w:t>
      </w:r>
      <w:r w:rsidRPr="00643A43">
        <w:t>processors</w:t>
      </w:r>
      <w:r w:rsidR="00F73A4C" w:rsidRPr="00643A43">
        <w:t xml:space="preserve"> </w:t>
      </w:r>
      <w:r w:rsidRPr="00643A43">
        <w:t>are</w:t>
      </w:r>
      <w:r w:rsidR="00F73A4C" w:rsidRPr="00643A43">
        <w:t xml:space="preserve"> </w:t>
      </w:r>
      <w:r w:rsidRPr="00643A43">
        <w:t>compared</w:t>
      </w:r>
      <w:r w:rsidR="00F73A4C" w:rsidRPr="00643A43">
        <w:t xml:space="preserve"> </w:t>
      </w:r>
      <w:r w:rsidRPr="00643A43">
        <w:t>to</w:t>
      </w:r>
      <w:r w:rsidR="00F73A4C" w:rsidRPr="00643A43">
        <w:t xml:space="preserve"> </w:t>
      </w:r>
      <w:r w:rsidRPr="00643A43">
        <w:t>ratings</w:t>
      </w:r>
      <w:r w:rsidR="00F73A4C" w:rsidRPr="00643A43">
        <w:t xml:space="preserve"> </w:t>
      </w:r>
      <w:r w:rsidRPr="00643A43">
        <w:t>received</w:t>
      </w:r>
      <w:r w:rsidR="00F73A4C" w:rsidRPr="00643A43">
        <w:t xml:space="preserve"> </w:t>
      </w:r>
      <w:r w:rsidRPr="00643A43">
        <w:t>from</w:t>
      </w:r>
      <w:r w:rsidR="00F73A4C" w:rsidRPr="00643A43">
        <w:t xml:space="preserve"> </w:t>
      </w:r>
      <w:r w:rsidRPr="00643A43">
        <w:t>farmers</w:t>
      </w:r>
      <w:r w:rsidR="00F73A4C" w:rsidRPr="00643A43">
        <w:t xml:space="preserve"> </w:t>
      </w:r>
      <w:r w:rsidRPr="00643A43">
        <w:t>by</w:t>
      </w:r>
      <w:r w:rsidR="00F73A4C" w:rsidRPr="00643A43">
        <w:t xml:space="preserve"> </w:t>
      </w:r>
      <w:r w:rsidRPr="00643A43">
        <w:t>their</w:t>
      </w:r>
      <w:r w:rsidR="00F73A4C" w:rsidRPr="00643A43">
        <w:t xml:space="preserve"> </w:t>
      </w:r>
      <w:r w:rsidRPr="00643A43">
        <w:t>male</w:t>
      </w:r>
      <w:r w:rsidR="00F73A4C" w:rsidRPr="00643A43">
        <w:t xml:space="preserve"> </w:t>
      </w:r>
      <w:r w:rsidRPr="00643A43">
        <w:t>counterparts.</w:t>
      </w:r>
      <w:r w:rsidR="00F73A4C" w:rsidRPr="00643A43">
        <w:t xml:space="preserve"> </w:t>
      </w:r>
      <w:r w:rsidRPr="00643A43">
        <w:t>The</w:t>
      </w:r>
      <w:r w:rsidR="00F73A4C" w:rsidRPr="00643A43">
        <w:t xml:space="preserve"> </w:t>
      </w:r>
      <w:r w:rsidRPr="00643A43">
        <w:t>fact</w:t>
      </w:r>
      <w:r w:rsidR="00F73A4C" w:rsidRPr="00643A43">
        <w:t xml:space="preserve"> </w:t>
      </w:r>
      <w:r w:rsidRPr="00643A43">
        <w:t>that</w:t>
      </w:r>
      <w:r w:rsidR="00F73A4C" w:rsidRPr="00643A43">
        <w:t xml:space="preserve"> </w:t>
      </w:r>
      <w:r w:rsidRPr="00643A43">
        <w:t>women</w:t>
      </w:r>
      <w:r w:rsidR="00F73A4C" w:rsidRPr="00643A43">
        <w:t xml:space="preserve"> </w:t>
      </w:r>
      <w:r w:rsidRPr="00643A43">
        <w:t>are</w:t>
      </w:r>
      <w:r w:rsidR="00F73A4C" w:rsidRPr="00643A43">
        <w:t xml:space="preserve"> </w:t>
      </w:r>
      <w:r w:rsidRPr="00643A43">
        <w:t>held</w:t>
      </w:r>
      <w:r w:rsidR="00F73A4C" w:rsidRPr="00643A43">
        <w:t xml:space="preserve"> </w:t>
      </w:r>
      <w:r w:rsidRPr="00643A43">
        <w:t>to</w:t>
      </w:r>
      <w:r w:rsidR="00F73A4C" w:rsidRPr="00643A43">
        <w:t xml:space="preserve"> </w:t>
      </w:r>
      <w:r w:rsidRPr="00643A43">
        <w:t>more</w:t>
      </w:r>
      <w:r w:rsidR="00F73A4C" w:rsidRPr="00643A43">
        <w:t xml:space="preserve"> </w:t>
      </w:r>
      <w:r w:rsidRPr="00643A43">
        <w:t>stringent</w:t>
      </w:r>
      <w:r w:rsidR="00F73A4C" w:rsidRPr="00643A43">
        <w:t xml:space="preserve"> </w:t>
      </w:r>
      <w:r w:rsidRPr="00643A43">
        <w:t>standards</w:t>
      </w:r>
      <w:r w:rsidR="00F73A4C" w:rsidRPr="00643A43">
        <w:t xml:space="preserve"> </w:t>
      </w:r>
      <w:r w:rsidRPr="00643A43">
        <w:t>than</w:t>
      </w:r>
      <w:r w:rsidR="00F73A4C" w:rsidRPr="00643A43">
        <w:t xml:space="preserve"> </w:t>
      </w:r>
      <w:r w:rsidRPr="00643A43">
        <w:t>men</w:t>
      </w:r>
      <w:r w:rsidR="00F73A4C" w:rsidRPr="00643A43">
        <w:t xml:space="preserve"> </w:t>
      </w:r>
      <w:r w:rsidRPr="00643A43">
        <w:t>has</w:t>
      </w:r>
      <w:r w:rsidR="00F73A4C" w:rsidRPr="00643A43">
        <w:t xml:space="preserve"> </w:t>
      </w:r>
      <w:r w:rsidRPr="00643A43">
        <w:t>been</w:t>
      </w:r>
      <w:r w:rsidR="00F73A4C" w:rsidRPr="00643A43">
        <w:t xml:space="preserve"> </w:t>
      </w:r>
      <w:r w:rsidRPr="00643A43">
        <w:t>repeatedly</w:t>
      </w:r>
      <w:r w:rsidR="00F73A4C" w:rsidRPr="00643A43">
        <w:t xml:space="preserve"> </w:t>
      </w:r>
      <w:r w:rsidRPr="00643A43">
        <w:t>established</w:t>
      </w:r>
      <w:r w:rsidR="00F73A4C" w:rsidRPr="00643A43">
        <w:t xml:space="preserve"> </w:t>
      </w:r>
      <w:r w:rsidRPr="00643A43">
        <w:t>over</w:t>
      </w:r>
      <w:r w:rsidR="00F73A4C" w:rsidRPr="00643A43">
        <w:t xml:space="preserve"> </w:t>
      </w:r>
      <w:r w:rsidRPr="00643A43">
        <w:t>time.</w:t>
      </w:r>
      <w:r w:rsidR="00F73A4C" w:rsidRPr="00643A43">
        <w:t xml:space="preserve"> </w:t>
      </w:r>
      <w:hyperlink w:anchor="_bookmark43" w:history="1">
        <w:proofErr w:type="spellStart"/>
        <w:r w:rsidRPr="00643A43">
          <w:t>Lyness</w:t>
        </w:r>
        <w:proofErr w:type="spellEnd"/>
        <w:r w:rsidR="00F73A4C" w:rsidRPr="00643A43">
          <w:t xml:space="preserve"> </w:t>
        </w:r>
        <w:r w:rsidRPr="00643A43">
          <w:t>and</w:t>
        </w:r>
        <w:r w:rsidR="00F73A4C" w:rsidRPr="00643A43">
          <w:t xml:space="preserve"> </w:t>
        </w:r>
        <w:r w:rsidRPr="00643A43">
          <w:t>Heilman</w:t>
        </w:r>
        <w:r w:rsidR="00F73A4C" w:rsidRPr="00643A43">
          <w:t xml:space="preserve"> </w:t>
        </w:r>
      </w:hyperlink>
      <w:r w:rsidRPr="00643A43">
        <w:t>(</w:t>
      </w:r>
      <w:hyperlink w:anchor="_bookmark43" w:history="1">
        <w:r w:rsidRPr="00643A43">
          <w:t>2006</w:t>
        </w:r>
      </w:hyperlink>
      <w:r w:rsidRPr="00643A43">
        <w:t>)</w:t>
      </w:r>
      <w:r w:rsidR="00F73A4C" w:rsidRPr="00643A43">
        <w:t xml:space="preserve"> </w:t>
      </w:r>
      <w:r w:rsidRPr="00643A43">
        <w:t>found</w:t>
      </w:r>
      <w:r w:rsidR="00F73A4C" w:rsidRPr="00643A43">
        <w:t xml:space="preserve"> </w:t>
      </w:r>
      <w:r w:rsidRPr="00643A43">
        <w:t>that</w:t>
      </w:r>
      <w:r w:rsidR="00F73A4C" w:rsidRPr="00643A43">
        <w:t xml:space="preserve"> </w:t>
      </w:r>
      <w:r w:rsidRPr="00643A43">
        <w:t>female</w:t>
      </w:r>
      <w:r w:rsidR="00F73A4C" w:rsidRPr="00643A43">
        <w:t xml:space="preserve"> </w:t>
      </w:r>
      <w:r w:rsidRPr="00643A43">
        <w:t>managers</w:t>
      </w:r>
      <w:r w:rsidR="00F73A4C" w:rsidRPr="00643A43">
        <w:t xml:space="preserve"> </w:t>
      </w:r>
      <w:r w:rsidRPr="00643A43">
        <w:t>received</w:t>
      </w:r>
      <w:r w:rsidR="00F73A4C" w:rsidRPr="00643A43">
        <w:t xml:space="preserve"> </w:t>
      </w:r>
      <w:r w:rsidRPr="00643A43">
        <w:t>lower</w:t>
      </w:r>
      <w:r w:rsidR="00F73A4C" w:rsidRPr="00643A43">
        <w:t xml:space="preserve"> </w:t>
      </w:r>
      <w:r w:rsidRPr="00643A43">
        <w:t>performance</w:t>
      </w:r>
      <w:r w:rsidR="00F73A4C" w:rsidRPr="00643A43">
        <w:t xml:space="preserve"> </w:t>
      </w:r>
      <w:r w:rsidRPr="00643A43">
        <w:t>ratings</w:t>
      </w:r>
      <w:r w:rsidR="00F73A4C" w:rsidRPr="00643A43">
        <w:t xml:space="preserve"> </w:t>
      </w:r>
      <w:r w:rsidRPr="00643A43">
        <w:t>compared</w:t>
      </w:r>
      <w:r w:rsidR="00F73A4C" w:rsidRPr="00643A43">
        <w:t xml:space="preserve"> </w:t>
      </w:r>
      <w:r w:rsidRPr="00643A43">
        <w:t>to</w:t>
      </w:r>
      <w:r w:rsidR="00F73A4C" w:rsidRPr="00643A43">
        <w:t xml:space="preserve"> </w:t>
      </w:r>
      <w:r w:rsidRPr="00643A43">
        <w:t>male</w:t>
      </w:r>
      <w:r w:rsidR="00F73A4C" w:rsidRPr="00643A43">
        <w:t xml:space="preserve"> </w:t>
      </w:r>
      <w:r w:rsidRPr="00643A43">
        <w:t>managers.</w:t>
      </w:r>
      <w:r w:rsidR="00F73A4C" w:rsidRPr="00643A43">
        <w:t xml:space="preserve"> </w:t>
      </w:r>
      <w:hyperlink w:anchor="_bookmark17" w:history="1">
        <w:proofErr w:type="spellStart"/>
        <w:r w:rsidRPr="00643A43">
          <w:t>Basow</w:t>
        </w:r>
        <w:proofErr w:type="spellEnd"/>
        <w:r w:rsidR="00F73A4C" w:rsidRPr="00643A43">
          <w:t xml:space="preserve"> </w:t>
        </w:r>
        <w:r w:rsidRPr="00643A43">
          <w:t>and</w:t>
        </w:r>
        <w:r w:rsidR="00F73A4C" w:rsidRPr="00643A43">
          <w:t xml:space="preserve"> </w:t>
        </w:r>
        <w:proofErr w:type="spellStart"/>
        <w:r w:rsidRPr="00643A43">
          <w:t>Silberg</w:t>
        </w:r>
        <w:proofErr w:type="spellEnd"/>
      </w:hyperlink>
      <w:r w:rsidR="00F73A4C" w:rsidRPr="00643A43">
        <w:t xml:space="preserve"> </w:t>
      </w:r>
      <w:r w:rsidRPr="00643A43">
        <w:t>(</w:t>
      </w:r>
      <w:hyperlink w:anchor="_bookmark17" w:history="1">
        <w:r w:rsidRPr="00643A43">
          <w:t>1987</w:t>
        </w:r>
      </w:hyperlink>
      <w:r w:rsidRPr="00643A43">
        <w:t>)</w:t>
      </w:r>
      <w:r w:rsidR="00F73A4C" w:rsidRPr="00643A43">
        <w:t xml:space="preserve"> </w:t>
      </w:r>
      <w:r w:rsidRPr="00643A43">
        <w:t>find</w:t>
      </w:r>
      <w:r w:rsidR="00F73A4C" w:rsidRPr="00643A43">
        <w:t xml:space="preserve"> </w:t>
      </w:r>
      <w:r w:rsidRPr="00643A43">
        <w:t>that</w:t>
      </w:r>
      <w:r w:rsidR="00F73A4C" w:rsidRPr="00643A43">
        <w:t xml:space="preserve"> </w:t>
      </w:r>
      <w:r w:rsidRPr="00643A43">
        <w:t>students</w:t>
      </w:r>
      <w:r w:rsidR="00F73A4C" w:rsidRPr="00643A43">
        <w:t xml:space="preserve"> </w:t>
      </w:r>
      <w:r w:rsidRPr="00643A43">
        <w:t>rate</w:t>
      </w:r>
      <w:r w:rsidR="00F73A4C" w:rsidRPr="00643A43">
        <w:t xml:space="preserve"> </w:t>
      </w:r>
      <w:r w:rsidRPr="00643A43">
        <w:t>female</w:t>
      </w:r>
      <w:r w:rsidR="00F73A4C" w:rsidRPr="00643A43">
        <w:t xml:space="preserve"> </w:t>
      </w:r>
      <w:r w:rsidRPr="00643A43">
        <w:t>professors</w:t>
      </w:r>
      <w:r w:rsidR="00F73A4C" w:rsidRPr="00643A43">
        <w:t xml:space="preserve"> </w:t>
      </w:r>
      <w:r w:rsidRPr="00643A43">
        <w:t>lower</w:t>
      </w:r>
      <w:r w:rsidR="00F73A4C" w:rsidRPr="00643A43">
        <w:t xml:space="preserve"> </w:t>
      </w:r>
      <w:r w:rsidRPr="00643A43">
        <w:t>than</w:t>
      </w:r>
      <w:r w:rsidR="00F73A4C" w:rsidRPr="00643A43">
        <w:t xml:space="preserve"> </w:t>
      </w:r>
      <w:r w:rsidRPr="00643A43">
        <w:t>male</w:t>
      </w:r>
      <w:r w:rsidR="00F73A4C" w:rsidRPr="00643A43">
        <w:t xml:space="preserve"> </w:t>
      </w:r>
      <w:r w:rsidRPr="00643A43">
        <w:t>professors.</w:t>
      </w:r>
      <w:r w:rsidR="00F73A4C" w:rsidRPr="00643A43">
        <w:t xml:space="preserve"> </w:t>
      </w:r>
      <w:r w:rsidRPr="00643A43">
        <w:t>Bias</w:t>
      </w:r>
      <w:r w:rsidR="00F73A4C" w:rsidRPr="00643A43">
        <w:t xml:space="preserve"> </w:t>
      </w:r>
      <w:r w:rsidRPr="00643A43">
        <w:t>against</w:t>
      </w:r>
      <w:r w:rsidR="00F73A4C" w:rsidRPr="00643A43">
        <w:t xml:space="preserve"> </w:t>
      </w:r>
      <w:r w:rsidRPr="00643A43">
        <w:t>female</w:t>
      </w:r>
      <w:r w:rsidR="00F73A4C" w:rsidRPr="00643A43">
        <w:t xml:space="preserve"> </w:t>
      </w:r>
      <w:r w:rsidRPr="00643A43">
        <w:t>professors</w:t>
      </w:r>
      <w:r w:rsidR="00F73A4C" w:rsidRPr="00643A43">
        <w:t xml:space="preserve"> </w:t>
      </w:r>
      <w:r w:rsidRPr="00643A43">
        <w:t>has</w:t>
      </w:r>
      <w:r w:rsidR="00F73A4C" w:rsidRPr="00643A43">
        <w:t xml:space="preserve"> </w:t>
      </w:r>
      <w:r w:rsidRPr="00643A43">
        <w:t>been</w:t>
      </w:r>
      <w:r w:rsidR="00F73A4C" w:rsidRPr="00643A43">
        <w:t xml:space="preserve"> </w:t>
      </w:r>
      <w:r w:rsidRPr="00643A43">
        <w:t>replicated</w:t>
      </w:r>
      <w:r w:rsidR="00F73A4C" w:rsidRPr="00643A43">
        <w:t xml:space="preserve"> </w:t>
      </w:r>
      <w:r w:rsidRPr="00643A43">
        <w:t>numerous</w:t>
      </w:r>
      <w:r w:rsidR="00F73A4C" w:rsidRPr="00643A43">
        <w:t xml:space="preserve"> </w:t>
      </w:r>
      <w:r w:rsidRPr="00643A43">
        <w:t>times</w:t>
      </w:r>
      <w:r w:rsidR="00F73A4C" w:rsidRPr="00643A43">
        <w:t xml:space="preserve"> </w:t>
      </w:r>
      <w:r w:rsidRPr="00643A43">
        <w:t>(</w:t>
      </w:r>
      <w:proofErr w:type="spellStart"/>
      <w:r w:rsidRPr="00643A43">
        <w:t>eg.</w:t>
      </w:r>
      <w:proofErr w:type="spellEnd"/>
      <w:r w:rsidR="00F73A4C" w:rsidRPr="00643A43">
        <w:t xml:space="preserve"> </w:t>
      </w:r>
      <w:hyperlink w:anchor="_bookmark29" w:history="1">
        <w:r w:rsidRPr="00643A43">
          <w:t>Feldman</w:t>
        </w:r>
      </w:hyperlink>
      <w:r w:rsidRPr="00643A43">
        <w:t>,</w:t>
      </w:r>
      <w:r w:rsidR="00F73A4C" w:rsidRPr="00643A43">
        <w:t xml:space="preserve"> </w:t>
      </w:r>
      <w:hyperlink w:anchor="_bookmark29" w:history="1">
        <w:r w:rsidRPr="00643A43">
          <w:t>1993</w:t>
        </w:r>
      </w:hyperlink>
      <w:r w:rsidRPr="00643A43">
        <w:t>;</w:t>
      </w:r>
      <w:r w:rsidR="00F73A4C" w:rsidRPr="00643A43">
        <w:t xml:space="preserve"> </w:t>
      </w:r>
      <w:hyperlink w:anchor="_bookmark50" w:history="1">
        <w:proofErr w:type="spellStart"/>
        <w:r w:rsidRPr="00643A43">
          <w:t>Mengel</w:t>
        </w:r>
        <w:proofErr w:type="spellEnd"/>
        <w:r w:rsidR="00F73A4C" w:rsidRPr="00643A43">
          <w:t xml:space="preserve"> </w:t>
        </w:r>
        <w:r w:rsidRPr="00643A43">
          <w:t>et</w:t>
        </w:r>
        <w:r w:rsidR="00F73A4C" w:rsidRPr="00643A43">
          <w:t xml:space="preserve"> </w:t>
        </w:r>
        <w:r w:rsidRPr="00643A43">
          <w:t>al.</w:t>
        </w:r>
      </w:hyperlink>
      <w:r w:rsidRPr="00643A43">
        <w:t>,</w:t>
      </w:r>
      <w:r w:rsidR="00F73A4C" w:rsidRPr="00643A43">
        <w:t xml:space="preserve"> </w:t>
      </w:r>
      <w:hyperlink w:anchor="_bookmark50" w:history="1">
        <w:r w:rsidRPr="00643A43">
          <w:t>2018</w:t>
        </w:r>
      </w:hyperlink>
      <w:r w:rsidRPr="00643A43">
        <w:t>;</w:t>
      </w:r>
      <w:r w:rsidR="00F73A4C" w:rsidRPr="00643A43">
        <w:t xml:space="preserve"> </w:t>
      </w:r>
      <w:hyperlink w:anchor="_bookmark52" w:history="1">
        <w:r w:rsidR="008E1006" w:rsidRPr="00643A43">
          <w:t>Miller</w:t>
        </w:r>
        <w:r w:rsidR="00F73A4C" w:rsidRPr="00643A43">
          <w:t xml:space="preserve"> </w:t>
        </w:r>
        <w:r w:rsidR="008E1006" w:rsidRPr="00643A43">
          <w:t>&amp;</w:t>
        </w:r>
        <w:r w:rsidR="00F73A4C" w:rsidRPr="00643A43">
          <w:t xml:space="preserve"> </w:t>
        </w:r>
        <w:r w:rsidR="008E1006" w:rsidRPr="00643A43">
          <w:t>Chamberlin</w:t>
        </w:r>
      </w:hyperlink>
      <w:r w:rsidRPr="00643A43">
        <w:t>,</w:t>
      </w:r>
      <w:r w:rsidR="00F73A4C" w:rsidRPr="00643A43">
        <w:t xml:space="preserve"> </w:t>
      </w:r>
      <w:hyperlink w:anchor="_bookmark52" w:history="1">
        <w:r w:rsidRPr="00643A43">
          <w:t>2000</w:t>
        </w:r>
      </w:hyperlink>
      <w:r w:rsidRPr="00643A43">
        <w:t>).</w:t>
      </w:r>
      <w:r w:rsidR="00F73A4C" w:rsidRPr="00643A43">
        <w:t xml:space="preserve"> </w:t>
      </w:r>
      <w:r w:rsidRPr="00643A43">
        <w:t>A</w:t>
      </w:r>
      <w:r w:rsidR="00F73A4C" w:rsidRPr="00643A43">
        <w:t xml:space="preserve"> </w:t>
      </w:r>
      <w:r w:rsidRPr="00643A43">
        <w:t>recent</w:t>
      </w:r>
      <w:r w:rsidR="00F73A4C" w:rsidRPr="00643A43">
        <w:t xml:space="preserve"> </w:t>
      </w:r>
      <w:r w:rsidRPr="00643A43">
        <w:t>study</w:t>
      </w:r>
      <w:r w:rsidR="00F73A4C" w:rsidRPr="00643A43">
        <w:t xml:space="preserve"> </w:t>
      </w:r>
      <w:r w:rsidRPr="00643A43">
        <w:t>by</w:t>
      </w:r>
      <w:r w:rsidR="00F73A4C" w:rsidRPr="00643A43">
        <w:t xml:space="preserve"> </w:t>
      </w:r>
      <w:hyperlink w:anchor="_bookmark70" w:history="1">
        <w:r w:rsidRPr="00643A43">
          <w:t>Wu</w:t>
        </w:r>
        <w:r w:rsidR="00F73A4C" w:rsidRPr="00643A43">
          <w:t xml:space="preserve"> </w:t>
        </w:r>
      </w:hyperlink>
      <w:r w:rsidRPr="00643A43">
        <w:t>(</w:t>
      </w:r>
      <w:hyperlink w:anchor="_bookmark70" w:history="1">
        <w:r w:rsidRPr="00643A43">
          <w:t>2020</w:t>
        </w:r>
      </w:hyperlink>
      <w:r w:rsidRPr="00643A43">
        <w:t>)</w:t>
      </w:r>
      <w:r w:rsidR="00F73A4C" w:rsidRPr="00643A43">
        <w:t xml:space="preserve"> </w:t>
      </w:r>
      <w:r w:rsidRPr="00643A43">
        <w:t>found</w:t>
      </w:r>
      <w:r w:rsidR="00F73A4C" w:rsidRPr="00643A43">
        <w:t xml:space="preserve"> </w:t>
      </w:r>
      <w:r w:rsidRPr="00643A43">
        <w:t>that</w:t>
      </w:r>
      <w:r w:rsidR="00F73A4C" w:rsidRPr="00643A43">
        <w:t xml:space="preserve"> </w:t>
      </w:r>
      <w:r w:rsidRPr="00643A43">
        <w:t>there</w:t>
      </w:r>
      <w:r w:rsidR="00F73A4C" w:rsidRPr="00643A43">
        <w:t xml:space="preserve"> </w:t>
      </w:r>
      <w:r w:rsidRPr="00643A43">
        <w:t>is</w:t>
      </w:r>
      <w:r w:rsidR="00F73A4C" w:rsidRPr="00643A43">
        <w:t xml:space="preserve"> </w:t>
      </w:r>
      <w:r w:rsidRPr="00643A43">
        <w:t>a</w:t>
      </w:r>
      <w:r w:rsidR="00F73A4C" w:rsidRPr="00643A43">
        <w:t xml:space="preserve"> </w:t>
      </w:r>
      <w:r w:rsidRPr="00643A43">
        <w:t>gender</w:t>
      </w:r>
      <w:r w:rsidR="00F73A4C" w:rsidRPr="00643A43">
        <w:t xml:space="preserve"> </w:t>
      </w:r>
      <w:r w:rsidRPr="00643A43">
        <w:t>bias</w:t>
      </w:r>
      <w:r w:rsidR="00F73A4C" w:rsidRPr="00643A43">
        <w:t xml:space="preserve"> </w:t>
      </w:r>
      <w:r w:rsidRPr="00643A43">
        <w:t>in</w:t>
      </w:r>
      <w:r w:rsidR="00F73A4C" w:rsidRPr="00643A43">
        <w:t xml:space="preserve"> </w:t>
      </w:r>
      <w:r w:rsidRPr="00643A43">
        <w:t>how</w:t>
      </w:r>
      <w:r w:rsidR="00F73A4C" w:rsidRPr="00643A43">
        <w:t xml:space="preserve"> </w:t>
      </w:r>
      <w:r w:rsidRPr="00643A43">
        <w:t>women</w:t>
      </w:r>
      <w:r w:rsidR="00F73A4C" w:rsidRPr="00643A43">
        <w:t xml:space="preserve"> </w:t>
      </w:r>
      <w:r w:rsidRPr="00643A43">
        <w:t>are</w:t>
      </w:r>
      <w:r w:rsidR="00F73A4C" w:rsidRPr="00643A43">
        <w:t xml:space="preserve"> </w:t>
      </w:r>
      <w:r w:rsidRPr="00643A43">
        <w:t>perceived</w:t>
      </w:r>
      <w:r w:rsidR="00F73A4C" w:rsidRPr="00643A43">
        <w:t xml:space="preserve"> </w:t>
      </w:r>
      <w:r w:rsidRPr="00643A43">
        <w:t>in</w:t>
      </w:r>
      <w:r w:rsidR="00F73A4C" w:rsidRPr="00643A43">
        <w:t xml:space="preserve"> </w:t>
      </w:r>
      <w:r w:rsidRPr="00643A43">
        <w:t>professional</w:t>
      </w:r>
      <w:r w:rsidR="00F73A4C" w:rsidRPr="00643A43">
        <w:t xml:space="preserve"> </w:t>
      </w:r>
      <w:r w:rsidRPr="00643A43">
        <w:t>circumstances,</w:t>
      </w:r>
      <w:r w:rsidR="00F73A4C" w:rsidRPr="00643A43">
        <w:t xml:space="preserve"> </w:t>
      </w:r>
      <w:r w:rsidRPr="00643A43">
        <w:t>i.e.,</w:t>
      </w:r>
      <w:r w:rsidR="00F73A4C" w:rsidRPr="00643A43">
        <w:t xml:space="preserve"> </w:t>
      </w:r>
      <w:r w:rsidRPr="00643A43">
        <w:t>perceptions</w:t>
      </w:r>
      <w:r w:rsidR="00F73A4C" w:rsidRPr="00643A43">
        <w:t xml:space="preserve"> </w:t>
      </w:r>
      <w:r w:rsidRPr="00643A43">
        <w:t>about</w:t>
      </w:r>
      <w:r w:rsidR="00F73A4C" w:rsidRPr="00643A43">
        <w:t xml:space="preserve"> </w:t>
      </w:r>
      <w:r w:rsidRPr="00643A43">
        <w:t>women</w:t>
      </w:r>
      <w:r w:rsidR="00F73A4C" w:rsidRPr="00643A43">
        <w:t xml:space="preserve"> </w:t>
      </w:r>
      <w:r w:rsidRPr="00643A43">
        <w:t>are</w:t>
      </w:r>
      <w:r w:rsidR="00F73A4C" w:rsidRPr="00643A43">
        <w:t xml:space="preserve"> </w:t>
      </w:r>
      <w:r w:rsidRPr="00643A43">
        <w:t>generally</w:t>
      </w:r>
      <w:r w:rsidR="00F73A4C" w:rsidRPr="00643A43">
        <w:t xml:space="preserve"> </w:t>
      </w:r>
      <w:r w:rsidRPr="00643A43">
        <w:t>lower</w:t>
      </w:r>
      <w:r w:rsidR="00F73A4C" w:rsidRPr="00643A43">
        <w:t xml:space="preserve"> </w:t>
      </w:r>
      <w:r w:rsidRPr="00643A43">
        <w:t>in</w:t>
      </w:r>
      <w:r w:rsidR="00F73A4C" w:rsidRPr="00643A43">
        <w:t xml:space="preserve"> </w:t>
      </w:r>
      <w:r w:rsidRPr="00643A43">
        <w:lastRenderedPageBreak/>
        <w:t>the</w:t>
      </w:r>
      <w:r w:rsidR="00F73A4C" w:rsidRPr="00643A43">
        <w:t xml:space="preserve"> </w:t>
      </w:r>
      <w:r w:rsidRPr="00643A43">
        <w:t>professional</w:t>
      </w:r>
      <w:r w:rsidR="00F73A4C" w:rsidRPr="00643A43">
        <w:t xml:space="preserve"> </w:t>
      </w:r>
      <w:r w:rsidRPr="00643A43">
        <w:t>sphere</w:t>
      </w:r>
      <w:r w:rsidR="00F73A4C" w:rsidRPr="00643A43">
        <w:t xml:space="preserve"> </w:t>
      </w:r>
      <w:r w:rsidRPr="00643A43">
        <w:t>and</w:t>
      </w:r>
      <w:r w:rsidR="00F73A4C" w:rsidRPr="00643A43">
        <w:t xml:space="preserve"> </w:t>
      </w:r>
      <w:r w:rsidRPr="00643A43">
        <w:t>higher</w:t>
      </w:r>
      <w:r w:rsidR="00F73A4C" w:rsidRPr="00643A43">
        <w:t xml:space="preserve"> </w:t>
      </w:r>
      <w:r w:rsidRPr="00643A43">
        <w:t>in</w:t>
      </w:r>
      <w:r w:rsidR="00F73A4C" w:rsidRPr="00643A43">
        <w:t xml:space="preserve"> </w:t>
      </w:r>
      <w:r w:rsidRPr="00643A43">
        <w:t>the</w:t>
      </w:r>
      <w:r w:rsidR="00F73A4C" w:rsidRPr="00643A43">
        <w:t xml:space="preserve"> </w:t>
      </w:r>
      <w:r w:rsidRPr="00643A43">
        <w:t>domestic</w:t>
      </w:r>
      <w:r w:rsidR="00F73A4C" w:rsidRPr="00643A43">
        <w:t xml:space="preserve"> </w:t>
      </w:r>
      <w:r w:rsidRPr="00643A43">
        <w:t>sphere</w:t>
      </w:r>
      <w:r w:rsidR="00F73A4C" w:rsidRPr="00643A43">
        <w:t xml:space="preserve"> </w:t>
      </w:r>
      <w:r w:rsidRPr="00643A43">
        <w:t>or</w:t>
      </w:r>
      <w:r w:rsidR="00F73A4C" w:rsidRPr="00643A43">
        <w:t xml:space="preserve"> </w:t>
      </w:r>
      <w:r w:rsidRPr="00643A43">
        <w:t>when</w:t>
      </w:r>
      <w:r w:rsidR="00F73A4C" w:rsidRPr="00643A43">
        <w:t xml:space="preserve"> </w:t>
      </w:r>
      <w:r w:rsidRPr="00643A43">
        <w:t>physical</w:t>
      </w:r>
      <w:r w:rsidR="00F73A4C" w:rsidRPr="00643A43">
        <w:t xml:space="preserve"> </w:t>
      </w:r>
      <w:r w:rsidRPr="00643A43">
        <w:t>appearance</w:t>
      </w:r>
      <w:r w:rsidR="00F73A4C" w:rsidRPr="00643A43">
        <w:t xml:space="preserve"> </w:t>
      </w:r>
      <w:r w:rsidRPr="00643A43">
        <w:t>is</w:t>
      </w:r>
      <w:r w:rsidR="00F73A4C" w:rsidRPr="00643A43">
        <w:t xml:space="preserve"> </w:t>
      </w:r>
      <w:r w:rsidRPr="00643A43">
        <w:t>judged.</w:t>
      </w:r>
      <w:r w:rsidR="00F73A4C" w:rsidRPr="00643A43">
        <w:t xml:space="preserve"> </w:t>
      </w:r>
      <w:r w:rsidRPr="00643A43">
        <w:t>The</w:t>
      </w:r>
      <w:r w:rsidR="00F73A4C" w:rsidRPr="00643A43">
        <w:t xml:space="preserve"> </w:t>
      </w:r>
      <w:r w:rsidRPr="00643A43">
        <w:t>fact</w:t>
      </w:r>
      <w:r w:rsidR="00F73A4C" w:rsidRPr="00643A43">
        <w:t xml:space="preserve"> </w:t>
      </w:r>
      <w:r w:rsidRPr="00643A43">
        <w:t>that</w:t>
      </w:r>
      <w:r w:rsidR="00F73A4C" w:rsidRPr="00643A43">
        <w:t xml:space="preserve"> </w:t>
      </w:r>
      <w:r w:rsidRPr="00643A43">
        <w:t>bias</w:t>
      </w:r>
      <w:r w:rsidR="00F73A4C" w:rsidRPr="00643A43">
        <w:t xml:space="preserve"> </w:t>
      </w:r>
      <w:r w:rsidRPr="00643A43">
        <w:t>is</w:t>
      </w:r>
      <w:r w:rsidR="00F73A4C" w:rsidRPr="00643A43">
        <w:t xml:space="preserve"> </w:t>
      </w:r>
      <w:r w:rsidRPr="00643A43">
        <w:t>more</w:t>
      </w:r>
      <w:r w:rsidR="00F73A4C" w:rsidRPr="00643A43">
        <w:t xml:space="preserve"> </w:t>
      </w:r>
      <w:r w:rsidRPr="00643A43">
        <w:t>present</w:t>
      </w:r>
      <w:r w:rsidR="00F73A4C" w:rsidRPr="00643A43">
        <w:t xml:space="preserve"> </w:t>
      </w:r>
      <w:r w:rsidRPr="00643A43">
        <w:t>in</w:t>
      </w:r>
      <w:r w:rsidR="00F73A4C" w:rsidRPr="00643A43">
        <w:t xml:space="preserve"> </w:t>
      </w:r>
      <w:r w:rsidRPr="00643A43">
        <w:t>male</w:t>
      </w:r>
      <w:r w:rsidR="00F73A4C" w:rsidRPr="00643A43">
        <w:t xml:space="preserve"> </w:t>
      </w:r>
      <w:r w:rsidRPr="00643A43">
        <w:t>dominated</w:t>
      </w:r>
      <w:r w:rsidR="00F73A4C" w:rsidRPr="00643A43">
        <w:t xml:space="preserve"> </w:t>
      </w:r>
      <w:r w:rsidRPr="00643A43">
        <w:t>sectors</w:t>
      </w:r>
      <w:r w:rsidR="00F73A4C" w:rsidRPr="00643A43">
        <w:t xml:space="preserve"> </w:t>
      </w:r>
      <w:r w:rsidRPr="00643A43">
        <w:t>suggests,</w:t>
      </w:r>
      <w:r w:rsidR="00F73A4C" w:rsidRPr="00643A43">
        <w:t xml:space="preserve"> </w:t>
      </w:r>
      <w:r w:rsidRPr="00643A43">
        <w:t>at</w:t>
      </w:r>
      <w:r w:rsidR="00F73A4C" w:rsidRPr="00643A43">
        <w:t xml:space="preserve"> </w:t>
      </w:r>
      <w:r w:rsidRPr="00643A43">
        <w:t>least</w:t>
      </w:r>
      <w:r w:rsidR="00F73A4C" w:rsidRPr="00643A43">
        <w:t xml:space="preserve"> </w:t>
      </w:r>
      <w:r w:rsidRPr="00643A43">
        <w:t>in</w:t>
      </w:r>
      <w:r w:rsidR="00F73A4C" w:rsidRPr="00643A43">
        <w:t xml:space="preserve"> </w:t>
      </w:r>
      <w:r w:rsidRPr="00643A43">
        <w:t>part,</w:t>
      </w:r>
      <w:r w:rsidR="00F73A4C" w:rsidRPr="00643A43">
        <w:t xml:space="preserve"> </w:t>
      </w:r>
      <w:r w:rsidRPr="00643A43">
        <w:t>cultural</w:t>
      </w:r>
      <w:r w:rsidR="00F73A4C" w:rsidRPr="00643A43">
        <w:t xml:space="preserve"> </w:t>
      </w:r>
      <w:r w:rsidRPr="00643A43">
        <w:t>factors</w:t>
      </w:r>
      <w:r w:rsidR="00F73A4C" w:rsidRPr="00643A43">
        <w:t xml:space="preserve"> </w:t>
      </w:r>
      <w:r w:rsidRPr="00643A43">
        <w:t>play</w:t>
      </w:r>
      <w:r w:rsidR="00F73A4C" w:rsidRPr="00643A43">
        <w:t xml:space="preserve"> </w:t>
      </w:r>
      <w:r w:rsidRPr="00643A43">
        <w:t>an</w:t>
      </w:r>
      <w:r w:rsidR="00F73A4C" w:rsidRPr="00643A43">
        <w:t xml:space="preserve"> </w:t>
      </w:r>
      <w:r w:rsidRPr="00643A43">
        <w:t>important</w:t>
      </w:r>
      <w:r w:rsidR="00F73A4C" w:rsidRPr="00643A43">
        <w:t xml:space="preserve"> </w:t>
      </w:r>
      <w:r w:rsidRPr="00643A43">
        <w:t>role</w:t>
      </w:r>
      <w:r w:rsidR="00F73A4C" w:rsidRPr="00643A43">
        <w:t xml:space="preserve"> </w:t>
      </w:r>
      <w:r w:rsidRPr="00643A43">
        <w:t>in</w:t>
      </w:r>
      <w:r w:rsidR="00F73A4C" w:rsidRPr="00643A43">
        <w:t xml:space="preserve"> </w:t>
      </w:r>
      <w:r w:rsidRPr="00643A43">
        <w:t>its</w:t>
      </w:r>
      <w:r w:rsidR="00F73A4C" w:rsidRPr="00643A43">
        <w:t xml:space="preserve"> </w:t>
      </w:r>
      <w:r w:rsidRPr="00643A43">
        <w:t>creation.</w:t>
      </w:r>
    </w:p>
    <w:p w14:paraId="390AA99C" w14:textId="5F2F288D" w:rsidR="005139B5" w:rsidRPr="00643A43" w:rsidRDefault="0081249E" w:rsidP="00643A43">
      <w:pPr>
        <w:pStyle w:val="1PP"/>
        <w:jc w:val="both"/>
      </w:pPr>
      <w:r w:rsidRPr="00643A43">
        <w:t>In</w:t>
      </w:r>
      <w:r w:rsidR="00F73A4C" w:rsidRPr="00643A43">
        <w:t xml:space="preserve"> </w:t>
      </w:r>
      <w:r w:rsidRPr="00643A43">
        <w:t>the</w:t>
      </w:r>
      <w:r w:rsidR="00F73A4C" w:rsidRPr="00643A43">
        <w:t xml:space="preserve"> </w:t>
      </w:r>
      <w:r w:rsidRPr="00643A43">
        <w:t>context</w:t>
      </w:r>
      <w:r w:rsidR="00F73A4C" w:rsidRPr="00643A43">
        <w:t xml:space="preserve"> </w:t>
      </w:r>
      <w:r w:rsidRPr="00643A43">
        <w:t>of</w:t>
      </w:r>
      <w:r w:rsidR="00F73A4C" w:rsidRPr="00643A43">
        <w:t xml:space="preserve"> </w:t>
      </w:r>
      <w:r w:rsidRPr="00643A43">
        <w:t>this</w:t>
      </w:r>
      <w:r w:rsidR="00F73A4C" w:rsidRPr="00643A43">
        <w:t xml:space="preserve"> </w:t>
      </w:r>
      <w:r w:rsidRPr="00643A43">
        <w:t>study,</w:t>
      </w:r>
      <w:r w:rsidR="00F73A4C" w:rsidRPr="00643A43">
        <w:t xml:space="preserve"> </w:t>
      </w:r>
      <w:r w:rsidRPr="00643A43">
        <w:t>bias</w:t>
      </w:r>
      <w:r w:rsidR="00F73A4C" w:rsidRPr="00643A43">
        <w:t xml:space="preserve"> </w:t>
      </w:r>
      <w:r w:rsidRPr="00643A43">
        <w:t>against</w:t>
      </w:r>
      <w:r w:rsidR="00F73A4C" w:rsidRPr="00643A43">
        <w:t xml:space="preserve"> </w:t>
      </w:r>
      <w:r w:rsidRPr="00643A43">
        <w:t>women</w:t>
      </w:r>
      <w:r w:rsidR="00F73A4C" w:rsidRPr="00643A43">
        <w:t xml:space="preserve"> </w:t>
      </w:r>
      <w:r w:rsidRPr="00643A43">
        <w:t>may</w:t>
      </w:r>
      <w:r w:rsidR="00F73A4C" w:rsidRPr="00643A43">
        <w:t xml:space="preserve"> </w:t>
      </w:r>
      <w:r w:rsidRPr="00643A43">
        <w:t>again</w:t>
      </w:r>
      <w:r w:rsidR="00F73A4C" w:rsidRPr="00643A43">
        <w:t xml:space="preserve"> </w:t>
      </w:r>
      <w:r w:rsidRPr="00643A43">
        <w:t>provide</w:t>
      </w:r>
      <w:r w:rsidR="00F73A4C" w:rsidRPr="00643A43">
        <w:t xml:space="preserve"> </w:t>
      </w:r>
      <w:r w:rsidRPr="00643A43">
        <w:t>a</w:t>
      </w:r>
      <w:r w:rsidR="00F73A4C" w:rsidRPr="00643A43">
        <w:t xml:space="preserve"> </w:t>
      </w:r>
      <w:r w:rsidRPr="00643A43">
        <w:t>barrier</w:t>
      </w:r>
      <w:r w:rsidR="00F73A4C" w:rsidRPr="00643A43">
        <w:t xml:space="preserve"> </w:t>
      </w:r>
      <w:r w:rsidRPr="00643A43">
        <w:t>of</w:t>
      </w:r>
      <w:r w:rsidR="00F73A4C" w:rsidRPr="00643A43">
        <w:t xml:space="preserve"> </w:t>
      </w:r>
      <w:r w:rsidRPr="00643A43">
        <w:t>entry</w:t>
      </w:r>
      <w:r w:rsidR="00F73A4C" w:rsidRPr="00643A43">
        <w:t xml:space="preserve"> </w:t>
      </w:r>
      <w:r w:rsidRPr="00643A43">
        <w:t>for</w:t>
      </w:r>
      <w:r w:rsidR="00F73A4C" w:rsidRPr="00643A43">
        <w:t xml:space="preserve"> </w:t>
      </w:r>
      <w:r w:rsidRPr="00643A43">
        <w:t>women</w:t>
      </w:r>
      <w:r w:rsidR="00F73A4C" w:rsidRPr="00643A43">
        <w:t xml:space="preserve"> </w:t>
      </w:r>
      <w:r w:rsidRPr="00643A43">
        <w:t>in</w:t>
      </w:r>
      <w:r w:rsidR="00F73A4C" w:rsidRPr="00643A43">
        <w:t xml:space="preserve"> </w:t>
      </w:r>
      <w:proofErr w:type="spellStart"/>
      <w:r w:rsidRPr="00643A43">
        <w:t>agro</w:t>
      </w:r>
      <w:proofErr w:type="spellEnd"/>
      <w:r w:rsidRPr="00643A43">
        <w:t>-</w:t>
      </w:r>
      <w:r w:rsidR="00F73A4C" w:rsidRPr="00643A43">
        <w:t xml:space="preserve"> </w:t>
      </w:r>
      <w:r w:rsidRPr="00643A43">
        <w:t>input</w:t>
      </w:r>
      <w:r w:rsidR="00F73A4C" w:rsidRPr="00643A43">
        <w:t xml:space="preserve"> </w:t>
      </w:r>
      <w:r w:rsidRPr="00643A43">
        <w:t>dealing,</w:t>
      </w:r>
      <w:r w:rsidR="00F73A4C" w:rsidRPr="00643A43">
        <w:t xml:space="preserve"> </w:t>
      </w:r>
      <w:r w:rsidRPr="00643A43">
        <w:t>trading,</w:t>
      </w:r>
      <w:r w:rsidR="00F73A4C" w:rsidRPr="00643A43">
        <w:t xml:space="preserve"> </w:t>
      </w:r>
      <w:r w:rsidRPr="00643A43">
        <w:t>and</w:t>
      </w:r>
      <w:r w:rsidR="00F73A4C" w:rsidRPr="00643A43">
        <w:t xml:space="preserve"> </w:t>
      </w:r>
      <w:r w:rsidRPr="00643A43">
        <w:t>processing.</w:t>
      </w:r>
      <w:r w:rsidR="00F73A4C" w:rsidRPr="00643A43">
        <w:t xml:space="preserve"> </w:t>
      </w:r>
      <w:r w:rsidRPr="00643A43">
        <w:t>When</w:t>
      </w:r>
      <w:r w:rsidR="00F73A4C" w:rsidRPr="00643A43">
        <w:t xml:space="preserve"> </w:t>
      </w:r>
      <w:r w:rsidRPr="00643A43">
        <w:t>women</w:t>
      </w:r>
      <w:r w:rsidR="00F73A4C" w:rsidRPr="00643A43">
        <w:t xml:space="preserve"> </w:t>
      </w:r>
      <w:r w:rsidRPr="00643A43">
        <w:t>are</w:t>
      </w:r>
      <w:r w:rsidR="00F73A4C" w:rsidRPr="00643A43">
        <w:t xml:space="preserve"> </w:t>
      </w:r>
      <w:r w:rsidRPr="00643A43">
        <w:t>aware</w:t>
      </w:r>
      <w:r w:rsidR="00F73A4C" w:rsidRPr="00643A43">
        <w:t xml:space="preserve"> </w:t>
      </w:r>
      <w:r w:rsidRPr="00643A43">
        <w:t>that</w:t>
      </w:r>
      <w:r w:rsidR="00F73A4C" w:rsidRPr="00643A43">
        <w:t xml:space="preserve"> </w:t>
      </w:r>
      <w:r w:rsidRPr="00643A43">
        <w:t>they</w:t>
      </w:r>
      <w:r w:rsidR="00F73A4C" w:rsidRPr="00643A43">
        <w:t xml:space="preserve"> </w:t>
      </w:r>
      <w:r w:rsidRPr="00643A43">
        <w:t>are</w:t>
      </w:r>
      <w:r w:rsidR="00F73A4C" w:rsidRPr="00643A43">
        <w:t xml:space="preserve"> </w:t>
      </w:r>
      <w:r w:rsidRPr="00643A43">
        <w:t>perceived</w:t>
      </w:r>
      <w:r w:rsidR="00F73A4C" w:rsidRPr="00643A43">
        <w:t xml:space="preserve"> </w:t>
      </w:r>
      <w:r w:rsidRPr="00643A43">
        <w:t>to</w:t>
      </w:r>
      <w:r w:rsidR="00F73A4C" w:rsidRPr="00643A43">
        <w:t xml:space="preserve"> </w:t>
      </w:r>
      <w:r w:rsidRPr="00643A43">
        <w:t>be</w:t>
      </w:r>
      <w:r w:rsidR="00F73A4C" w:rsidRPr="00643A43">
        <w:t xml:space="preserve"> </w:t>
      </w:r>
      <w:r w:rsidRPr="00643A43">
        <w:t>less</w:t>
      </w:r>
      <w:r w:rsidR="00F73A4C" w:rsidRPr="00643A43">
        <w:t xml:space="preserve"> </w:t>
      </w:r>
      <w:r w:rsidRPr="00643A43">
        <w:t>capable</w:t>
      </w:r>
      <w:r w:rsidR="00F73A4C" w:rsidRPr="00643A43">
        <w:t xml:space="preserve"> </w:t>
      </w:r>
      <w:r w:rsidRPr="00643A43">
        <w:t>for</w:t>
      </w:r>
      <w:r w:rsidR="00F73A4C" w:rsidRPr="00643A43">
        <w:t xml:space="preserve"> </w:t>
      </w:r>
      <w:r w:rsidRPr="00643A43">
        <w:t>these</w:t>
      </w:r>
      <w:r w:rsidR="00F73A4C" w:rsidRPr="00643A43">
        <w:t xml:space="preserve"> </w:t>
      </w:r>
      <w:r w:rsidRPr="00643A43">
        <w:t>business</w:t>
      </w:r>
      <w:r w:rsidR="00F73A4C" w:rsidRPr="00643A43">
        <w:t xml:space="preserve"> </w:t>
      </w:r>
      <w:r w:rsidRPr="00643A43">
        <w:t>activities,</w:t>
      </w:r>
      <w:r w:rsidR="00F73A4C" w:rsidRPr="00643A43">
        <w:t xml:space="preserve"> </w:t>
      </w:r>
      <w:r w:rsidRPr="00643A43">
        <w:t>they</w:t>
      </w:r>
      <w:r w:rsidR="00F73A4C" w:rsidRPr="00643A43">
        <w:t xml:space="preserve"> </w:t>
      </w:r>
      <w:r w:rsidRPr="00643A43">
        <w:t>might</w:t>
      </w:r>
      <w:r w:rsidR="00F73A4C" w:rsidRPr="00643A43">
        <w:t xml:space="preserve"> </w:t>
      </w:r>
      <w:r w:rsidRPr="00643A43">
        <w:t>not</w:t>
      </w:r>
      <w:r w:rsidR="00F73A4C" w:rsidRPr="00643A43">
        <w:t xml:space="preserve"> </w:t>
      </w:r>
      <w:r w:rsidRPr="00643A43">
        <w:t>enter</w:t>
      </w:r>
      <w:r w:rsidR="00F73A4C" w:rsidRPr="00643A43">
        <w:t xml:space="preserve"> </w:t>
      </w:r>
      <w:r w:rsidRPr="00643A43">
        <w:t>the</w:t>
      </w:r>
      <w:r w:rsidR="00F73A4C" w:rsidRPr="00643A43">
        <w:t xml:space="preserve"> </w:t>
      </w:r>
      <w:r w:rsidRPr="00643A43">
        <w:t>sector</w:t>
      </w:r>
      <w:r w:rsidR="00F73A4C" w:rsidRPr="00643A43">
        <w:t xml:space="preserve"> </w:t>
      </w:r>
      <w:r w:rsidRPr="00643A43">
        <w:t>in</w:t>
      </w:r>
      <w:r w:rsidR="00F73A4C" w:rsidRPr="00643A43">
        <w:t xml:space="preserve"> </w:t>
      </w:r>
      <w:r w:rsidRPr="00643A43">
        <w:t>the</w:t>
      </w:r>
      <w:r w:rsidR="00F73A4C" w:rsidRPr="00643A43">
        <w:t xml:space="preserve"> </w:t>
      </w:r>
      <w:r w:rsidRPr="00643A43">
        <w:t>first</w:t>
      </w:r>
      <w:r w:rsidR="00F73A4C" w:rsidRPr="00643A43">
        <w:t xml:space="preserve"> </w:t>
      </w:r>
      <w:r w:rsidRPr="00643A43">
        <w:t>place</w:t>
      </w:r>
      <w:r w:rsidR="00F73A4C" w:rsidRPr="00643A43">
        <w:t xml:space="preserve"> </w:t>
      </w:r>
      <w:r w:rsidRPr="00643A43">
        <w:t>to</w:t>
      </w:r>
      <w:r w:rsidR="00F73A4C" w:rsidRPr="00643A43">
        <w:t xml:space="preserve"> </w:t>
      </w:r>
      <w:r w:rsidRPr="00643A43">
        <w:t>avoid</w:t>
      </w:r>
      <w:r w:rsidR="00F73A4C" w:rsidRPr="00643A43">
        <w:t xml:space="preserve"> </w:t>
      </w:r>
      <w:r w:rsidRPr="00643A43">
        <w:t>criticisms</w:t>
      </w:r>
      <w:r w:rsidR="00F73A4C" w:rsidRPr="00643A43">
        <w:t xml:space="preserve"> </w:t>
      </w:r>
      <w:r w:rsidRPr="00643A43">
        <w:t>and</w:t>
      </w:r>
      <w:r w:rsidR="00F73A4C" w:rsidRPr="00643A43">
        <w:t xml:space="preserve"> </w:t>
      </w:r>
      <w:r w:rsidRPr="00643A43">
        <w:t>performance</w:t>
      </w:r>
      <w:r w:rsidR="00F73A4C" w:rsidRPr="00643A43">
        <w:t xml:space="preserve"> </w:t>
      </w:r>
      <w:r w:rsidRPr="00643A43">
        <w:t>obstacles</w:t>
      </w:r>
      <w:r w:rsidR="00F73A4C" w:rsidRPr="00643A43">
        <w:t xml:space="preserve"> </w:t>
      </w:r>
      <w:r w:rsidRPr="00643A43">
        <w:t>at</w:t>
      </w:r>
      <w:r w:rsidR="00F73A4C" w:rsidRPr="00643A43">
        <w:t xml:space="preserve"> </w:t>
      </w:r>
      <w:r w:rsidRPr="00643A43">
        <w:t>a</w:t>
      </w:r>
      <w:r w:rsidR="00F73A4C" w:rsidRPr="00643A43">
        <w:t xml:space="preserve"> </w:t>
      </w:r>
      <w:r w:rsidRPr="00643A43">
        <w:t>later</w:t>
      </w:r>
      <w:r w:rsidR="00F73A4C" w:rsidRPr="00643A43">
        <w:t xml:space="preserve"> </w:t>
      </w:r>
      <w:r w:rsidRPr="00643A43">
        <w:t>stage.</w:t>
      </w:r>
      <w:r w:rsidR="00F73A4C" w:rsidRPr="00643A43">
        <w:t xml:space="preserve"> </w:t>
      </w:r>
      <w:r w:rsidRPr="00643A43">
        <w:t>However,</w:t>
      </w:r>
      <w:r w:rsidR="00F73A4C" w:rsidRPr="00643A43">
        <w:t xml:space="preserve"> </w:t>
      </w:r>
      <w:r w:rsidRPr="00643A43">
        <w:t>a</w:t>
      </w:r>
      <w:r w:rsidR="00F73A4C" w:rsidRPr="00643A43">
        <w:t xml:space="preserve"> </w:t>
      </w:r>
      <w:r w:rsidRPr="00643A43">
        <w:t>bias</w:t>
      </w:r>
      <w:r w:rsidR="00F73A4C" w:rsidRPr="00643A43">
        <w:t xml:space="preserve"> </w:t>
      </w:r>
      <w:r w:rsidRPr="00643A43">
        <w:t>in</w:t>
      </w:r>
      <w:r w:rsidR="00F73A4C" w:rsidRPr="00643A43">
        <w:t xml:space="preserve"> </w:t>
      </w:r>
      <w:r w:rsidRPr="00643A43">
        <w:t>rating</w:t>
      </w:r>
      <w:r w:rsidR="00F73A4C" w:rsidRPr="00643A43">
        <w:t xml:space="preserve"> </w:t>
      </w:r>
      <w:r w:rsidRPr="00643A43">
        <w:t>may</w:t>
      </w:r>
      <w:r w:rsidR="00F73A4C" w:rsidRPr="00643A43">
        <w:t xml:space="preserve"> </w:t>
      </w:r>
      <w:r w:rsidRPr="00643A43">
        <w:t>also</w:t>
      </w:r>
      <w:r w:rsidR="00F73A4C" w:rsidRPr="00643A43">
        <w:t xml:space="preserve"> </w:t>
      </w:r>
      <w:r w:rsidRPr="00643A43">
        <w:t>lead</w:t>
      </w:r>
      <w:r w:rsidR="00F73A4C" w:rsidRPr="00643A43">
        <w:t xml:space="preserve"> </w:t>
      </w:r>
      <w:r w:rsidRPr="00643A43">
        <w:t>to</w:t>
      </w:r>
      <w:r w:rsidR="00F73A4C" w:rsidRPr="00643A43">
        <w:t xml:space="preserve"> </w:t>
      </w:r>
      <w:r w:rsidRPr="00643A43">
        <w:t>actual</w:t>
      </w:r>
      <w:r w:rsidR="00F73A4C" w:rsidRPr="00643A43">
        <w:t xml:space="preserve"> </w:t>
      </w:r>
      <w:r w:rsidRPr="00643A43">
        <w:t>differences</w:t>
      </w:r>
      <w:r w:rsidR="00F73A4C" w:rsidRPr="00643A43">
        <w:t xml:space="preserve"> </w:t>
      </w:r>
      <w:r w:rsidRPr="00643A43">
        <w:t>in</w:t>
      </w:r>
      <w:r w:rsidR="00F73A4C" w:rsidRPr="00643A43">
        <w:t xml:space="preserve"> </w:t>
      </w:r>
      <w:r w:rsidRPr="00643A43">
        <w:t>the</w:t>
      </w:r>
      <w:r w:rsidR="00F73A4C" w:rsidRPr="00643A43">
        <w:t xml:space="preserve"> </w:t>
      </w:r>
      <w:r w:rsidRPr="00643A43">
        <w:t>quality</w:t>
      </w:r>
      <w:r w:rsidR="00F73A4C" w:rsidRPr="00643A43">
        <w:t xml:space="preserve"> </w:t>
      </w:r>
      <w:r w:rsidRPr="00643A43">
        <w:t>of</w:t>
      </w:r>
      <w:r w:rsidR="00F73A4C" w:rsidRPr="00643A43">
        <w:t xml:space="preserve"> </w:t>
      </w:r>
      <w:r w:rsidRPr="00643A43">
        <w:t>service,</w:t>
      </w:r>
      <w:r w:rsidR="00F73A4C" w:rsidRPr="00643A43">
        <w:t xml:space="preserve"> </w:t>
      </w:r>
      <w:r w:rsidRPr="00643A43">
        <w:t>as</w:t>
      </w:r>
      <w:r w:rsidR="00F73A4C" w:rsidRPr="00643A43">
        <w:t xml:space="preserve"> </w:t>
      </w:r>
      <w:r w:rsidRPr="00643A43">
        <w:t>women</w:t>
      </w:r>
      <w:r w:rsidR="00F73A4C" w:rsidRPr="00643A43">
        <w:t xml:space="preserve"> </w:t>
      </w:r>
      <w:r w:rsidRPr="00643A43">
        <w:t>who</w:t>
      </w:r>
      <w:r w:rsidR="00F73A4C" w:rsidRPr="00643A43">
        <w:t xml:space="preserve"> </w:t>
      </w:r>
      <w:r w:rsidRPr="00643A43">
        <w:t>are</w:t>
      </w:r>
      <w:r w:rsidR="00F73A4C" w:rsidRPr="00643A43">
        <w:t xml:space="preserve"> </w:t>
      </w:r>
      <w:r w:rsidRPr="00643A43">
        <w:t>perceived</w:t>
      </w:r>
      <w:r w:rsidR="00F73A4C" w:rsidRPr="00643A43">
        <w:t xml:space="preserve"> </w:t>
      </w:r>
      <w:r w:rsidRPr="00643A43">
        <w:t>to</w:t>
      </w:r>
      <w:r w:rsidR="00F73A4C" w:rsidRPr="00643A43">
        <w:t xml:space="preserve"> </w:t>
      </w:r>
      <w:r w:rsidRPr="00643A43">
        <w:t>be</w:t>
      </w:r>
      <w:r w:rsidR="00F73A4C" w:rsidRPr="00643A43">
        <w:t xml:space="preserve"> </w:t>
      </w:r>
      <w:r w:rsidRPr="00643A43">
        <w:t>inferior</w:t>
      </w:r>
      <w:r w:rsidR="00F73A4C" w:rsidRPr="00643A43">
        <w:t xml:space="preserve"> </w:t>
      </w:r>
      <w:r w:rsidRPr="00643A43">
        <w:t>struggle</w:t>
      </w:r>
      <w:r w:rsidR="00F73A4C" w:rsidRPr="00643A43">
        <w:t xml:space="preserve"> </w:t>
      </w:r>
      <w:r w:rsidRPr="00643A43">
        <w:t>to</w:t>
      </w:r>
      <w:r w:rsidR="00F73A4C" w:rsidRPr="00643A43">
        <w:t xml:space="preserve"> </w:t>
      </w:r>
      <w:r w:rsidRPr="00643A43">
        <w:t>attract</w:t>
      </w:r>
      <w:r w:rsidR="00F73A4C" w:rsidRPr="00643A43">
        <w:t xml:space="preserve"> </w:t>
      </w:r>
      <w:r w:rsidRPr="00643A43">
        <w:t>credit</w:t>
      </w:r>
      <w:r w:rsidR="00F73A4C" w:rsidRPr="00643A43">
        <w:t xml:space="preserve"> </w:t>
      </w:r>
      <w:r w:rsidRPr="00643A43">
        <w:t>to</w:t>
      </w:r>
      <w:r w:rsidR="00F73A4C" w:rsidRPr="00643A43">
        <w:t xml:space="preserve"> </w:t>
      </w:r>
      <w:r w:rsidRPr="00643A43">
        <w:t>invest</w:t>
      </w:r>
      <w:r w:rsidR="00F73A4C" w:rsidRPr="00643A43">
        <w:t xml:space="preserve"> </w:t>
      </w:r>
      <w:r w:rsidRPr="00643A43">
        <w:t>in</w:t>
      </w:r>
      <w:r w:rsidR="00F73A4C" w:rsidRPr="00643A43">
        <w:t xml:space="preserve"> </w:t>
      </w:r>
      <w:r w:rsidRPr="00643A43">
        <w:t>their</w:t>
      </w:r>
      <w:r w:rsidR="00F73A4C" w:rsidRPr="00643A43">
        <w:t xml:space="preserve"> </w:t>
      </w:r>
      <w:r w:rsidRPr="00643A43">
        <w:t>activities</w:t>
      </w:r>
      <w:r w:rsidR="00F73A4C" w:rsidRPr="00643A43">
        <w:t xml:space="preserve"> </w:t>
      </w:r>
      <w:r w:rsidRPr="00643A43">
        <w:t>or</w:t>
      </w:r>
      <w:r w:rsidR="00F73A4C" w:rsidRPr="00643A43">
        <w:t xml:space="preserve"> </w:t>
      </w:r>
      <w:r w:rsidRPr="00643A43">
        <w:t>secure</w:t>
      </w:r>
      <w:r w:rsidR="00F73A4C" w:rsidRPr="00643A43">
        <w:t xml:space="preserve"> </w:t>
      </w:r>
      <w:r w:rsidRPr="00643A43">
        <w:t>good</w:t>
      </w:r>
      <w:r w:rsidR="00F73A4C" w:rsidRPr="00643A43">
        <w:t xml:space="preserve"> </w:t>
      </w:r>
      <w:r w:rsidRPr="00643A43">
        <w:t>locations</w:t>
      </w:r>
      <w:r w:rsidR="00F73A4C" w:rsidRPr="00643A43">
        <w:t xml:space="preserve"> </w:t>
      </w:r>
      <w:r w:rsidRPr="00643A43">
        <w:t>to</w:t>
      </w:r>
      <w:r w:rsidR="00F73A4C" w:rsidRPr="00643A43">
        <w:t xml:space="preserve"> </w:t>
      </w:r>
      <w:r w:rsidRPr="00643A43">
        <w:t>set</w:t>
      </w:r>
      <w:r w:rsidR="00F73A4C" w:rsidRPr="00643A43">
        <w:t xml:space="preserve"> </w:t>
      </w:r>
      <w:r w:rsidRPr="00643A43">
        <w:t>up</w:t>
      </w:r>
      <w:r w:rsidR="00F73A4C" w:rsidRPr="00643A43">
        <w:t xml:space="preserve"> </w:t>
      </w:r>
      <w:r w:rsidRPr="00643A43">
        <w:t>shop.</w:t>
      </w:r>
      <w:r w:rsidR="00F73A4C" w:rsidRPr="00643A43">
        <w:t xml:space="preserve"> </w:t>
      </w:r>
      <w:r w:rsidRPr="00643A43">
        <w:t>More</w:t>
      </w:r>
      <w:r w:rsidR="00F73A4C" w:rsidRPr="00643A43">
        <w:t xml:space="preserve"> </w:t>
      </w:r>
      <w:r w:rsidRPr="00643A43">
        <w:t>in</w:t>
      </w:r>
      <w:r w:rsidR="00F73A4C" w:rsidRPr="00643A43">
        <w:t xml:space="preserve"> </w:t>
      </w:r>
      <w:r w:rsidRPr="00643A43">
        <w:t>general,</w:t>
      </w:r>
      <w:r w:rsidR="00F73A4C" w:rsidRPr="00643A43">
        <w:t xml:space="preserve"> </w:t>
      </w:r>
      <w:r w:rsidRPr="00643A43">
        <w:t>the</w:t>
      </w:r>
      <w:r w:rsidR="00F73A4C" w:rsidRPr="00643A43">
        <w:t xml:space="preserve"> </w:t>
      </w:r>
      <w:r w:rsidRPr="00643A43">
        <w:t>cultural</w:t>
      </w:r>
      <w:r w:rsidR="00F73A4C" w:rsidRPr="00643A43">
        <w:t xml:space="preserve"> </w:t>
      </w:r>
      <w:r w:rsidRPr="00643A43">
        <w:t>context</w:t>
      </w:r>
      <w:r w:rsidR="00F73A4C" w:rsidRPr="00643A43">
        <w:t xml:space="preserve"> </w:t>
      </w:r>
      <w:r w:rsidRPr="00643A43">
        <w:t>might</w:t>
      </w:r>
      <w:r w:rsidR="00F73A4C" w:rsidRPr="00643A43">
        <w:t xml:space="preserve"> </w:t>
      </w:r>
      <w:r w:rsidRPr="00643A43">
        <w:t>limit</w:t>
      </w:r>
      <w:r w:rsidR="00F73A4C" w:rsidRPr="00643A43">
        <w:t xml:space="preserve"> </w:t>
      </w:r>
      <w:r w:rsidRPr="00643A43">
        <w:t>women</w:t>
      </w:r>
      <w:r w:rsidR="00F73A4C" w:rsidRPr="00643A43">
        <w:t xml:space="preserve"> </w:t>
      </w:r>
      <w:r w:rsidRPr="00643A43">
        <w:t>from</w:t>
      </w:r>
      <w:r w:rsidR="00F73A4C" w:rsidRPr="00643A43">
        <w:t xml:space="preserve"> </w:t>
      </w:r>
      <w:r w:rsidRPr="00643A43">
        <w:t>performing</w:t>
      </w:r>
      <w:r w:rsidR="00F73A4C" w:rsidRPr="00643A43">
        <w:t xml:space="preserve"> </w:t>
      </w:r>
      <w:r w:rsidRPr="00643A43">
        <w:t>better</w:t>
      </w:r>
      <w:r w:rsidR="00F73A4C" w:rsidRPr="00643A43">
        <w:t xml:space="preserve"> </w:t>
      </w:r>
      <w:r w:rsidRPr="00643A43">
        <w:t>and</w:t>
      </w:r>
      <w:r w:rsidR="00F73A4C" w:rsidRPr="00643A43">
        <w:t xml:space="preserve"> </w:t>
      </w:r>
      <w:r w:rsidRPr="00643A43">
        <w:t>being</w:t>
      </w:r>
      <w:r w:rsidR="00F73A4C" w:rsidRPr="00643A43">
        <w:t xml:space="preserve"> </w:t>
      </w:r>
      <w:r w:rsidRPr="00643A43">
        <w:t>equally</w:t>
      </w:r>
      <w:r w:rsidR="00F73A4C" w:rsidRPr="00643A43">
        <w:t xml:space="preserve"> </w:t>
      </w:r>
      <w:r w:rsidRPr="00643A43">
        <w:t>competitive</w:t>
      </w:r>
      <w:r w:rsidR="00F73A4C" w:rsidRPr="00643A43">
        <w:t xml:space="preserve"> </w:t>
      </w:r>
      <w:r w:rsidRPr="00643A43">
        <w:t>as</w:t>
      </w:r>
      <w:r w:rsidR="00F73A4C" w:rsidRPr="00643A43">
        <w:t xml:space="preserve"> </w:t>
      </w:r>
      <w:r w:rsidRPr="00643A43">
        <w:t>men.</w:t>
      </w:r>
      <w:r w:rsidR="00F73A4C" w:rsidRPr="00643A43">
        <w:t xml:space="preserve"> </w:t>
      </w:r>
      <w:r w:rsidRPr="00643A43">
        <w:t>A</w:t>
      </w:r>
      <w:r w:rsidR="00F73A4C" w:rsidRPr="00643A43">
        <w:t xml:space="preserve"> </w:t>
      </w:r>
      <w:r w:rsidRPr="00643A43">
        <w:t>study</w:t>
      </w:r>
      <w:r w:rsidR="00F73A4C" w:rsidRPr="00643A43">
        <w:t xml:space="preserve"> </w:t>
      </w:r>
      <w:r w:rsidRPr="00643A43">
        <w:t>done</w:t>
      </w:r>
      <w:r w:rsidR="00F73A4C" w:rsidRPr="00643A43">
        <w:t xml:space="preserve"> </w:t>
      </w:r>
      <w:r w:rsidRPr="00643A43">
        <w:t>on</w:t>
      </w:r>
      <w:r w:rsidR="00F73A4C" w:rsidRPr="00643A43">
        <w:t xml:space="preserve"> </w:t>
      </w:r>
      <w:r w:rsidRPr="00643A43">
        <w:t>women</w:t>
      </w:r>
      <w:r w:rsidR="00F73A4C" w:rsidRPr="00643A43">
        <w:t xml:space="preserve"> </w:t>
      </w:r>
      <w:r w:rsidRPr="00643A43">
        <w:t>entrepreneurs</w:t>
      </w:r>
      <w:r w:rsidR="00F73A4C" w:rsidRPr="00643A43">
        <w:t xml:space="preserve"> </w:t>
      </w:r>
      <w:r w:rsidRPr="00643A43">
        <w:t>in</w:t>
      </w:r>
      <w:r w:rsidR="00F73A4C" w:rsidRPr="00643A43">
        <w:t xml:space="preserve"> </w:t>
      </w:r>
      <w:r w:rsidRPr="00643A43">
        <w:t>Kigali,</w:t>
      </w:r>
      <w:r w:rsidR="00F73A4C" w:rsidRPr="00643A43">
        <w:t xml:space="preserve"> </w:t>
      </w:r>
      <w:r w:rsidRPr="00643A43">
        <w:t>Rwanda</w:t>
      </w:r>
      <w:r w:rsidR="00F73A4C" w:rsidRPr="00643A43">
        <w:t xml:space="preserve"> </w:t>
      </w:r>
      <w:r w:rsidRPr="00643A43">
        <w:t>by</w:t>
      </w:r>
      <w:r w:rsidR="00F73A4C" w:rsidRPr="00643A43">
        <w:t xml:space="preserve"> </w:t>
      </w:r>
      <w:hyperlink w:anchor="_bookmark56" w:history="1">
        <w:r w:rsidRPr="00643A43">
          <w:t>Nsengimana</w:t>
        </w:r>
        <w:r w:rsidR="00F73A4C" w:rsidRPr="00643A43">
          <w:t xml:space="preserve"> </w:t>
        </w:r>
        <w:r w:rsidRPr="00643A43">
          <w:t>et</w:t>
        </w:r>
        <w:r w:rsidR="00F73A4C" w:rsidRPr="00643A43">
          <w:t xml:space="preserve"> </w:t>
        </w:r>
        <w:r w:rsidRPr="00643A43">
          <w:t>al.</w:t>
        </w:r>
        <w:r w:rsidR="00F73A4C" w:rsidRPr="00643A43">
          <w:t xml:space="preserve"> </w:t>
        </w:r>
      </w:hyperlink>
      <w:r w:rsidRPr="00643A43">
        <w:t>(</w:t>
      </w:r>
      <w:hyperlink w:anchor="_bookmark56" w:history="1">
        <w:r w:rsidRPr="00643A43">
          <w:t>2017</w:t>
        </w:r>
      </w:hyperlink>
      <w:r w:rsidRPr="00643A43">
        <w:t>)</w:t>
      </w:r>
      <w:r w:rsidR="00F73A4C" w:rsidRPr="00643A43">
        <w:t xml:space="preserve"> </w:t>
      </w:r>
      <w:r w:rsidRPr="00643A43">
        <w:t>reported</w:t>
      </w:r>
      <w:r w:rsidR="00F73A4C" w:rsidRPr="00643A43">
        <w:t xml:space="preserve"> </w:t>
      </w:r>
      <w:r w:rsidRPr="00643A43">
        <w:t>many</w:t>
      </w:r>
      <w:r w:rsidR="00F73A4C" w:rsidRPr="00643A43">
        <w:t xml:space="preserve"> </w:t>
      </w:r>
      <w:r w:rsidRPr="00643A43">
        <w:t>challenges</w:t>
      </w:r>
      <w:r w:rsidR="00F73A4C" w:rsidRPr="00643A43">
        <w:t xml:space="preserve"> </w:t>
      </w:r>
      <w:r w:rsidRPr="00643A43">
        <w:t>for</w:t>
      </w:r>
      <w:r w:rsidR="00F73A4C" w:rsidRPr="00643A43">
        <w:t xml:space="preserve"> </w:t>
      </w:r>
      <w:r w:rsidRPr="00643A43">
        <w:t>the</w:t>
      </w:r>
      <w:r w:rsidR="00F73A4C" w:rsidRPr="00643A43">
        <w:t xml:space="preserve"> </w:t>
      </w:r>
      <w:r w:rsidRPr="00643A43">
        <w:t>success</w:t>
      </w:r>
      <w:r w:rsidR="00F73A4C" w:rsidRPr="00643A43">
        <w:t xml:space="preserve"> </w:t>
      </w:r>
      <w:r w:rsidRPr="00643A43">
        <w:t>of</w:t>
      </w:r>
      <w:r w:rsidR="00F73A4C" w:rsidRPr="00643A43">
        <w:t xml:space="preserve"> </w:t>
      </w:r>
      <w:r w:rsidRPr="00643A43">
        <w:t>women's</w:t>
      </w:r>
      <w:r w:rsidR="00F73A4C" w:rsidRPr="00643A43">
        <w:t xml:space="preserve"> </w:t>
      </w:r>
      <w:r w:rsidRPr="00643A43">
        <w:t>businesses.</w:t>
      </w:r>
      <w:r w:rsidR="00F73A4C" w:rsidRPr="00643A43">
        <w:t xml:space="preserve"> </w:t>
      </w:r>
      <w:r w:rsidRPr="00643A43">
        <w:t>Similarly,</w:t>
      </w:r>
      <w:r w:rsidR="00F73A4C" w:rsidRPr="00643A43">
        <w:t xml:space="preserve"> </w:t>
      </w:r>
      <w:hyperlink w:anchor="_bookmark35" w:history="1">
        <w:proofErr w:type="spellStart"/>
        <w:r w:rsidRPr="00643A43">
          <w:t>Guma</w:t>
        </w:r>
        <w:proofErr w:type="spellEnd"/>
      </w:hyperlink>
      <w:r w:rsidR="00F73A4C" w:rsidRPr="00643A43">
        <w:t xml:space="preserve"> </w:t>
      </w:r>
      <w:r w:rsidRPr="00643A43">
        <w:t>(</w:t>
      </w:r>
      <w:hyperlink w:anchor="_bookmark35" w:history="1">
        <w:r w:rsidRPr="00643A43">
          <w:t>2015</w:t>
        </w:r>
      </w:hyperlink>
      <w:r w:rsidRPr="00643A43">
        <w:t>)</w:t>
      </w:r>
      <w:r w:rsidR="00F73A4C" w:rsidRPr="00643A43">
        <w:t xml:space="preserve"> </w:t>
      </w:r>
      <w:r w:rsidRPr="00643A43">
        <w:t>discusses</w:t>
      </w:r>
      <w:r w:rsidR="00F73A4C" w:rsidRPr="00643A43">
        <w:t xml:space="preserve"> </w:t>
      </w:r>
      <w:r w:rsidRPr="00643A43">
        <w:t>barriers</w:t>
      </w:r>
      <w:r w:rsidR="00F73A4C" w:rsidRPr="00643A43">
        <w:t xml:space="preserve"> </w:t>
      </w:r>
      <w:r w:rsidRPr="00643A43">
        <w:t>faced</w:t>
      </w:r>
      <w:r w:rsidR="00F73A4C" w:rsidRPr="00643A43">
        <w:t xml:space="preserve"> </w:t>
      </w:r>
      <w:r w:rsidRPr="00643A43">
        <w:t>by</w:t>
      </w:r>
      <w:r w:rsidR="00F73A4C" w:rsidRPr="00643A43">
        <w:t xml:space="preserve"> </w:t>
      </w:r>
      <w:r w:rsidRPr="00643A43">
        <w:t>women</w:t>
      </w:r>
      <w:r w:rsidR="00F73A4C" w:rsidRPr="00643A43">
        <w:t xml:space="preserve"> </w:t>
      </w:r>
      <w:r w:rsidRPr="00643A43">
        <w:t>entrepreneurs</w:t>
      </w:r>
      <w:r w:rsidR="00F73A4C" w:rsidRPr="00643A43">
        <w:t xml:space="preserve"> </w:t>
      </w:r>
      <w:r w:rsidRPr="00643A43">
        <w:t>in</w:t>
      </w:r>
      <w:r w:rsidR="00F73A4C" w:rsidRPr="00643A43">
        <w:t xml:space="preserve"> </w:t>
      </w:r>
      <w:r w:rsidRPr="00643A43">
        <w:t>Uganda.</w:t>
      </w:r>
      <w:r w:rsidR="00F73A4C" w:rsidRPr="00643A43">
        <w:t xml:space="preserve"> </w:t>
      </w:r>
      <w:r w:rsidRPr="00643A43">
        <w:t>Some</w:t>
      </w:r>
      <w:r w:rsidR="00F73A4C" w:rsidRPr="00643A43">
        <w:t xml:space="preserve"> </w:t>
      </w:r>
      <w:r w:rsidRPr="00643A43">
        <w:t>of</w:t>
      </w:r>
      <w:r w:rsidR="00F73A4C" w:rsidRPr="00643A43">
        <w:t xml:space="preserve"> </w:t>
      </w:r>
      <w:r w:rsidRPr="00643A43">
        <w:t>the</w:t>
      </w:r>
      <w:r w:rsidR="00F73A4C" w:rsidRPr="00643A43">
        <w:t xml:space="preserve"> </w:t>
      </w:r>
      <w:r w:rsidRPr="00643A43">
        <w:t>prominent</w:t>
      </w:r>
      <w:r w:rsidR="00F73A4C" w:rsidRPr="00643A43">
        <w:t xml:space="preserve"> </w:t>
      </w:r>
      <w:r w:rsidRPr="00643A43">
        <w:t>issues</w:t>
      </w:r>
      <w:r w:rsidR="00F73A4C" w:rsidRPr="00643A43">
        <w:t xml:space="preserve"> </w:t>
      </w:r>
      <w:r w:rsidRPr="00643A43">
        <w:t>faced</w:t>
      </w:r>
      <w:r w:rsidR="00F73A4C" w:rsidRPr="00643A43">
        <w:t xml:space="preserve"> </w:t>
      </w:r>
      <w:r w:rsidRPr="00643A43">
        <w:t>by</w:t>
      </w:r>
      <w:r w:rsidR="00F73A4C" w:rsidRPr="00643A43">
        <w:t xml:space="preserve"> </w:t>
      </w:r>
      <w:r w:rsidRPr="00643A43">
        <w:t>women</w:t>
      </w:r>
      <w:r w:rsidR="00F73A4C" w:rsidRPr="00643A43">
        <w:t xml:space="preserve"> </w:t>
      </w:r>
      <w:r w:rsidRPr="00643A43">
        <w:t>are</w:t>
      </w:r>
      <w:r w:rsidR="00F73A4C" w:rsidRPr="00643A43">
        <w:t xml:space="preserve"> </w:t>
      </w:r>
      <w:r w:rsidRPr="00643A43">
        <w:t>gender-related</w:t>
      </w:r>
      <w:r w:rsidR="00F73A4C" w:rsidRPr="00643A43">
        <w:t xml:space="preserve"> </w:t>
      </w:r>
      <w:r w:rsidRPr="00643A43">
        <w:t>stereotypes</w:t>
      </w:r>
      <w:r w:rsidR="00F73A4C" w:rsidRPr="00643A43">
        <w:t xml:space="preserve"> </w:t>
      </w:r>
      <w:r w:rsidRPr="00643A43">
        <w:t>(risk-taking</w:t>
      </w:r>
      <w:r w:rsidR="00F73A4C" w:rsidRPr="00643A43">
        <w:t xml:space="preserve"> </w:t>
      </w:r>
      <w:r w:rsidRPr="00643A43">
        <w:t>behavior</w:t>
      </w:r>
      <w:r w:rsidR="00F73A4C" w:rsidRPr="00643A43">
        <w:t xml:space="preserve"> </w:t>
      </w:r>
      <w:r w:rsidRPr="00643A43">
        <w:t>and</w:t>
      </w:r>
      <w:r w:rsidR="00F73A4C" w:rsidRPr="00643A43">
        <w:t xml:space="preserve"> </w:t>
      </w:r>
      <w:r w:rsidRPr="00643A43">
        <w:t>lower</w:t>
      </w:r>
      <w:r w:rsidR="00F73A4C" w:rsidRPr="00643A43">
        <w:t xml:space="preserve"> </w:t>
      </w:r>
      <w:r w:rsidRPr="00643A43">
        <w:t>aggressiveness),</w:t>
      </w:r>
      <w:r w:rsidR="00F73A4C" w:rsidRPr="00643A43">
        <w:t xml:space="preserve"> </w:t>
      </w:r>
      <w:r w:rsidRPr="00643A43">
        <w:t>under-capitalization</w:t>
      </w:r>
      <w:r w:rsidR="00F73A4C" w:rsidRPr="00643A43">
        <w:t xml:space="preserve"> </w:t>
      </w:r>
      <w:r w:rsidRPr="00643A43">
        <w:t>(credit</w:t>
      </w:r>
      <w:r w:rsidR="00F73A4C" w:rsidRPr="00643A43">
        <w:t xml:space="preserve"> </w:t>
      </w:r>
      <w:r w:rsidRPr="00643A43">
        <w:t>access</w:t>
      </w:r>
      <w:r w:rsidR="00F73A4C" w:rsidRPr="00643A43">
        <w:t xml:space="preserve"> </w:t>
      </w:r>
      <w:r w:rsidRPr="00643A43">
        <w:t>limits,</w:t>
      </w:r>
      <w:r w:rsidR="00F73A4C" w:rsidRPr="00643A43">
        <w:t xml:space="preserve"> </w:t>
      </w:r>
      <w:r w:rsidRPr="00643A43">
        <w:t>availability</w:t>
      </w:r>
      <w:r w:rsidR="00F73A4C" w:rsidRPr="00643A43">
        <w:t xml:space="preserve"> </w:t>
      </w:r>
      <w:r w:rsidRPr="00643A43">
        <w:t>of</w:t>
      </w:r>
      <w:r w:rsidR="00F73A4C" w:rsidRPr="00643A43">
        <w:t xml:space="preserve"> </w:t>
      </w:r>
      <w:r w:rsidRPr="00643A43">
        <w:t>collateral),</w:t>
      </w:r>
      <w:r w:rsidR="00F73A4C" w:rsidRPr="00643A43">
        <w:t xml:space="preserve"> </w:t>
      </w:r>
      <w:r w:rsidRPr="00643A43">
        <w:t>balance</w:t>
      </w:r>
      <w:r w:rsidR="00F73A4C" w:rsidRPr="00643A43">
        <w:t xml:space="preserve"> </w:t>
      </w:r>
      <w:r w:rsidRPr="00643A43">
        <w:t>across</w:t>
      </w:r>
      <w:r w:rsidR="00F73A4C" w:rsidRPr="00643A43">
        <w:t xml:space="preserve"> </w:t>
      </w:r>
      <w:r w:rsidRPr="00643A43">
        <w:t>multiple</w:t>
      </w:r>
      <w:r w:rsidR="00F73A4C" w:rsidRPr="00643A43">
        <w:t xml:space="preserve"> </w:t>
      </w:r>
      <w:r w:rsidRPr="00643A43">
        <w:t>responsibilities</w:t>
      </w:r>
      <w:r w:rsidR="00F73A4C" w:rsidRPr="00643A43">
        <w:t xml:space="preserve"> </w:t>
      </w:r>
      <w:r w:rsidRPr="00643A43">
        <w:t>(childcare,</w:t>
      </w:r>
      <w:r w:rsidR="00F73A4C" w:rsidRPr="00643A43">
        <w:t xml:space="preserve"> </w:t>
      </w:r>
      <w:r w:rsidRPr="00643A43">
        <w:t>family</w:t>
      </w:r>
      <w:r w:rsidR="00F73A4C" w:rsidRPr="00643A43">
        <w:t xml:space="preserve"> </w:t>
      </w:r>
      <w:r w:rsidRPr="00643A43">
        <w:t>responsibilities),</w:t>
      </w:r>
      <w:r w:rsidR="00F73A4C" w:rsidRPr="00643A43">
        <w:t xml:space="preserve"> </w:t>
      </w:r>
      <w:r w:rsidRPr="00643A43">
        <w:t>inadequate</w:t>
      </w:r>
      <w:r w:rsidR="00F73A4C" w:rsidRPr="00643A43">
        <w:t xml:space="preserve"> </w:t>
      </w:r>
      <w:r w:rsidRPr="00643A43">
        <w:t>skills</w:t>
      </w:r>
      <w:r w:rsidR="00F73A4C" w:rsidRPr="00643A43">
        <w:t xml:space="preserve"> </w:t>
      </w:r>
      <w:r w:rsidRPr="00643A43">
        <w:t>and</w:t>
      </w:r>
      <w:r w:rsidR="00F73A4C" w:rsidRPr="00643A43">
        <w:t xml:space="preserve"> </w:t>
      </w:r>
      <w:r w:rsidRPr="00643A43">
        <w:t>business</w:t>
      </w:r>
      <w:r w:rsidR="00F73A4C" w:rsidRPr="00643A43">
        <w:t xml:space="preserve"> </w:t>
      </w:r>
      <w:r w:rsidRPr="00643A43">
        <w:t>knowledge,</w:t>
      </w:r>
      <w:r w:rsidR="00F73A4C" w:rsidRPr="00643A43">
        <w:t xml:space="preserve"> </w:t>
      </w:r>
      <w:r w:rsidRPr="00643A43">
        <w:t>lack</w:t>
      </w:r>
      <w:r w:rsidR="00F73A4C" w:rsidRPr="00643A43">
        <w:t xml:space="preserve"> </w:t>
      </w:r>
      <w:r w:rsidRPr="00643A43">
        <w:t>of</w:t>
      </w:r>
      <w:r w:rsidR="00F73A4C" w:rsidRPr="00643A43">
        <w:t xml:space="preserve"> </w:t>
      </w:r>
      <w:r w:rsidRPr="00643A43">
        <w:t>respect</w:t>
      </w:r>
      <w:r w:rsidR="00F73A4C" w:rsidRPr="00643A43">
        <w:t xml:space="preserve"> </w:t>
      </w:r>
      <w:r w:rsidRPr="00643A43">
        <w:t>from</w:t>
      </w:r>
      <w:r w:rsidR="00F73A4C" w:rsidRPr="00643A43">
        <w:t xml:space="preserve"> </w:t>
      </w:r>
      <w:r w:rsidRPr="00643A43">
        <w:t>the</w:t>
      </w:r>
      <w:r w:rsidR="00F73A4C" w:rsidRPr="00643A43">
        <w:t xml:space="preserve"> </w:t>
      </w:r>
      <w:r w:rsidRPr="00643A43">
        <w:t>male-dominated</w:t>
      </w:r>
      <w:r w:rsidR="00F73A4C" w:rsidRPr="00643A43">
        <w:t xml:space="preserve"> </w:t>
      </w:r>
      <w:r w:rsidRPr="00643A43">
        <w:t>business</w:t>
      </w:r>
      <w:r w:rsidR="00F73A4C" w:rsidRPr="00643A43">
        <w:t xml:space="preserve"> </w:t>
      </w:r>
      <w:r w:rsidRPr="00643A43">
        <w:t>community,</w:t>
      </w:r>
      <w:r w:rsidR="00F73A4C" w:rsidRPr="00643A43">
        <w:t xml:space="preserve"> </w:t>
      </w:r>
      <w:r w:rsidRPr="00643A43">
        <w:t>time</w:t>
      </w:r>
      <w:r w:rsidR="00F73A4C" w:rsidRPr="00643A43">
        <w:t xml:space="preserve"> </w:t>
      </w:r>
      <w:r w:rsidRPr="00643A43">
        <w:t>investment</w:t>
      </w:r>
      <w:r w:rsidR="00F73A4C" w:rsidRPr="00643A43">
        <w:t xml:space="preserve"> </w:t>
      </w:r>
      <w:r w:rsidRPr="00643A43">
        <w:t>constraints,</w:t>
      </w:r>
      <w:r w:rsidR="00F73A4C" w:rsidRPr="00643A43">
        <w:t xml:space="preserve"> </w:t>
      </w:r>
      <w:r w:rsidRPr="00643A43">
        <w:t>reputation</w:t>
      </w:r>
      <w:r w:rsidR="00F73A4C" w:rsidRPr="00643A43">
        <w:t xml:space="preserve"> </w:t>
      </w:r>
      <w:r w:rsidRPr="00643A43">
        <w:t>and</w:t>
      </w:r>
      <w:r w:rsidR="00F73A4C" w:rsidRPr="00643A43">
        <w:t xml:space="preserve"> </w:t>
      </w:r>
      <w:r w:rsidRPr="00643A43">
        <w:t>work</w:t>
      </w:r>
      <w:r w:rsidR="00F73A4C" w:rsidRPr="00643A43">
        <w:t xml:space="preserve"> </w:t>
      </w:r>
      <w:r w:rsidRPr="00643A43">
        <w:t>credibility</w:t>
      </w:r>
      <w:r w:rsidR="00F73A4C" w:rsidRPr="00643A43">
        <w:t xml:space="preserve"> </w:t>
      </w:r>
      <w:r w:rsidRPr="00643A43">
        <w:t>challenges.</w:t>
      </w:r>
      <w:r w:rsidR="00F73A4C" w:rsidRPr="00643A43">
        <w:t xml:space="preserve"> </w:t>
      </w:r>
      <w:r w:rsidRPr="00643A43">
        <w:t>These</w:t>
      </w:r>
      <w:r w:rsidR="00F73A4C" w:rsidRPr="00643A43">
        <w:t xml:space="preserve"> </w:t>
      </w:r>
      <w:r w:rsidRPr="00643A43">
        <w:t>can</w:t>
      </w:r>
      <w:r w:rsidR="00F73A4C" w:rsidRPr="00643A43">
        <w:t xml:space="preserve"> </w:t>
      </w:r>
      <w:r w:rsidRPr="00643A43">
        <w:t>significantly</w:t>
      </w:r>
      <w:r w:rsidR="00F73A4C" w:rsidRPr="00643A43">
        <w:t xml:space="preserve"> </w:t>
      </w:r>
      <w:r w:rsidRPr="00643A43">
        <w:t>impact</w:t>
      </w:r>
      <w:r w:rsidR="00F73A4C" w:rsidRPr="00643A43">
        <w:t xml:space="preserve"> </w:t>
      </w:r>
      <w:r w:rsidRPr="00643A43">
        <w:t>the</w:t>
      </w:r>
      <w:r w:rsidR="00F73A4C" w:rsidRPr="00643A43">
        <w:t xml:space="preserve"> </w:t>
      </w:r>
      <w:r w:rsidRPr="00643A43">
        <w:t>ratings</w:t>
      </w:r>
      <w:r w:rsidR="00F73A4C" w:rsidRPr="00643A43">
        <w:t xml:space="preserve"> </w:t>
      </w:r>
      <w:r w:rsidRPr="00643A43">
        <w:t>received</w:t>
      </w:r>
      <w:r w:rsidR="00F73A4C" w:rsidRPr="00643A43">
        <w:t xml:space="preserve"> </w:t>
      </w:r>
      <w:r w:rsidRPr="00643A43">
        <w:t>by</w:t>
      </w:r>
      <w:r w:rsidR="00F73A4C" w:rsidRPr="00643A43">
        <w:t xml:space="preserve"> </w:t>
      </w:r>
      <w:r w:rsidRPr="00643A43">
        <w:t>the</w:t>
      </w:r>
      <w:r w:rsidR="00F73A4C" w:rsidRPr="00643A43">
        <w:t xml:space="preserve"> </w:t>
      </w:r>
      <w:r w:rsidRPr="00643A43">
        <w:t>female</w:t>
      </w:r>
      <w:r w:rsidR="00F73A4C" w:rsidRPr="00643A43">
        <w:t xml:space="preserve"> </w:t>
      </w:r>
      <w:r w:rsidRPr="00643A43">
        <w:t>input</w:t>
      </w:r>
      <w:r w:rsidR="00F73A4C" w:rsidRPr="00643A43">
        <w:t xml:space="preserve"> </w:t>
      </w:r>
      <w:r w:rsidRPr="00643A43">
        <w:t>and</w:t>
      </w:r>
      <w:r w:rsidR="00F73A4C" w:rsidRPr="00643A43">
        <w:t xml:space="preserve"> </w:t>
      </w:r>
      <w:r w:rsidRPr="00643A43">
        <w:t>service</w:t>
      </w:r>
      <w:r w:rsidR="00F73A4C" w:rsidRPr="00643A43">
        <w:t xml:space="preserve"> </w:t>
      </w:r>
      <w:r w:rsidRPr="00643A43">
        <w:t>providers</w:t>
      </w:r>
      <w:r w:rsidR="00F73A4C" w:rsidRPr="00643A43">
        <w:t xml:space="preserve"> </w:t>
      </w:r>
      <w:r w:rsidRPr="00643A43">
        <w:t>in</w:t>
      </w:r>
      <w:r w:rsidR="00F73A4C" w:rsidRPr="00643A43">
        <w:t xml:space="preserve"> </w:t>
      </w:r>
      <w:r w:rsidRPr="00643A43">
        <w:t>the</w:t>
      </w:r>
      <w:r w:rsidR="00F73A4C" w:rsidRPr="00643A43">
        <w:t xml:space="preserve"> </w:t>
      </w:r>
      <w:r w:rsidRPr="00643A43">
        <w:t>supply</w:t>
      </w:r>
      <w:r w:rsidR="00F73A4C" w:rsidRPr="00643A43">
        <w:t xml:space="preserve"> </w:t>
      </w:r>
      <w:r w:rsidRPr="00643A43">
        <w:t>chain</w:t>
      </w:r>
      <w:r w:rsidR="00F73A4C" w:rsidRPr="00643A43">
        <w:t xml:space="preserve"> </w:t>
      </w:r>
      <w:r w:rsidRPr="00643A43">
        <w:t>and</w:t>
      </w:r>
      <w:r w:rsidR="00F73A4C" w:rsidRPr="00643A43">
        <w:t xml:space="preserve"> </w:t>
      </w:r>
      <w:r w:rsidRPr="00643A43">
        <w:t>can</w:t>
      </w:r>
      <w:r w:rsidR="00F73A4C" w:rsidRPr="00643A43">
        <w:t xml:space="preserve"> </w:t>
      </w:r>
      <w:r w:rsidRPr="00643A43">
        <w:t>undermine</w:t>
      </w:r>
      <w:r w:rsidR="00F73A4C" w:rsidRPr="00643A43">
        <w:t xml:space="preserve"> </w:t>
      </w:r>
      <w:r w:rsidRPr="00643A43">
        <w:t>their</w:t>
      </w:r>
      <w:r w:rsidR="00F73A4C" w:rsidRPr="00643A43">
        <w:t xml:space="preserve"> </w:t>
      </w:r>
      <w:r w:rsidRPr="00643A43">
        <w:t>perceived</w:t>
      </w:r>
      <w:r w:rsidR="00F73A4C" w:rsidRPr="00643A43">
        <w:t xml:space="preserve"> </w:t>
      </w:r>
      <w:r w:rsidRPr="00643A43">
        <w:t>performance</w:t>
      </w:r>
      <w:r w:rsidR="00F73A4C" w:rsidRPr="00643A43">
        <w:t xml:space="preserve"> </w:t>
      </w:r>
      <w:r w:rsidRPr="00643A43">
        <w:t>in</w:t>
      </w:r>
      <w:r w:rsidR="00F73A4C" w:rsidRPr="00643A43">
        <w:t xml:space="preserve"> </w:t>
      </w:r>
      <w:r w:rsidRPr="00643A43">
        <w:t>the</w:t>
      </w:r>
      <w:r w:rsidR="00F73A4C" w:rsidRPr="00643A43">
        <w:t xml:space="preserve"> </w:t>
      </w:r>
      <w:r w:rsidRPr="00643A43">
        <w:t>sector.</w:t>
      </w:r>
    </w:p>
    <w:p w14:paraId="5FFB03CE" w14:textId="77777777" w:rsidR="00E03D3A" w:rsidRPr="00643A43" w:rsidRDefault="00E03D3A" w:rsidP="00643A43">
      <w:pPr>
        <w:pStyle w:val="1PP"/>
        <w:jc w:val="both"/>
      </w:pPr>
    </w:p>
    <w:p w14:paraId="13EFD9F5" w14:textId="2E5934C2" w:rsidR="005139B5" w:rsidRPr="00643A43" w:rsidRDefault="0081249E" w:rsidP="00643A43">
      <w:pPr>
        <w:pStyle w:val="1BP"/>
        <w:jc w:val="both"/>
      </w:pPr>
      <w:r w:rsidRPr="00643A43">
        <w:t>Hypothesis</w:t>
      </w:r>
      <w:r w:rsidR="00F73A4C" w:rsidRPr="00643A43">
        <w:t xml:space="preserve"> </w:t>
      </w:r>
      <w:r w:rsidRPr="00643A43">
        <w:t>5:</w:t>
      </w:r>
      <w:r w:rsidR="00F73A4C" w:rsidRPr="00643A43">
        <w:t xml:space="preserve"> </w:t>
      </w:r>
      <w:r w:rsidRPr="00643A43">
        <w:t>Female</w:t>
      </w:r>
      <w:r w:rsidR="00F73A4C" w:rsidRPr="00643A43">
        <w:t xml:space="preserve"> </w:t>
      </w:r>
      <w:r w:rsidRPr="00643A43">
        <w:t>farmers</w:t>
      </w:r>
      <w:r w:rsidR="00F73A4C" w:rsidRPr="00643A43">
        <w:t xml:space="preserve"> </w:t>
      </w:r>
      <w:r w:rsidRPr="00643A43">
        <w:t>give</w:t>
      </w:r>
      <w:r w:rsidR="00F73A4C" w:rsidRPr="00643A43">
        <w:t xml:space="preserve"> </w:t>
      </w:r>
      <w:r w:rsidRPr="00643A43">
        <w:t>higher</w:t>
      </w:r>
      <w:r w:rsidR="00F73A4C" w:rsidRPr="00643A43">
        <w:t xml:space="preserve"> </w:t>
      </w:r>
      <w:r w:rsidRPr="00643A43">
        <w:t>ratings</w:t>
      </w:r>
      <w:r w:rsidR="00F73A4C" w:rsidRPr="00643A43">
        <w:t xml:space="preserve"> </w:t>
      </w:r>
      <w:r w:rsidRPr="00643A43">
        <w:t>to</w:t>
      </w:r>
      <w:r w:rsidR="00F73A4C" w:rsidRPr="00643A43">
        <w:t xml:space="preserve"> </w:t>
      </w:r>
      <w:r w:rsidRPr="00643A43">
        <w:t>female</w:t>
      </w:r>
      <w:r w:rsidR="00F73A4C" w:rsidRPr="00643A43">
        <w:t xml:space="preserve"> </w:t>
      </w:r>
      <w:proofErr w:type="spellStart"/>
      <w:r w:rsidRPr="00643A43">
        <w:t>agro</w:t>
      </w:r>
      <w:proofErr w:type="spellEnd"/>
      <w:r w:rsidRPr="00643A43">
        <w:t>-input</w:t>
      </w:r>
      <w:r w:rsidR="00F73A4C" w:rsidRPr="00643A43">
        <w:t xml:space="preserve"> </w:t>
      </w:r>
      <w:r w:rsidRPr="00643A43">
        <w:t>dealers,</w:t>
      </w:r>
      <w:r w:rsidR="00F73A4C" w:rsidRPr="00643A43">
        <w:t xml:space="preserve"> </w:t>
      </w:r>
      <w:r w:rsidRPr="00643A43">
        <w:t>traders</w:t>
      </w:r>
      <w:r w:rsidR="00F73A4C" w:rsidRPr="00643A43">
        <w:t xml:space="preserve"> </w:t>
      </w:r>
      <w:r w:rsidRPr="00643A43">
        <w:t>and</w:t>
      </w:r>
      <w:r w:rsidR="00F73A4C" w:rsidRPr="00643A43">
        <w:t xml:space="preserve"> </w:t>
      </w:r>
      <w:r w:rsidRPr="00643A43">
        <w:t>processors.</w:t>
      </w:r>
    </w:p>
    <w:p w14:paraId="24155373" w14:textId="77777777" w:rsidR="00E03D3A" w:rsidRPr="00643A43" w:rsidRDefault="00E03D3A" w:rsidP="00643A43">
      <w:pPr>
        <w:pStyle w:val="1PP"/>
        <w:jc w:val="both"/>
      </w:pPr>
    </w:p>
    <w:p w14:paraId="76FE3931" w14:textId="296F0537" w:rsidR="005139B5" w:rsidRPr="00643A43" w:rsidRDefault="0081249E" w:rsidP="00643A43">
      <w:pPr>
        <w:pStyle w:val="1PP"/>
        <w:jc w:val="both"/>
      </w:pPr>
      <w:r w:rsidRPr="00643A43">
        <w:t>Finally,</w:t>
      </w:r>
      <w:r w:rsidR="00F73A4C" w:rsidRPr="00643A43">
        <w:t xml:space="preserve"> </w:t>
      </w:r>
      <w:r w:rsidRPr="00643A43">
        <w:t>in</w:t>
      </w:r>
      <w:r w:rsidR="00F73A4C" w:rsidRPr="00643A43">
        <w:t xml:space="preserve"> </w:t>
      </w:r>
      <w:r w:rsidRPr="00643A43">
        <w:t>hypothesis</w:t>
      </w:r>
      <w:r w:rsidR="00F73A4C" w:rsidRPr="00643A43">
        <w:t xml:space="preserve"> </w:t>
      </w:r>
      <w:r w:rsidRPr="00643A43">
        <w:t>5</w:t>
      </w:r>
      <w:r w:rsidR="00F73A4C" w:rsidRPr="00643A43">
        <w:t xml:space="preserve"> </w:t>
      </w:r>
      <w:r w:rsidRPr="00643A43">
        <w:t>we</w:t>
      </w:r>
      <w:r w:rsidR="00F73A4C" w:rsidRPr="00643A43">
        <w:t xml:space="preserve"> </w:t>
      </w:r>
      <w:r w:rsidRPr="00643A43">
        <w:t>test</w:t>
      </w:r>
      <w:r w:rsidR="00F73A4C" w:rsidRPr="00643A43">
        <w:t xml:space="preserve"> </w:t>
      </w:r>
      <w:r w:rsidRPr="00643A43">
        <w:t>the</w:t>
      </w:r>
      <w:r w:rsidR="00F73A4C" w:rsidRPr="00643A43">
        <w:t xml:space="preserve"> </w:t>
      </w:r>
      <w:r w:rsidRPr="00643A43">
        <w:t>interaction</w:t>
      </w:r>
      <w:r w:rsidR="00F73A4C" w:rsidRPr="00643A43">
        <w:t xml:space="preserve"> </w:t>
      </w:r>
      <w:r w:rsidRPr="00643A43">
        <w:t>between</w:t>
      </w:r>
      <w:r w:rsidR="00F73A4C" w:rsidRPr="00643A43">
        <w:t xml:space="preserve"> </w:t>
      </w:r>
      <w:r w:rsidRPr="00643A43">
        <w:t>the</w:t>
      </w:r>
      <w:r w:rsidR="00F73A4C" w:rsidRPr="00643A43">
        <w:t xml:space="preserve"> </w:t>
      </w:r>
      <w:r w:rsidRPr="00643A43">
        <w:t>gender</w:t>
      </w:r>
      <w:r w:rsidR="00F73A4C" w:rsidRPr="00643A43">
        <w:t xml:space="preserve"> </w:t>
      </w:r>
      <w:r w:rsidRPr="00643A43">
        <w:t>of</w:t>
      </w:r>
      <w:r w:rsidR="00F73A4C" w:rsidRPr="00643A43">
        <w:t xml:space="preserve"> </w:t>
      </w:r>
      <w:r w:rsidRPr="00643A43">
        <w:t>the</w:t>
      </w:r>
      <w:r w:rsidR="00F73A4C" w:rsidRPr="00643A43">
        <w:t xml:space="preserve"> </w:t>
      </w:r>
      <w:r w:rsidRPr="00643A43">
        <w:t>farmer</w:t>
      </w:r>
      <w:r w:rsidR="00F73A4C" w:rsidRPr="00643A43">
        <w:t xml:space="preserve"> </w:t>
      </w:r>
      <w:r w:rsidRPr="00643A43">
        <w:t>and</w:t>
      </w:r>
      <w:r w:rsidR="00F73A4C" w:rsidRPr="00643A43">
        <w:t xml:space="preserve"> </w:t>
      </w:r>
      <w:r w:rsidRPr="00643A43">
        <w:t>the</w:t>
      </w:r>
      <w:r w:rsidR="00F73A4C" w:rsidRPr="00643A43">
        <w:t xml:space="preserve"> </w:t>
      </w:r>
      <w:r w:rsidRPr="00643A43">
        <w:t>other</w:t>
      </w:r>
      <w:r w:rsidR="00F73A4C" w:rsidRPr="00643A43">
        <w:t xml:space="preserve"> </w:t>
      </w:r>
      <w:r w:rsidRPr="00643A43">
        <w:t>value</w:t>
      </w:r>
      <w:r w:rsidR="00F73A4C" w:rsidRPr="00643A43">
        <w:t xml:space="preserve"> </w:t>
      </w:r>
      <w:r w:rsidRPr="00643A43">
        <w:t>chain</w:t>
      </w:r>
      <w:r w:rsidR="00F73A4C" w:rsidRPr="00643A43">
        <w:t xml:space="preserve"> </w:t>
      </w:r>
      <w:r w:rsidRPr="00643A43">
        <w:t>actors</w:t>
      </w:r>
      <w:r w:rsidR="00F73A4C" w:rsidRPr="00643A43">
        <w:t xml:space="preserve"> </w:t>
      </w:r>
      <w:r w:rsidRPr="00643A43">
        <w:t>in</w:t>
      </w:r>
      <w:r w:rsidR="00F73A4C" w:rsidRPr="00643A43">
        <w:t xml:space="preserve"> </w:t>
      </w:r>
      <w:r w:rsidRPr="00643A43">
        <w:t>order</w:t>
      </w:r>
      <w:r w:rsidR="00F73A4C" w:rsidRPr="00643A43">
        <w:t xml:space="preserve"> </w:t>
      </w:r>
      <w:r w:rsidRPr="00643A43">
        <w:t>to</w:t>
      </w:r>
      <w:r w:rsidR="00F73A4C" w:rsidRPr="00643A43">
        <w:t xml:space="preserve"> </w:t>
      </w:r>
      <w:r w:rsidRPr="00643A43">
        <w:t>investigate</w:t>
      </w:r>
      <w:r w:rsidR="00F73A4C" w:rsidRPr="00643A43">
        <w:t xml:space="preserve"> </w:t>
      </w:r>
      <w:r w:rsidRPr="00643A43">
        <w:t>if</w:t>
      </w:r>
      <w:r w:rsidR="00F73A4C" w:rsidRPr="00643A43">
        <w:t xml:space="preserve"> </w:t>
      </w:r>
      <w:r w:rsidRPr="00643A43">
        <w:t>there</w:t>
      </w:r>
      <w:r w:rsidR="00F73A4C" w:rsidRPr="00643A43">
        <w:t xml:space="preserve"> </w:t>
      </w:r>
      <w:r w:rsidRPr="00643A43">
        <w:t>is</w:t>
      </w:r>
      <w:r w:rsidR="00F73A4C" w:rsidRPr="00643A43">
        <w:t xml:space="preserve"> </w:t>
      </w:r>
      <w:r w:rsidRPr="00643A43">
        <w:t>a</w:t>
      </w:r>
      <w:r w:rsidR="00F73A4C" w:rsidRPr="00643A43">
        <w:t xml:space="preserve"> </w:t>
      </w:r>
      <w:r w:rsidRPr="00643A43">
        <w:t>significant</w:t>
      </w:r>
      <w:r w:rsidR="00F73A4C" w:rsidRPr="00643A43">
        <w:t xml:space="preserve"> </w:t>
      </w:r>
      <w:r w:rsidRPr="00643A43">
        <w:t>impact</w:t>
      </w:r>
      <w:r w:rsidR="00F73A4C" w:rsidRPr="00643A43">
        <w:t xml:space="preserve"> </w:t>
      </w:r>
      <w:r w:rsidRPr="00643A43">
        <w:t>of</w:t>
      </w:r>
      <w:r w:rsidR="00F73A4C" w:rsidRPr="00643A43">
        <w:t xml:space="preserve"> </w:t>
      </w:r>
      <w:r w:rsidRPr="00643A43">
        <w:t>both</w:t>
      </w:r>
      <w:r w:rsidR="00F73A4C" w:rsidRPr="00643A43">
        <w:t xml:space="preserve"> </w:t>
      </w:r>
      <w:r w:rsidRPr="00643A43">
        <w:t>being</w:t>
      </w:r>
      <w:r w:rsidR="00F73A4C" w:rsidRPr="00643A43">
        <w:t xml:space="preserve"> </w:t>
      </w:r>
      <w:r w:rsidRPr="00643A43">
        <w:t>women</w:t>
      </w:r>
      <w:r w:rsidR="00F73A4C" w:rsidRPr="00643A43">
        <w:t xml:space="preserve"> </w:t>
      </w:r>
      <w:r w:rsidRPr="00643A43">
        <w:t>on</w:t>
      </w:r>
      <w:r w:rsidR="00F73A4C" w:rsidRPr="00643A43">
        <w:t xml:space="preserve"> </w:t>
      </w:r>
      <w:r w:rsidRPr="00643A43">
        <w:t>the</w:t>
      </w:r>
      <w:r w:rsidR="00F73A4C" w:rsidRPr="00643A43">
        <w:t xml:space="preserve"> </w:t>
      </w:r>
      <w:r w:rsidRPr="00643A43">
        <w:t>ratings.</w:t>
      </w:r>
      <w:r w:rsidR="00F73A4C" w:rsidRPr="00643A43">
        <w:t xml:space="preserve"> </w:t>
      </w:r>
      <w:r w:rsidRPr="00643A43">
        <w:t>This</w:t>
      </w:r>
      <w:r w:rsidR="00F73A4C" w:rsidRPr="00643A43">
        <w:t xml:space="preserve"> </w:t>
      </w:r>
      <w:r w:rsidRPr="00643A43">
        <w:t>hypothesis</w:t>
      </w:r>
      <w:r w:rsidR="00F73A4C" w:rsidRPr="00643A43">
        <w:t xml:space="preserve"> </w:t>
      </w:r>
      <w:r w:rsidRPr="00643A43">
        <w:t>is</w:t>
      </w:r>
      <w:r w:rsidR="00F73A4C" w:rsidRPr="00643A43">
        <w:t xml:space="preserve"> </w:t>
      </w:r>
      <w:r w:rsidRPr="00643A43">
        <w:t>motivated</w:t>
      </w:r>
      <w:r w:rsidR="00F73A4C" w:rsidRPr="00643A43">
        <w:t xml:space="preserve"> </w:t>
      </w:r>
      <w:r w:rsidRPr="00643A43">
        <w:t>by</w:t>
      </w:r>
      <w:r w:rsidR="00F73A4C" w:rsidRPr="00643A43">
        <w:t xml:space="preserve"> </w:t>
      </w:r>
      <w:r w:rsidRPr="00643A43">
        <w:t>the</w:t>
      </w:r>
      <w:r w:rsidR="00F73A4C" w:rsidRPr="00643A43">
        <w:t xml:space="preserve"> </w:t>
      </w:r>
      <w:r w:rsidRPr="00643A43">
        <w:t>literature</w:t>
      </w:r>
      <w:r w:rsidR="00F73A4C" w:rsidRPr="00643A43">
        <w:t xml:space="preserve"> </w:t>
      </w:r>
      <w:r w:rsidRPr="00643A43">
        <w:t>on</w:t>
      </w:r>
      <w:r w:rsidR="00F73A4C" w:rsidRPr="00643A43">
        <w:t xml:space="preserve"> </w:t>
      </w:r>
      <w:r w:rsidRPr="00643A43">
        <w:t>homophily</w:t>
      </w:r>
      <w:r w:rsidR="00F73A4C" w:rsidRPr="00643A43">
        <w:t xml:space="preserve"> </w:t>
      </w:r>
      <w:r w:rsidRPr="00643A43">
        <w:t>in</w:t>
      </w:r>
      <w:r w:rsidR="00F73A4C" w:rsidRPr="00643A43">
        <w:t xml:space="preserve"> </w:t>
      </w:r>
      <w:r w:rsidRPr="00643A43">
        <w:t>social</w:t>
      </w:r>
      <w:r w:rsidR="00F73A4C" w:rsidRPr="00643A43">
        <w:t xml:space="preserve"> </w:t>
      </w:r>
      <w:r w:rsidRPr="00643A43">
        <w:t>networks.</w:t>
      </w:r>
      <w:r w:rsidR="00F73A4C" w:rsidRPr="00643A43">
        <w:t xml:space="preserve"> </w:t>
      </w:r>
      <w:r w:rsidRPr="00643A43">
        <w:t>The</w:t>
      </w:r>
      <w:r w:rsidR="00F73A4C" w:rsidRPr="00643A43">
        <w:t xml:space="preserve"> </w:t>
      </w:r>
      <w:r w:rsidRPr="00643A43">
        <w:t>homophily</w:t>
      </w:r>
      <w:r w:rsidR="00F73A4C" w:rsidRPr="00643A43">
        <w:t xml:space="preserve"> </w:t>
      </w:r>
      <w:r w:rsidRPr="00643A43">
        <w:t>principle</w:t>
      </w:r>
      <w:r w:rsidR="00F73A4C" w:rsidRPr="00643A43">
        <w:t xml:space="preserve"> </w:t>
      </w:r>
      <w:r w:rsidRPr="00643A43">
        <w:t>essentially</w:t>
      </w:r>
      <w:r w:rsidR="00F73A4C" w:rsidRPr="00643A43">
        <w:t xml:space="preserve"> </w:t>
      </w:r>
      <w:r w:rsidRPr="00643A43">
        <w:t>focuses</w:t>
      </w:r>
      <w:r w:rsidR="00F73A4C" w:rsidRPr="00643A43">
        <w:t xml:space="preserve"> </w:t>
      </w:r>
      <w:r w:rsidRPr="00643A43">
        <w:t>on</w:t>
      </w:r>
      <w:r w:rsidR="00F73A4C" w:rsidRPr="00643A43">
        <w:t xml:space="preserve"> </w:t>
      </w:r>
      <w:r w:rsidRPr="00643A43">
        <w:t>network</w:t>
      </w:r>
      <w:r w:rsidR="00F73A4C" w:rsidRPr="00643A43">
        <w:t xml:space="preserve"> </w:t>
      </w:r>
      <w:r w:rsidRPr="00643A43">
        <w:t>ties</w:t>
      </w:r>
      <w:r w:rsidR="00F73A4C" w:rsidRPr="00643A43">
        <w:t xml:space="preserve"> </w:t>
      </w:r>
      <w:r w:rsidRPr="00643A43">
        <w:t>based</w:t>
      </w:r>
      <w:r w:rsidR="00F73A4C" w:rsidRPr="00643A43">
        <w:t xml:space="preserve"> </w:t>
      </w:r>
      <w:r w:rsidRPr="00643A43">
        <w:t>on</w:t>
      </w:r>
      <w:r w:rsidR="00F73A4C" w:rsidRPr="00643A43">
        <w:t xml:space="preserve"> </w:t>
      </w:r>
      <w:r w:rsidRPr="00643A43">
        <w:t>relationships</w:t>
      </w:r>
      <w:r w:rsidR="00F73A4C" w:rsidRPr="00643A43">
        <w:t xml:space="preserve"> </w:t>
      </w:r>
      <w:r w:rsidRPr="00643A43">
        <w:t>and</w:t>
      </w:r>
      <w:r w:rsidR="00F73A4C" w:rsidRPr="00643A43">
        <w:t xml:space="preserve"> </w:t>
      </w:r>
      <w:r w:rsidRPr="00643A43">
        <w:t>characteristics</w:t>
      </w:r>
      <w:r w:rsidR="00F73A4C" w:rsidRPr="00643A43">
        <w:t xml:space="preserve"> </w:t>
      </w:r>
      <w:r w:rsidRPr="00643A43">
        <w:t>of</w:t>
      </w:r>
      <w:r w:rsidR="00F73A4C" w:rsidRPr="00643A43">
        <w:t xml:space="preserve"> </w:t>
      </w:r>
      <w:r w:rsidRPr="00643A43">
        <w:t>the</w:t>
      </w:r>
      <w:r w:rsidR="00F73A4C" w:rsidRPr="00643A43">
        <w:t xml:space="preserve"> </w:t>
      </w:r>
      <w:r w:rsidRPr="00643A43">
        <w:t>actors</w:t>
      </w:r>
      <w:r w:rsidR="00F73A4C" w:rsidRPr="00643A43">
        <w:t xml:space="preserve"> </w:t>
      </w:r>
      <w:r w:rsidRPr="00643A43">
        <w:t>involved.</w:t>
      </w:r>
      <w:r w:rsidR="00F73A4C" w:rsidRPr="00643A43">
        <w:t xml:space="preserve"> </w:t>
      </w:r>
      <w:r w:rsidRPr="00643A43">
        <w:t>In</w:t>
      </w:r>
      <w:r w:rsidR="00F73A4C" w:rsidRPr="00643A43">
        <w:t xml:space="preserve"> </w:t>
      </w:r>
      <w:r w:rsidRPr="00643A43">
        <w:t>the</w:t>
      </w:r>
      <w:r w:rsidR="00F73A4C" w:rsidRPr="00643A43">
        <w:t xml:space="preserve"> </w:t>
      </w:r>
      <w:r w:rsidRPr="00643A43">
        <w:t>context</w:t>
      </w:r>
      <w:r w:rsidR="00F73A4C" w:rsidRPr="00643A43">
        <w:t xml:space="preserve"> </w:t>
      </w:r>
      <w:r w:rsidRPr="00643A43">
        <w:t>of</w:t>
      </w:r>
      <w:r w:rsidR="00F73A4C" w:rsidRPr="00643A43">
        <w:t xml:space="preserve"> </w:t>
      </w:r>
      <w:r w:rsidRPr="00643A43">
        <w:t>this</w:t>
      </w:r>
      <w:r w:rsidR="00F73A4C" w:rsidRPr="00643A43">
        <w:t xml:space="preserve"> </w:t>
      </w:r>
      <w:r w:rsidRPr="00643A43">
        <w:t>study,</w:t>
      </w:r>
      <w:r w:rsidR="00F73A4C" w:rsidRPr="00643A43">
        <w:t xml:space="preserve"> </w:t>
      </w:r>
      <w:r w:rsidRPr="00643A43">
        <w:t>gender</w:t>
      </w:r>
      <w:r w:rsidR="00F73A4C" w:rsidRPr="00643A43">
        <w:t xml:space="preserve"> </w:t>
      </w:r>
      <w:r w:rsidRPr="00643A43">
        <w:t>homophily</w:t>
      </w:r>
      <w:r w:rsidR="00F73A4C" w:rsidRPr="00643A43">
        <w:t xml:space="preserve"> </w:t>
      </w:r>
      <w:r w:rsidRPr="00643A43">
        <w:t>effects</w:t>
      </w:r>
      <w:r w:rsidR="00F73A4C" w:rsidRPr="00643A43">
        <w:t xml:space="preserve"> </w:t>
      </w:r>
      <w:r w:rsidRPr="00643A43">
        <w:t>for</w:t>
      </w:r>
      <w:r w:rsidR="00F73A4C" w:rsidRPr="00643A43">
        <w:t xml:space="preserve"> </w:t>
      </w:r>
      <w:r w:rsidRPr="00643A43">
        <w:t>women</w:t>
      </w:r>
      <w:r w:rsidR="00F73A4C" w:rsidRPr="00643A43">
        <w:t xml:space="preserve"> </w:t>
      </w:r>
      <w:r w:rsidRPr="00643A43">
        <w:t>in</w:t>
      </w:r>
      <w:r w:rsidR="00F73A4C" w:rsidRPr="00643A43">
        <w:t xml:space="preserve"> </w:t>
      </w:r>
      <w:r w:rsidRPr="00643A43">
        <w:t>rating</w:t>
      </w:r>
      <w:r w:rsidR="00F73A4C" w:rsidRPr="00643A43">
        <w:t xml:space="preserve"> </w:t>
      </w:r>
      <w:r w:rsidRPr="00643A43">
        <w:t>would</w:t>
      </w:r>
      <w:r w:rsidR="00F73A4C" w:rsidRPr="00643A43">
        <w:t xml:space="preserve"> </w:t>
      </w:r>
      <w:r w:rsidRPr="00643A43">
        <w:t>exist</w:t>
      </w:r>
      <w:r w:rsidR="00F73A4C" w:rsidRPr="00643A43">
        <w:t xml:space="preserve"> </w:t>
      </w:r>
      <w:r w:rsidRPr="00643A43">
        <w:t>if</w:t>
      </w:r>
      <w:r w:rsidR="00F73A4C" w:rsidRPr="00643A43">
        <w:t xml:space="preserve"> </w:t>
      </w:r>
      <w:r w:rsidRPr="00643A43">
        <w:t>ratings</w:t>
      </w:r>
      <w:r w:rsidR="00F73A4C" w:rsidRPr="00643A43">
        <w:t xml:space="preserve"> </w:t>
      </w:r>
      <w:r w:rsidRPr="00643A43">
        <w:t>in</w:t>
      </w:r>
      <w:r w:rsidR="00F73A4C" w:rsidRPr="00643A43">
        <w:t xml:space="preserve"> </w:t>
      </w:r>
      <w:r w:rsidRPr="00643A43">
        <w:t>female</w:t>
      </w:r>
      <w:r w:rsidR="00F73A4C" w:rsidRPr="00643A43">
        <w:t xml:space="preserve"> </w:t>
      </w:r>
      <w:r w:rsidRPr="00643A43">
        <w:t>rater-ratee</w:t>
      </w:r>
      <w:r w:rsidR="00F73A4C" w:rsidRPr="00643A43">
        <w:t xml:space="preserve"> </w:t>
      </w:r>
      <w:r w:rsidRPr="00643A43">
        <w:t>pairs</w:t>
      </w:r>
      <w:r w:rsidR="00F73A4C" w:rsidRPr="00643A43">
        <w:t xml:space="preserve"> </w:t>
      </w:r>
      <w:r w:rsidRPr="00643A43">
        <w:t>(</w:t>
      </w:r>
      <w:proofErr w:type="spellStart"/>
      <w:r w:rsidRPr="00643A43">
        <w:t>eg.</w:t>
      </w:r>
      <w:proofErr w:type="spellEnd"/>
      <w:r w:rsidR="00F73A4C" w:rsidRPr="00643A43">
        <w:t xml:space="preserve"> </w:t>
      </w:r>
      <w:r w:rsidRPr="00643A43">
        <w:t>female</w:t>
      </w:r>
      <w:r w:rsidR="00F73A4C" w:rsidRPr="00643A43">
        <w:t xml:space="preserve"> </w:t>
      </w:r>
      <w:r w:rsidRPr="00643A43">
        <w:t>farmers</w:t>
      </w:r>
      <w:r w:rsidR="00F73A4C" w:rsidRPr="00643A43">
        <w:t xml:space="preserve"> </w:t>
      </w:r>
      <w:r w:rsidRPr="00643A43">
        <w:t>rating</w:t>
      </w:r>
      <w:r w:rsidR="00F73A4C" w:rsidRPr="00643A43">
        <w:t xml:space="preserve"> </w:t>
      </w:r>
      <w:r w:rsidRPr="00643A43">
        <w:t>female</w:t>
      </w:r>
      <w:r w:rsidR="00F73A4C" w:rsidRPr="00643A43">
        <w:t xml:space="preserve"> </w:t>
      </w:r>
      <w:proofErr w:type="spellStart"/>
      <w:r w:rsidRPr="00643A43">
        <w:t>agro</w:t>
      </w:r>
      <w:proofErr w:type="spellEnd"/>
      <w:r w:rsidRPr="00643A43">
        <w:t>-input</w:t>
      </w:r>
      <w:r w:rsidR="00F73A4C" w:rsidRPr="00643A43">
        <w:t xml:space="preserve"> </w:t>
      </w:r>
      <w:r w:rsidRPr="00643A43">
        <w:t>dealers,</w:t>
      </w:r>
      <w:r w:rsidR="00F73A4C" w:rsidRPr="00643A43">
        <w:t xml:space="preserve"> </w:t>
      </w:r>
      <w:r w:rsidRPr="00643A43">
        <w:t>female</w:t>
      </w:r>
      <w:r w:rsidR="00F73A4C" w:rsidRPr="00643A43">
        <w:t xml:space="preserve"> </w:t>
      </w:r>
      <w:r w:rsidRPr="00643A43">
        <w:t>traders,</w:t>
      </w:r>
      <w:r w:rsidR="00F73A4C" w:rsidRPr="00643A43">
        <w:t xml:space="preserve"> </w:t>
      </w:r>
      <w:r w:rsidRPr="00643A43">
        <w:t>or</w:t>
      </w:r>
      <w:r w:rsidR="00F73A4C" w:rsidRPr="00643A43">
        <w:t xml:space="preserve"> </w:t>
      </w:r>
      <w:r w:rsidRPr="00643A43">
        <w:t>female</w:t>
      </w:r>
      <w:r w:rsidR="00F73A4C" w:rsidRPr="00643A43">
        <w:t xml:space="preserve"> </w:t>
      </w:r>
      <w:r w:rsidRPr="00643A43">
        <w:t>processors)</w:t>
      </w:r>
      <w:r w:rsidR="00F73A4C" w:rsidRPr="00643A43">
        <w:t xml:space="preserve"> </w:t>
      </w:r>
      <w:r w:rsidRPr="00643A43">
        <w:t>are</w:t>
      </w:r>
      <w:r w:rsidR="00F73A4C" w:rsidRPr="00643A43">
        <w:t xml:space="preserve"> </w:t>
      </w:r>
      <w:r w:rsidRPr="00643A43">
        <w:t>consistently</w:t>
      </w:r>
      <w:r w:rsidR="00F73A4C" w:rsidRPr="00643A43">
        <w:t xml:space="preserve"> </w:t>
      </w:r>
      <w:r w:rsidRPr="00643A43">
        <w:t>higher</w:t>
      </w:r>
      <w:r w:rsidR="00F73A4C" w:rsidRPr="00643A43">
        <w:t xml:space="preserve"> </w:t>
      </w:r>
      <w:r w:rsidRPr="00643A43">
        <w:t>than</w:t>
      </w:r>
      <w:r w:rsidR="00F73A4C" w:rsidRPr="00643A43">
        <w:t xml:space="preserve"> </w:t>
      </w:r>
      <w:r w:rsidRPr="00643A43">
        <w:t>ratings</w:t>
      </w:r>
      <w:r w:rsidR="00F73A4C" w:rsidRPr="00643A43">
        <w:t xml:space="preserve"> </w:t>
      </w:r>
      <w:r w:rsidRPr="00643A43">
        <w:t>in</w:t>
      </w:r>
      <w:r w:rsidR="00F73A4C" w:rsidRPr="00643A43">
        <w:t xml:space="preserve"> </w:t>
      </w:r>
      <w:r w:rsidRPr="00643A43">
        <w:t>male-male</w:t>
      </w:r>
      <w:r w:rsidR="00F73A4C" w:rsidRPr="00643A43">
        <w:t xml:space="preserve"> </w:t>
      </w:r>
      <w:r w:rsidRPr="00643A43">
        <w:t>or</w:t>
      </w:r>
      <w:r w:rsidR="00F73A4C" w:rsidRPr="00643A43">
        <w:t xml:space="preserve"> </w:t>
      </w:r>
      <w:r w:rsidRPr="00643A43">
        <w:t>mixed</w:t>
      </w:r>
      <w:r w:rsidR="00F73A4C" w:rsidRPr="00643A43">
        <w:t xml:space="preserve"> </w:t>
      </w:r>
      <w:r w:rsidRPr="00643A43">
        <w:t>gender</w:t>
      </w:r>
      <w:r w:rsidR="00F73A4C" w:rsidRPr="00643A43">
        <w:t xml:space="preserve"> </w:t>
      </w:r>
      <w:r w:rsidRPr="00643A43">
        <w:t>rater-ratee</w:t>
      </w:r>
      <w:r w:rsidR="00F73A4C" w:rsidRPr="00643A43">
        <w:t xml:space="preserve"> </w:t>
      </w:r>
      <w:r w:rsidRPr="00643A43">
        <w:t>linkages.</w:t>
      </w:r>
      <w:r w:rsidR="00F73A4C" w:rsidRPr="00643A43">
        <w:t xml:space="preserve"> </w:t>
      </w:r>
      <w:hyperlink w:anchor="_bookmark49" w:history="1">
        <w:r w:rsidRPr="00643A43">
          <w:t>McPherson</w:t>
        </w:r>
        <w:r w:rsidR="00F73A4C" w:rsidRPr="00643A43">
          <w:t xml:space="preserve"> </w:t>
        </w:r>
        <w:r w:rsidRPr="00643A43">
          <w:t>et</w:t>
        </w:r>
        <w:r w:rsidR="00F73A4C" w:rsidRPr="00643A43">
          <w:t xml:space="preserve"> </w:t>
        </w:r>
        <w:r w:rsidRPr="00643A43">
          <w:t>al.</w:t>
        </w:r>
        <w:r w:rsidR="00F73A4C" w:rsidRPr="00643A43">
          <w:t xml:space="preserve"> </w:t>
        </w:r>
      </w:hyperlink>
      <w:r w:rsidRPr="00643A43">
        <w:t>(</w:t>
      </w:r>
      <w:hyperlink w:anchor="_bookmark49" w:history="1">
        <w:r w:rsidRPr="00643A43">
          <w:t>2001</w:t>
        </w:r>
      </w:hyperlink>
      <w:r w:rsidRPr="00643A43">
        <w:t>)</w:t>
      </w:r>
      <w:r w:rsidR="00F73A4C" w:rsidRPr="00643A43">
        <w:t xml:space="preserve"> </w:t>
      </w:r>
      <w:r w:rsidRPr="00643A43">
        <w:t>discusses</w:t>
      </w:r>
      <w:r w:rsidR="00F73A4C" w:rsidRPr="00643A43">
        <w:t xml:space="preserve"> </w:t>
      </w:r>
      <w:r w:rsidRPr="00643A43">
        <w:t>the</w:t>
      </w:r>
      <w:r w:rsidR="00F73A4C" w:rsidRPr="00643A43">
        <w:t xml:space="preserve"> </w:t>
      </w:r>
      <w:r w:rsidRPr="00643A43">
        <w:t>causes</w:t>
      </w:r>
      <w:r w:rsidR="00F73A4C" w:rsidRPr="00643A43">
        <w:t xml:space="preserve"> </w:t>
      </w:r>
      <w:r w:rsidRPr="00643A43">
        <w:t>and</w:t>
      </w:r>
      <w:r w:rsidR="00F73A4C" w:rsidRPr="00643A43">
        <w:t xml:space="preserve"> </w:t>
      </w:r>
      <w:r w:rsidRPr="00643A43">
        <w:t>consequences</w:t>
      </w:r>
      <w:r w:rsidR="00F73A4C" w:rsidRPr="00643A43">
        <w:t xml:space="preserve"> </w:t>
      </w:r>
      <w:r w:rsidRPr="00643A43">
        <w:t>of</w:t>
      </w:r>
      <w:r w:rsidR="00F73A4C" w:rsidRPr="00643A43">
        <w:t xml:space="preserve"> </w:t>
      </w:r>
      <w:r w:rsidRPr="00643A43">
        <w:t>such</w:t>
      </w:r>
      <w:r w:rsidR="00F73A4C" w:rsidRPr="00643A43">
        <w:t xml:space="preserve"> </w:t>
      </w:r>
      <w:r w:rsidRPr="00643A43">
        <w:t>preferences</w:t>
      </w:r>
      <w:r w:rsidR="00F73A4C" w:rsidRPr="00643A43">
        <w:t xml:space="preserve"> </w:t>
      </w:r>
      <w:r w:rsidRPr="00643A43">
        <w:t>like</w:t>
      </w:r>
      <w:r w:rsidR="00F73A4C" w:rsidRPr="00643A43">
        <w:t xml:space="preserve"> </w:t>
      </w:r>
      <w:r w:rsidRPr="00643A43">
        <w:t>limitations</w:t>
      </w:r>
      <w:r w:rsidR="00F73A4C" w:rsidRPr="00643A43">
        <w:t xml:space="preserve"> </w:t>
      </w:r>
      <w:r w:rsidRPr="00643A43">
        <w:t>in</w:t>
      </w:r>
      <w:r w:rsidR="00F73A4C" w:rsidRPr="00643A43">
        <w:t xml:space="preserve"> </w:t>
      </w:r>
      <w:r w:rsidRPr="00643A43">
        <w:t>the</w:t>
      </w:r>
      <w:r w:rsidR="00F73A4C" w:rsidRPr="00643A43">
        <w:t xml:space="preserve"> </w:t>
      </w:r>
      <w:r w:rsidRPr="00643A43">
        <w:t>social</w:t>
      </w:r>
      <w:r w:rsidR="00F73A4C" w:rsidRPr="00643A43">
        <w:t xml:space="preserve"> </w:t>
      </w:r>
      <w:r w:rsidRPr="00643A43">
        <w:t>world,</w:t>
      </w:r>
      <w:r w:rsidR="00F73A4C" w:rsidRPr="00643A43">
        <w:t xml:space="preserve"> </w:t>
      </w:r>
      <w:r w:rsidRPr="00643A43">
        <w:t>biased</w:t>
      </w:r>
      <w:r w:rsidR="00F73A4C" w:rsidRPr="00643A43">
        <w:t xml:space="preserve"> </w:t>
      </w:r>
      <w:r w:rsidRPr="00643A43">
        <w:t>information,</w:t>
      </w:r>
      <w:r w:rsidR="00F73A4C" w:rsidRPr="00643A43">
        <w:t xml:space="preserve"> </w:t>
      </w:r>
      <w:r w:rsidRPr="00643A43">
        <w:t>attitudes</w:t>
      </w:r>
      <w:r w:rsidR="00F73A4C" w:rsidRPr="00643A43">
        <w:t xml:space="preserve"> </w:t>
      </w:r>
      <w:r w:rsidRPr="00643A43">
        <w:t>influenced</w:t>
      </w:r>
      <w:r w:rsidR="00F73A4C" w:rsidRPr="00643A43">
        <w:t xml:space="preserve"> </w:t>
      </w:r>
      <w:r w:rsidRPr="00643A43">
        <w:t>by</w:t>
      </w:r>
      <w:r w:rsidR="00F73A4C" w:rsidRPr="00643A43">
        <w:t xml:space="preserve"> </w:t>
      </w:r>
      <w:r w:rsidRPr="00643A43">
        <w:t>the</w:t>
      </w:r>
      <w:r w:rsidR="00F73A4C" w:rsidRPr="00643A43">
        <w:t xml:space="preserve"> </w:t>
      </w:r>
      <w:r w:rsidRPr="00643A43">
        <w:t>characteristics</w:t>
      </w:r>
      <w:r w:rsidR="00F73A4C" w:rsidRPr="00643A43">
        <w:t xml:space="preserve"> </w:t>
      </w:r>
      <w:r w:rsidRPr="00643A43">
        <w:t>of</w:t>
      </w:r>
      <w:r w:rsidR="00F73A4C" w:rsidRPr="00643A43">
        <w:t xml:space="preserve"> </w:t>
      </w:r>
      <w:r w:rsidRPr="00643A43">
        <w:t>the</w:t>
      </w:r>
      <w:r w:rsidR="00F73A4C" w:rsidRPr="00643A43">
        <w:t xml:space="preserve"> </w:t>
      </w:r>
      <w:r w:rsidRPr="00643A43">
        <w:t>ties</w:t>
      </w:r>
      <w:r w:rsidR="00F73A4C" w:rsidRPr="00643A43">
        <w:t xml:space="preserve"> </w:t>
      </w:r>
      <w:r w:rsidRPr="00643A43">
        <w:t>formed</w:t>
      </w:r>
      <w:r w:rsidR="00F73A4C" w:rsidRPr="00643A43">
        <w:t xml:space="preserve"> </w:t>
      </w:r>
      <w:r w:rsidRPr="00643A43">
        <w:t>and</w:t>
      </w:r>
      <w:r w:rsidR="00F73A4C" w:rsidRPr="00643A43">
        <w:t xml:space="preserve"> </w:t>
      </w:r>
      <w:r w:rsidRPr="00643A43">
        <w:t>interactions</w:t>
      </w:r>
      <w:r w:rsidR="00F73A4C" w:rsidRPr="00643A43">
        <w:t xml:space="preserve"> </w:t>
      </w:r>
      <w:r w:rsidRPr="00643A43">
        <w:t>limited</w:t>
      </w:r>
      <w:r w:rsidR="00F73A4C" w:rsidRPr="00643A43">
        <w:t xml:space="preserve"> </w:t>
      </w:r>
      <w:r w:rsidRPr="00643A43">
        <w:t>to</w:t>
      </w:r>
      <w:r w:rsidR="00F73A4C" w:rsidRPr="00643A43">
        <w:t xml:space="preserve"> </w:t>
      </w:r>
      <w:r w:rsidRPr="00643A43">
        <w:t>these</w:t>
      </w:r>
      <w:r w:rsidR="00F73A4C" w:rsidRPr="00643A43">
        <w:t xml:space="preserve"> </w:t>
      </w:r>
      <w:r w:rsidRPr="00643A43">
        <w:t>homogeneous</w:t>
      </w:r>
      <w:r w:rsidR="00F73A4C" w:rsidRPr="00643A43">
        <w:t xml:space="preserve"> </w:t>
      </w:r>
      <w:r w:rsidRPr="00643A43">
        <w:t>networks,</w:t>
      </w:r>
      <w:r w:rsidR="00F73A4C" w:rsidRPr="00643A43">
        <w:t xml:space="preserve"> </w:t>
      </w:r>
      <w:r w:rsidRPr="00643A43">
        <w:t>arguing</w:t>
      </w:r>
      <w:r w:rsidR="00F73A4C" w:rsidRPr="00643A43">
        <w:t xml:space="preserve"> </w:t>
      </w:r>
      <w:r w:rsidRPr="00643A43">
        <w:t>that</w:t>
      </w:r>
      <w:r w:rsidR="00F73A4C" w:rsidRPr="00643A43">
        <w:t xml:space="preserve"> </w:t>
      </w:r>
      <w:r w:rsidRPr="00643A43">
        <w:t>gender</w:t>
      </w:r>
      <w:r w:rsidR="00F73A4C" w:rsidRPr="00643A43">
        <w:t xml:space="preserve"> </w:t>
      </w:r>
      <w:r w:rsidRPr="00643A43">
        <w:t>based</w:t>
      </w:r>
      <w:r w:rsidR="00F73A4C" w:rsidRPr="00643A43">
        <w:t xml:space="preserve"> </w:t>
      </w:r>
      <w:r w:rsidRPr="00643A43">
        <w:t>homophily</w:t>
      </w:r>
      <w:r w:rsidR="00F73A4C" w:rsidRPr="00643A43">
        <w:t xml:space="preserve"> </w:t>
      </w:r>
      <w:r w:rsidRPr="00643A43">
        <w:t>can</w:t>
      </w:r>
      <w:r w:rsidR="00F73A4C" w:rsidRPr="00643A43">
        <w:t xml:space="preserve"> </w:t>
      </w:r>
      <w:r w:rsidRPr="00643A43">
        <w:t>strongly</w:t>
      </w:r>
      <w:r w:rsidR="00F73A4C" w:rsidRPr="00643A43">
        <w:t xml:space="preserve"> </w:t>
      </w:r>
      <w:r w:rsidRPr="00643A43">
        <w:t>divide</w:t>
      </w:r>
      <w:r w:rsidR="00F73A4C" w:rsidRPr="00643A43">
        <w:t xml:space="preserve"> </w:t>
      </w:r>
      <w:r w:rsidRPr="00643A43">
        <w:t>personal</w:t>
      </w:r>
      <w:r w:rsidR="00F73A4C" w:rsidRPr="00643A43">
        <w:t xml:space="preserve"> </w:t>
      </w:r>
      <w:r w:rsidRPr="00643A43">
        <w:t>environments.</w:t>
      </w:r>
    </w:p>
    <w:p w14:paraId="11E50BCF" w14:textId="6696AA48" w:rsidR="005139B5" w:rsidRPr="00643A43" w:rsidRDefault="0081249E" w:rsidP="00643A43">
      <w:pPr>
        <w:pStyle w:val="1PP"/>
        <w:jc w:val="both"/>
      </w:pPr>
      <w:r w:rsidRPr="00643A43">
        <w:t>Gender</w:t>
      </w:r>
      <w:r w:rsidR="00F73A4C" w:rsidRPr="00643A43">
        <w:t xml:space="preserve"> </w:t>
      </w:r>
      <w:r w:rsidRPr="00643A43">
        <w:t>based</w:t>
      </w:r>
      <w:r w:rsidR="00F73A4C" w:rsidRPr="00643A43">
        <w:t xml:space="preserve"> </w:t>
      </w:r>
      <w:r w:rsidRPr="00643A43">
        <w:t>homophily</w:t>
      </w:r>
      <w:r w:rsidR="00F73A4C" w:rsidRPr="00643A43">
        <w:t xml:space="preserve"> </w:t>
      </w:r>
      <w:r w:rsidRPr="00643A43">
        <w:t>in</w:t>
      </w:r>
      <w:r w:rsidR="00F73A4C" w:rsidRPr="00643A43">
        <w:t xml:space="preserve"> </w:t>
      </w:r>
      <w:r w:rsidRPr="00643A43">
        <w:t>food</w:t>
      </w:r>
      <w:r w:rsidR="00F73A4C" w:rsidRPr="00643A43">
        <w:t xml:space="preserve"> </w:t>
      </w:r>
      <w:r w:rsidRPr="00643A43">
        <w:t>value</w:t>
      </w:r>
      <w:r w:rsidR="00F73A4C" w:rsidRPr="00643A43">
        <w:t xml:space="preserve"> </w:t>
      </w:r>
      <w:r w:rsidRPr="00643A43">
        <w:t>chains</w:t>
      </w:r>
      <w:r w:rsidR="00F73A4C" w:rsidRPr="00643A43">
        <w:t xml:space="preserve"> </w:t>
      </w:r>
      <w:r w:rsidRPr="00643A43">
        <w:t>may</w:t>
      </w:r>
      <w:r w:rsidR="00F73A4C" w:rsidRPr="00643A43">
        <w:t xml:space="preserve"> </w:t>
      </w:r>
      <w:r w:rsidRPr="00643A43">
        <w:t>lead</w:t>
      </w:r>
      <w:r w:rsidR="00F73A4C" w:rsidRPr="00643A43">
        <w:t xml:space="preserve"> </w:t>
      </w:r>
      <w:r w:rsidRPr="00643A43">
        <w:t>to</w:t>
      </w:r>
      <w:r w:rsidR="00F73A4C" w:rsidRPr="00643A43">
        <w:t xml:space="preserve"> </w:t>
      </w:r>
      <w:r w:rsidRPr="00643A43">
        <w:t>several</w:t>
      </w:r>
      <w:r w:rsidR="00F73A4C" w:rsidRPr="00643A43">
        <w:t xml:space="preserve"> </w:t>
      </w:r>
      <w:r w:rsidRPr="00643A43">
        <w:t>co-existing</w:t>
      </w:r>
      <w:r w:rsidR="00F73A4C" w:rsidRPr="00643A43">
        <w:t xml:space="preserve"> </w:t>
      </w:r>
      <w:r w:rsidRPr="00643A43">
        <w:t>value</w:t>
      </w:r>
      <w:r w:rsidR="00F73A4C" w:rsidRPr="00643A43">
        <w:t xml:space="preserve"> </w:t>
      </w:r>
      <w:r w:rsidRPr="00643A43">
        <w:t>chains</w:t>
      </w:r>
      <w:r w:rsidR="00F73A4C" w:rsidRPr="00643A43">
        <w:t xml:space="preserve"> </w:t>
      </w:r>
      <w:r w:rsidRPr="00643A43">
        <w:t>aligned</w:t>
      </w:r>
      <w:r w:rsidR="00F73A4C" w:rsidRPr="00643A43">
        <w:t xml:space="preserve"> </w:t>
      </w:r>
      <w:r w:rsidRPr="00643A43">
        <w:t>by</w:t>
      </w:r>
      <w:r w:rsidR="00F73A4C" w:rsidRPr="00643A43">
        <w:t xml:space="preserve"> </w:t>
      </w:r>
      <w:r w:rsidRPr="00643A43">
        <w:t>gender.</w:t>
      </w:r>
      <w:r w:rsidR="00F73A4C" w:rsidRPr="00643A43">
        <w:t xml:space="preserve"> </w:t>
      </w:r>
      <w:r w:rsidRPr="00643A43">
        <w:t>If</w:t>
      </w:r>
      <w:r w:rsidR="00F73A4C" w:rsidRPr="00643A43">
        <w:t xml:space="preserve"> </w:t>
      </w:r>
      <w:r w:rsidRPr="00643A43">
        <w:t>a</w:t>
      </w:r>
      <w:r w:rsidR="00F73A4C" w:rsidRPr="00643A43">
        <w:t xml:space="preserve"> </w:t>
      </w:r>
      <w:r w:rsidRPr="00643A43">
        <w:t>female</w:t>
      </w:r>
      <w:r w:rsidR="00F73A4C" w:rsidRPr="00643A43">
        <w:t xml:space="preserve"> </w:t>
      </w:r>
      <w:r w:rsidRPr="00643A43">
        <w:t>farmer</w:t>
      </w:r>
      <w:r w:rsidR="00F73A4C" w:rsidRPr="00643A43">
        <w:t xml:space="preserve"> </w:t>
      </w:r>
      <w:r w:rsidRPr="00643A43">
        <w:t>gives</w:t>
      </w:r>
      <w:r w:rsidR="00F73A4C" w:rsidRPr="00643A43">
        <w:t xml:space="preserve"> </w:t>
      </w:r>
      <w:r w:rsidRPr="00643A43">
        <w:t>higher</w:t>
      </w:r>
      <w:r w:rsidR="00F73A4C" w:rsidRPr="00643A43">
        <w:t xml:space="preserve"> </w:t>
      </w:r>
      <w:r w:rsidRPr="00643A43">
        <w:t>ratings</w:t>
      </w:r>
      <w:r w:rsidR="00F73A4C" w:rsidRPr="00643A43">
        <w:t xml:space="preserve"> </w:t>
      </w:r>
      <w:r w:rsidRPr="00643A43">
        <w:t>to</w:t>
      </w:r>
      <w:r w:rsidR="00F73A4C" w:rsidRPr="00643A43">
        <w:t xml:space="preserve"> </w:t>
      </w:r>
      <w:r w:rsidRPr="00643A43">
        <w:t>a</w:t>
      </w:r>
      <w:r w:rsidR="00F73A4C" w:rsidRPr="00643A43">
        <w:t xml:space="preserve"> </w:t>
      </w:r>
      <w:r w:rsidRPr="00643A43">
        <w:t>female</w:t>
      </w:r>
      <w:r w:rsidR="00F73A4C" w:rsidRPr="00643A43">
        <w:t xml:space="preserve"> </w:t>
      </w:r>
      <w:r w:rsidRPr="00643A43">
        <w:t>trader,</w:t>
      </w:r>
      <w:r w:rsidR="00F73A4C" w:rsidRPr="00643A43">
        <w:t xml:space="preserve"> </w:t>
      </w:r>
      <w:r w:rsidRPr="00643A43">
        <w:t>she</w:t>
      </w:r>
      <w:r w:rsidR="00F73A4C" w:rsidRPr="00643A43">
        <w:t xml:space="preserve"> </w:t>
      </w:r>
      <w:r w:rsidRPr="00643A43">
        <w:t>may</w:t>
      </w:r>
      <w:r w:rsidR="00F73A4C" w:rsidRPr="00643A43">
        <w:t xml:space="preserve"> </w:t>
      </w:r>
      <w:r w:rsidRPr="00643A43">
        <w:t>always</w:t>
      </w:r>
      <w:r w:rsidR="00F73A4C" w:rsidRPr="00643A43">
        <w:t xml:space="preserve"> </w:t>
      </w:r>
      <w:r w:rsidRPr="00643A43">
        <w:t>interact</w:t>
      </w:r>
      <w:r w:rsidR="00F73A4C" w:rsidRPr="00643A43">
        <w:t xml:space="preserve"> </w:t>
      </w:r>
      <w:r w:rsidRPr="00643A43">
        <w:t>with</w:t>
      </w:r>
      <w:r w:rsidR="00F73A4C" w:rsidRPr="00643A43">
        <w:t xml:space="preserve"> </w:t>
      </w:r>
      <w:r w:rsidRPr="00643A43">
        <w:t>traders</w:t>
      </w:r>
      <w:r w:rsidR="00F73A4C" w:rsidRPr="00643A43">
        <w:t xml:space="preserve"> </w:t>
      </w:r>
      <w:r w:rsidRPr="00643A43">
        <w:t>of</w:t>
      </w:r>
      <w:r w:rsidR="00F73A4C" w:rsidRPr="00643A43">
        <w:t xml:space="preserve"> </w:t>
      </w:r>
      <w:r w:rsidRPr="00643A43">
        <w:t>the</w:t>
      </w:r>
      <w:r w:rsidR="00F73A4C" w:rsidRPr="00643A43">
        <w:t xml:space="preserve"> </w:t>
      </w:r>
      <w:r w:rsidRPr="00643A43">
        <w:t>same</w:t>
      </w:r>
      <w:r w:rsidR="00F73A4C" w:rsidRPr="00643A43">
        <w:t xml:space="preserve"> </w:t>
      </w:r>
      <w:r w:rsidRPr="00643A43">
        <w:t>sex.</w:t>
      </w:r>
      <w:r w:rsidR="00F73A4C" w:rsidRPr="00643A43">
        <w:t xml:space="preserve"> </w:t>
      </w:r>
      <w:r w:rsidRPr="00643A43">
        <w:t>The</w:t>
      </w:r>
      <w:r w:rsidR="00F73A4C" w:rsidRPr="00643A43">
        <w:t xml:space="preserve"> </w:t>
      </w:r>
      <w:r w:rsidRPr="00643A43">
        <w:t>higher</w:t>
      </w:r>
      <w:r w:rsidR="00F73A4C" w:rsidRPr="00643A43">
        <w:t xml:space="preserve"> </w:t>
      </w:r>
      <w:r w:rsidRPr="00643A43">
        <w:t>ratings</w:t>
      </w:r>
      <w:r w:rsidR="00F73A4C" w:rsidRPr="00643A43">
        <w:t xml:space="preserve"> </w:t>
      </w:r>
      <w:r w:rsidRPr="00643A43">
        <w:t>and</w:t>
      </w:r>
      <w:r w:rsidR="00F73A4C" w:rsidRPr="00643A43">
        <w:t xml:space="preserve"> </w:t>
      </w:r>
      <w:r w:rsidRPr="00643A43">
        <w:t>lower</w:t>
      </w:r>
      <w:r w:rsidR="00F73A4C" w:rsidRPr="00643A43">
        <w:t xml:space="preserve"> </w:t>
      </w:r>
      <w:r w:rsidRPr="00643A43">
        <w:t>levels</w:t>
      </w:r>
      <w:r w:rsidR="00F73A4C" w:rsidRPr="00643A43">
        <w:t xml:space="preserve"> </w:t>
      </w:r>
      <w:r w:rsidRPr="00643A43">
        <w:t>of</w:t>
      </w:r>
      <w:r w:rsidR="00F73A4C" w:rsidRPr="00643A43">
        <w:t xml:space="preserve"> </w:t>
      </w:r>
      <w:r w:rsidRPr="00643A43">
        <w:t>competition</w:t>
      </w:r>
      <w:r w:rsidR="00F73A4C" w:rsidRPr="00643A43">
        <w:t xml:space="preserve"> </w:t>
      </w:r>
      <w:r w:rsidRPr="00643A43">
        <w:lastRenderedPageBreak/>
        <w:t>enjoyed</w:t>
      </w:r>
      <w:r w:rsidR="00F73A4C" w:rsidRPr="00643A43">
        <w:t xml:space="preserve"> </w:t>
      </w:r>
      <w:r w:rsidRPr="00643A43">
        <w:t>by</w:t>
      </w:r>
      <w:r w:rsidR="00F73A4C" w:rsidRPr="00643A43">
        <w:t xml:space="preserve"> </w:t>
      </w:r>
      <w:r w:rsidRPr="00643A43">
        <w:t>dealers,</w:t>
      </w:r>
      <w:r w:rsidR="00F73A4C" w:rsidRPr="00643A43">
        <w:t xml:space="preserve"> </w:t>
      </w:r>
      <w:r w:rsidRPr="00643A43">
        <w:t>trader</w:t>
      </w:r>
      <w:r w:rsidR="00F73A4C" w:rsidRPr="00643A43">
        <w:t xml:space="preserve"> </w:t>
      </w:r>
      <w:r w:rsidRPr="00643A43">
        <w:t>and</w:t>
      </w:r>
      <w:r w:rsidR="00F73A4C" w:rsidRPr="00643A43">
        <w:t xml:space="preserve"> </w:t>
      </w:r>
      <w:r w:rsidRPr="00643A43">
        <w:t>processors</w:t>
      </w:r>
      <w:r w:rsidR="00F73A4C" w:rsidRPr="00643A43">
        <w:t xml:space="preserve"> </w:t>
      </w:r>
      <w:r w:rsidRPr="00643A43">
        <w:t>may</w:t>
      </w:r>
      <w:r w:rsidR="00F73A4C" w:rsidRPr="00643A43">
        <w:t xml:space="preserve"> </w:t>
      </w:r>
      <w:r w:rsidRPr="00643A43">
        <w:t>reduce</w:t>
      </w:r>
      <w:r w:rsidR="00F73A4C" w:rsidRPr="00643A43">
        <w:t xml:space="preserve"> </w:t>
      </w:r>
      <w:r w:rsidRPr="00643A43">
        <w:t>effort</w:t>
      </w:r>
      <w:r w:rsidR="00F73A4C" w:rsidRPr="00643A43">
        <w:t xml:space="preserve"> </w:t>
      </w:r>
      <w:r w:rsidRPr="00643A43">
        <w:t>and</w:t>
      </w:r>
      <w:r w:rsidR="00F73A4C" w:rsidRPr="00643A43">
        <w:t xml:space="preserve"> </w:t>
      </w:r>
      <w:r w:rsidRPr="00643A43">
        <w:t>delay</w:t>
      </w:r>
      <w:r w:rsidR="00F73A4C" w:rsidRPr="00643A43">
        <w:t xml:space="preserve"> </w:t>
      </w:r>
      <w:r w:rsidRPr="00643A43">
        <w:t>innovations.</w:t>
      </w:r>
      <w:r w:rsidR="00F73A4C" w:rsidRPr="00643A43">
        <w:t xml:space="preserve"> </w:t>
      </w:r>
      <w:r w:rsidRPr="00643A43">
        <w:t>However,</w:t>
      </w:r>
      <w:r w:rsidR="00F73A4C" w:rsidRPr="00643A43">
        <w:t xml:space="preserve"> </w:t>
      </w:r>
      <w:r w:rsidRPr="00643A43">
        <w:t>recent</w:t>
      </w:r>
      <w:r w:rsidR="00F73A4C" w:rsidRPr="00643A43">
        <w:t xml:space="preserve"> </w:t>
      </w:r>
      <w:r w:rsidRPr="00643A43">
        <w:t>research</w:t>
      </w:r>
      <w:r w:rsidR="00F73A4C" w:rsidRPr="00643A43">
        <w:t xml:space="preserve"> </w:t>
      </w:r>
      <w:r w:rsidRPr="00643A43">
        <w:t>suggests</w:t>
      </w:r>
      <w:r w:rsidR="00F73A4C" w:rsidRPr="00643A43">
        <w:t xml:space="preserve"> </w:t>
      </w:r>
      <w:r w:rsidRPr="00643A43">
        <w:t>that</w:t>
      </w:r>
      <w:r w:rsidR="00F73A4C" w:rsidRPr="00643A43">
        <w:t xml:space="preserve"> </w:t>
      </w:r>
      <w:r w:rsidRPr="00643A43">
        <w:t>increased</w:t>
      </w:r>
      <w:r w:rsidR="00F73A4C" w:rsidRPr="00643A43">
        <w:t xml:space="preserve"> </w:t>
      </w:r>
      <w:r w:rsidRPr="00643A43">
        <w:t>competition</w:t>
      </w:r>
      <w:r w:rsidR="00F73A4C" w:rsidRPr="00643A43">
        <w:t xml:space="preserve"> </w:t>
      </w:r>
      <w:r w:rsidRPr="00643A43">
        <w:t>in</w:t>
      </w:r>
      <w:r w:rsidR="00F73A4C" w:rsidRPr="00643A43">
        <w:t xml:space="preserve"> </w:t>
      </w:r>
      <w:r w:rsidRPr="00643A43">
        <w:t>value</w:t>
      </w:r>
      <w:r w:rsidR="00F73A4C" w:rsidRPr="00643A43">
        <w:t xml:space="preserve"> </w:t>
      </w:r>
      <w:r w:rsidRPr="00643A43">
        <w:t>chains</w:t>
      </w:r>
      <w:r w:rsidR="00F73A4C" w:rsidRPr="00643A43">
        <w:t xml:space="preserve"> </w:t>
      </w:r>
      <w:r w:rsidRPr="00643A43">
        <w:t>characterized</w:t>
      </w:r>
      <w:r w:rsidR="00F73A4C" w:rsidRPr="00643A43">
        <w:t xml:space="preserve"> </w:t>
      </w:r>
      <w:r w:rsidRPr="00643A43">
        <w:t>by</w:t>
      </w:r>
      <w:r w:rsidR="00F73A4C" w:rsidRPr="00643A43">
        <w:t xml:space="preserve"> </w:t>
      </w:r>
      <w:r w:rsidRPr="00643A43">
        <w:t>relational</w:t>
      </w:r>
      <w:r w:rsidR="00F73A4C" w:rsidRPr="00643A43">
        <w:t xml:space="preserve"> </w:t>
      </w:r>
      <w:r w:rsidRPr="00643A43">
        <w:t>contracts</w:t>
      </w:r>
      <w:r w:rsidR="00F73A4C" w:rsidRPr="00643A43">
        <w:t xml:space="preserve"> </w:t>
      </w:r>
      <w:r w:rsidRPr="00643A43">
        <w:t>is</w:t>
      </w:r>
      <w:r w:rsidR="00F73A4C" w:rsidRPr="00643A43">
        <w:t xml:space="preserve"> </w:t>
      </w:r>
      <w:r w:rsidRPr="00643A43">
        <w:t>not</w:t>
      </w:r>
      <w:r w:rsidR="00F73A4C" w:rsidRPr="00643A43">
        <w:t xml:space="preserve"> </w:t>
      </w:r>
      <w:r w:rsidRPr="00643A43">
        <w:t>always</w:t>
      </w:r>
      <w:r w:rsidR="00F73A4C" w:rsidRPr="00643A43">
        <w:t xml:space="preserve"> </w:t>
      </w:r>
      <w:r w:rsidRPr="00643A43">
        <w:t>good</w:t>
      </w:r>
      <w:r w:rsidR="00F73A4C" w:rsidRPr="00643A43">
        <w:t xml:space="preserve"> </w:t>
      </w:r>
      <w:r w:rsidRPr="00643A43">
        <w:t>(</w:t>
      </w:r>
      <w:proofErr w:type="spellStart"/>
      <w:r w:rsidR="006B0D07" w:rsidRPr="00643A43">
        <w:fldChar w:fldCharType="begin"/>
      </w:r>
      <w:r w:rsidR="006B0D07" w:rsidRPr="00643A43">
        <w:instrText xml:space="preserve"> HYPERLINK \l "_bookmark44" </w:instrText>
      </w:r>
      <w:r w:rsidR="006B0D07" w:rsidRPr="00643A43">
        <w:fldChar w:fldCharType="separate"/>
      </w:r>
      <w:r w:rsidR="00E03D3A" w:rsidRPr="00643A43">
        <w:t>Macchiavello</w:t>
      </w:r>
      <w:proofErr w:type="spellEnd"/>
      <w:r w:rsidR="00F73A4C" w:rsidRPr="00643A43">
        <w:t xml:space="preserve"> </w:t>
      </w:r>
      <w:r w:rsidR="00E03D3A" w:rsidRPr="00643A43">
        <w:t>&amp;</w:t>
      </w:r>
      <w:r w:rsidR="00F73A4C" w:rsidRPr="00643A43">
        <w:t xml:space="preserve"> </w:t>
      </w:r>
      <w:proofErr w:type="spellStart"/>
      <w:r w:rsidR="00E03D3A" w:rsidRPr="00643A43">
        <w:t>Morjaria</w:t>
      </w:r>
      <w:proofErr w:type="spellEnd"/>
      <w:r w:rsidR="006B0D07" w:rsidRPr="00643A43">
        <w:fldChar w:fldCharType="end"/>
      </w:r>
      <w:r w:rsidRPr="00643A43">
        <w:t>,</w:t>
      </w:r>
      <w:r w:rsidR="00F73A4C" w:rsidRPr="00643A43">
        <w:t xml:space="preserve"> </w:t>
      </w:r>
      <w:hyperlink w:anchor="_bookmark44" w:history="1">
        <w:r w:rsidRPr="00643A43">
          <w:t>2020</w:t>
        </w:r>
      </w:hyperlink>
      <w:r w:rsidRPr="00643A43">
        <w:t>).</w:t>
      </w:r>
      <w:r w:rsidR="00F73A4C" w:rsidRPr="00643A43">
        <w:t xml:space="preserve"> </w:t>
      </w:r>
      <w:r w:rsidRPr="00643A43">
        <w:t>Indeed,</w:t>
      </w:r>
      <w:r w:rsidR="00F73A4C" w:rsidRPr="00643A43">
        <w:t xml:space="preserve"> </w:t>
      </w:r>
      <w:r w:rsidRPr="00643A43">
        <w:t>the</w:t>
      </w:r>
      <w:r w:rsidR="00F73A4C" w:rsidRPr="00643A43">
        <w:t xml:space="preserve"> </w:t>
      </w:r>
      <w:r w:rsidRPr="00643A43">
        <w:t>increased</w:t>
      </w:r>
      <w:r w:rsidR="00F73A4C" w:rsidRPr="00643A43">
        <w:t xml:space="preserve"> </w:t>
      </w:r>
      <w:r w:rsidRPr="00643A43">
        <w:t>trust</w:t>
      </w:r>
      <w:r w:rsidR="00F73A4C" w:rsidRPr="00643A43">
        <w:t xml:space="preserve"> </w:t>
      </w:r>
      <w:r w:rsidRPr="00643A43">
        <w:t>in</w:t>
      </w:r>
      <w:r w:rsidR="00F73A4C" w:rsidRPr="00643A43">
        <w:t xml:space="preserve"> </w:t>
      </w:r>
      <w:r w:rsidRPr="00643A43">
        <w:t>relationships</w:t>
      </w:r>
      <w:r w:rsidR="00F73A4C" w:rsidRPr="00643A43">
        <w:t xml:space="preserve"> </w:t>
      </w:r>
      <w:r w:rsidRPr="00643A43">
        <w:t>mediated</w:t>
      </w:r>
      <w:r w:rsidR="00F73A4C" w:rsidRPr="00643A43">
        <w:t xml:space="preserve"> </w:t>
      </w:r>
      <w:r w:rsidRPr="00643A43">
        <w:t>by</w:t>
      </w:r>
      <w:r w:rsidR="00F73A4C" w:rsidRPr="00643A43">
        <w:t xml:space="preserve"> </w:t>
      </w:r>
      <w:r w:rsidRPr="00643A43">
        <w:t>gender</w:t>
      </w:r>
      <w:r w:rsidR="00F73A4C" w:rsidRPr="00643A43">
        <w:t xml:space="preserve"> </w:t>
      </w:r>
      <w:r w:rsidRPr="00643A43">
        <w:t>homophily</w:t>
      </w:r>
      <w:r w:rsidR="00F73A4C" w:rsidRPr="00643A43">
        <w:t xml:space="preserve"> </w:t>
      </w:r>
      <w:r w:rsidRPr="00643A43">
        <w:t>may</w:t>
      </w:r>
      <w:r w:rsidR="00F73A4C" w:rsidRPr="00643A43">
        <w:t xml:space="preserve"> </w:t>
      </w:r>
      <w:r w:rsidRPr="00643A43">
        <w:t>make</w:t>
      </w:r>
      <w:r w:rsidR="00F73A4C" w:rsidRPr="00643A43">
        <w:t xml:space="preserve"> </w:t>
      </w:r>
      <w:r w:rsidRPr="00643A43">
        <w:t>it</w:t>
      </w:r>
      <w:r w:rsidR="00F73A4C" w:rsidRPr="00643A43">
        <w:t xml:space="preserve"> </w:t>
      </w:r>
      <w:r w:rsidRPr="00643A43">
        <w:t>easier</w:t>
      </w:r>
      <w:r w:rsidR="00F73A4C" w:rsidRPr="00643A43">
        <w:t xml:space="preserve"> </w:t>
      </w:r>
      <w:r w:rsidRPr="00643A43">
        <w:t>for</w:t>
      </w:r>
      <w:r w:rsidR="00F73A4C" w:rsidRPr="00643A43">
        <w:t xml:space="preserve"> </w:t>
      </w:r>
      <w:r w:rsidRPr="00643A43">
        <w:t>women</w:t>
      </w:r>
      <w:r w:rsidR="00F73A4C" w:rsidRPr="00643A43">
        <w:t xml:space="preserve"> </w:t>
      </w:r>
      <w:r w:rsidRPr="00643A43">
        <w:t>to</w:t>
      </w:r>
      <w:r w:rsidR="00F73A4C" w:rsidRPr="00643A43">
        <w:t xml:space="preserve"> </w:t>
      </w:r>
      <w:r w:rsidRPr="00643A43">
        <w:t>enter</w:t>
      </w:r>
      <w:r w:rsidR="00F73A4C" w:rsidRPr="00643A43">
        <w:t xml:space="preserve"> </w:t>
      </w:r>
      <w:r w:rsidRPr="00643A43">
        <w:t>into</w:t>
      </w:r>
      <w:r w:rsidR="00F73A4C" w:rsidRPr="00643A43">
        <w:t xml:space="preserve"> </w:t>
      </w:r>
      <w:r w:rsidRPr="00643A43">
        <w:t>business.</w:t>
      </w:r>
    </w:p>
    <w:p w14:paraId="1F23AB45" w14:textId="77777777" w:rsidR="005139B5" w:rsidRPr="00643A43" w:rsidRDefault="0081249E" w:rsidP="00643A43">
      <w:pPr>
        <w:pStyle w:val="Heading1"/>
        <w:jc w:val="both"/>
        <w:rPr>
          <w:color w:val="auto"/>
        </w:rPr>
      </w:pPr>
      <w:bookmarkStart w:id="12" w:name="Data"/>
      <w:bookmarkEnd w:id="12"/>
      <w:r w:rsidRPr="00643A43">
        <w:rPr>
          <w:color w:val="auto"/>
        </w:rPr>
        <w:t>Data</w:t>
      </w:r>
    </w:p>
    <w:p w14:paraId="3BE063CC" w14:textId="45D928E5" w:rsidR="005139B5" w:rsidRPr="00643A43" w:rsidRDefault="0081249E" w:rsidP="00643A43">
      <w:pPr>
        <w:pStyle w:val="1PP"/>
        <w:jc w:val="both"/>
      </w:pPr>
      <w:r w:rsidRPr="00643A43">
        <w:t>This</w:t>
      </w:r>
      <w:r w:rsidR="00F73A4C" w:rsidRPr="00643A43">
        <w:t xml:space="preserve"> </w:t>
      </w:r>
      <w:r w:rsidRPr="00643A43">
        <w:t>section</w:t>
      </w:r>
      <w:r w:rsidR="00F73A4C" w:rsidRPr="00643A43">
        <w:t xml:space="preserve"> </w:t>
      </w:r>
      <w:r w:rsidRPr="00643A43">
        <w:t>explains</w:t>
      </w:r>
      <w:r w:rsidR="00F73A4C" w:rsidRPr="00643A43">
        <w:t xml:space="preserve"> </w:t>
      </w:r>
      <w:r w:rsidRPr="00643A43">
        <w:t>sampling</w:t>
      </w:r>
      <w:r w:rsidR="00F73A4C" w:rsidRPr="00643A43">
        <w:t xml:space="preserve"> </w:t>
      </w:r>
      <w:r w:rsidRPr="00643A43">
        <w:t>and</w:t>
      </w:r>
      <w:r w:rsidR="00F73A4C" w:rsidRPr="00643A43">
        <w:t xml:space="preserve"> </w:t>
      </w:r>
      <w:r w:rsidRPr="00643A43">
        <w:t>data</w:t>
      </w:r>
      <w:r w:rsidR="00F73A4C" w:rsidRPr="00643A43">
        <w:t xml:space="preserve"> </w:t>
      </w:r>
      <w:r w:rsidRPr="00643A43">
        <w:t>collection,</w:t>
      </w:r>
      <w:r w:rsidR="00F73A4C" w:rsidRPr="00643A43">
        <w:t xml:space="preserve"> </w:t>
      </w:r>
      <w:r w:rsidRPr="00643A43">
        <w:t>how</w:t>
      </w:r>
      <w:r w:rsidR="00F73A4C" w:rsidRPr="00643A43">
        <w:t xml:space="preserve"> </w:t>
      </w:r>
      <w:r w:rsidRPr="00643A43">
        <w:t>perceptions</w:t>
      </w:r>
      <w:r w:rsidR="00F73A4C" w:rsidRPr="00643A43">
        <w:t xml:space="preserve"> </w:t>
      </w:r>
      <w:r w:rsidRPr="00643A43">
        <w:t>were</w:t>
      </w:r>
      <w:r w:rsidR="00F73A4C" w:rsidRPr="00643A43">
        <w:t xml:space="preserve"> </w:t>
      </w:r>
      <w:r w:rsidRPr="00643A43">
        <w:t>measured</w:t>
      </w:r>
      <w:r w:rsidR="00F73A4C" w:rsidRPr="00643A43">
        <w:t xml:space="preserve"> </w:t>
      </w:r>
      <w:r w:rsidRPr="00643A43">
        <w:t>and</w:t>
      </w:r>
      <w:r w:rsidR="00F73A4C" w:rsidRPr="00643A43">
        <w:t xml:space="preserve"> </w:t>
      </w:r>
      <w:r w:rsidRPr="00643A43">
        <w:t>the</w:t>
      </w:r>
      <w:r w:rsidR="00F73A4C" w:rsidRPr="00643A43">
        <w:t xml:space="preserve"> </w:t>
      </w:r>
      <w:r w:rsidRPr="00643A43">
        <w:t>variables</w:t>
      </w:r>
      <w:bookmarkStart w:id="13" w:name="Sample"/>
      <w:bookmarkEnd w:id="13"/>
      <w:r w:rsidR="00F73A4C" w:rsidRPr="00643A43">
        <w:t xml:space="preserve"> </w:t>
      </w:r>
      <w:r w:rsidRPr="00643A43">
        <w:t>constructed,</w:t>
      </w:r>
      <w:r w:rsidR="00F73A4C" w:rsidRPr="00643A43">
        <w:t xml:space="preserve"> </w:t>
      </w:r>
      <w:r w:rsidRPr="00643A43">
        <w:t>and</w:t>
      </w:r>
      <w:r w:rsidR="00F73A4C" w:rsidRPr="00643A43">
        <w:t xml:space="preserve"> </w:t>
      </w:r>
      <w:r w:rsidRPr="00643A43">
        <w:t>discusses</w:t>
      </w:r>
      <w:r w:rsidR="00F73A4C" w:rsidRPr="00643A43">
        <w:t xml:space="preserve"> </w:t>
      </w:r>
      <w:r w:rsidRPr="00643A43">
        <w:t>reliability</w:t>
      </w:r>
      <w:r w:rsidR="00F73A4C" w:rsidRPr="00643A43">
        <w:t xml:space="preserve"> </w:t>
      </w:r>
      <w:r w:rsidRPr="00643A43">
        <w:t>of</w:t>
      </w:r>
      <w:r w:rsidR="00F73A4C" w:rsidRPr="00643A43">
        <w:t xml:space="preserve"> </w:t>
      </w:r>
      <w:r w:rsidRPr="00643A43">
        <w:t>the</w:t>
      </w:r>
      <w:r w:rsidR="00F73A4C" w:rsidRPr="00643A43">
        <w:t xml:space="preserve"> </w:t>
      </w:r>
      <w:r w:rsidRPr="00643A43">
        <w:t>ratings.</w:t>
      </w:r>
    </w:p>
    <w:p w14:paraId="2A615DC8" w14:textId="77777777" w:rsidR="005139B5" w:rsidRPr="00643A43" w:rsidRDefault="0081249E" w:rsidP="00643A43">
      <w:pPr>
        <w:pStyle w:val="Heading2"/>
        <w:jc w:val="both"/>
        <w:rPr>
          <w:color w:val="auto"/>
        </w:rPr>
      </w:pPr>
      <w:r w:rsidRPr="00643A43">
        <w:rPr>
          <w:color w:val="auto"/>
        </w:rPr>
        <w:t>Sample</w:t>
      </w:r>
    </w:p>
    <w:p w14:paraId="5BAB1A36" w14:textId="5A981179" w:rsidR="005139B5" w:rsidRPr="00643A43" w:rsidRDefault="0081249E" w:rsidP="00643A43">
      <w:pPr>
        <w:pStyle w:val="1PP"/>
        <w:jc w:val="both"/>
      </w:pPr>
      <w:r w:rsidRPr="00643A43">
        <w:t>We</w:t>
      </w:r>
      <w:r w:rsidR="00F73A4C" w:rsidRPr="00643A43">
        <w:t xml:space="preserve"> </w:t>
      </w:r>
      <w:r w:rsidRPr="00643A43">
        <w:t>use</w:t>
      </w:r>
      <w:r w:rsidR="00F73A4C" w:rsidRPr="00643A43">
        <w:t xml:space="preserve"> </w:t>
      </w:r>
      <w:r w:rsidRPr="00643A43">
        <w:t>survey</w:t>
      </w:r>
      <w:r w:rsidR="00F73A4C" w:rsidRPr="00643A43">
        <w:t xml:space="preserve"> </w:t>
      </w:r>
      <w:r w:rsidRPr="00643A43">
        <w:t>data</w:t>
      </w:r>
      <w:r w:rsidR="00F73A4C" w:rsidRPr="00643A43">
        <w:t xml:space="preserve"> </w:t>
      </w:r>
      <w:r w:rsidRPr="00643A43">
        <w:t>from</w:t>
      </w:r>
      <w:r w:rsidR="00F73A4C" w:rsidRPr="00643A43">
        <w:t xml:space="preserve"> </w:t>
      </w:r>
      <w:r w:rsidRPr="00643A43">
        <w:t>1,526</w:t>
      </w:r>
      <w:r w:rsidR="00F73A4C" w:rsidRPr="00643A43">
        <w:t xml:space="preserve"> </w:t>
      </w:r>
      <w:r w:rsidRPr="00643A43">
        <w:t>farming</w:t>
      </w:r>
      <w:r w:rsidR="00F73A4C" w:rsidRPr="00643A43">
        <w:t xml:space="preserve"> </w:t>
      </w:r>
      <w:r w:rsidRPr="00643A43">
        <w:t>households,</w:t>
      </w:r>
      <w:r w:rsidR="00F73A4C" w:rsidRPr="00643A43">
        <w:t xml:space="preserve"> </w:t>
      </w:r>
      <w:r w:rsidRPr="00643A43">
        <w:t>78</w:t>
      </w:r>
      <w:r w:rsidR="00F73A4C" w:rsidRPr="00643A43">
        <w:t xml:space="preserve"> </w:t>
      </w:r>
      <w:proofErr w:type="spellStart"/>
      <w:r w:rsidRPr="00643A43">
        <w:t>agro</w:t>
      </w:r>
      <w:proofErr w:type="spellEnd"/>
      <w:r w:rsidRPr="00643A43">
        <w:t>-input</w:t>
      </w:r>
      <w:r w:rsidR="00F73A4C" w:rsidRPr="00643A43">
        <w:t xml:space="preserve"> </w:t>
      </w:r>
      <w:r w:rsidRPr="00643A43">
        <w:t>dealer</w:t>
      </w:r>
      <w:r w:rsidR="00F73A4C" w:rsidRPr="00643A43">
        <w:t xml:space="preserve"> </w:t>
      </w:r>
      <w:r w:rsidRPr="00643A43">
        <w:t>shops,</w:t>
      </w:r>
      <w:r w:rsidR="00F73A4C" w:rsidRPr="00643A43">
        <w:t xml:space="preserve"> </w:t>
      </w:r>
      <w:r w:rsidRPr="00643A43">
        <w:t>341</w:t>
      </w:r>
      <w:r w:rsidR="00F73A4C" w:rsidRPr="00643A43">
        <w:t xml:space="preserve"> </w:t>
      </w:r>
      <w:r w:rsidRPr="00643A43">
        <w:t>assembly</w:t>
      </w:r>
      <w:r w:rsidR="00F73A4C" w:rsidRPr="00643A43">
        <w:t xml:space="preserve"> </w:t>
      </w:r>
      <w:r w:rsidRPr="00643A43">
        <w:t>traders</w:t>
      </w:r>
      <w:r w:rsidR="00F73A4C" w:rsidRPr="00643A43">
        <w:t xml:space="preserve"> </w:t>
      </w:r>
      <w:r w:rsidRPr="00643A43">
        <w:t>and</w:t>
      </w:r>
      <w:r w:rsidR="00F73A4C" w:rsidRPr="00643A43">
        <w:t xml:space="preserve"> </w:t>
      </w:r>
      <w:r w:rsidRPr="00643A43">
        <w:t>174</w:t>
      </w:r>
      <w:r w:rsidR="00F73A4C" w:rsidRPr="00643A43">
        <w:t xml:space="preserve"> </w:t>
      </w:r>
      <w:r w:rsidRPr="00643A43">
        <w:t>processors</w:t>
      </w:r>
      <w:r w:rsidR="00F73A4C" w:rsidRPr="00643A43">
        <w:t xml:space="preserve"> </w:t>
      </w:r>
      <w:r w:rsidRPr="00643A43">
        <w:t>operating</w:t>
      </w:r>
      <w:r w:rsidR="00F73A4C" w:rsidRPr="00643A43">
        <w:t xml:space="preserve"> </w:t>
      </w:r>
      <w:r w:rsidRPr="00643A43">
        <w:t>in</w:t>
      </w:r>
      <w:r w:rsidR="00F73A4C" w:rsidRPr="00643A43">
        <w:t xml:space="preserve"> </w:t>
      </w:r>
      <w:r w:rsidRPr="00643A43">
        <w:t>the</w:t>
      </w:r>
      <w:r w:rsidR="00F73A4C" w:rsidRPr="00643A43">
        <w:t xml:space="preserve"> </w:t>
      </w:r>
      <w:r w:rsidRPr="00643A43">
        <w:t>maize</w:t>
      </w:r>
      <w:r w:rsidR="00F73A4C" w:rsidRPr="00643A43">
        <w:t xml:space="preserve"> </w:t>
      </w:r>
      <w:r w:rsidRPr="00643A43">
        <w:t>growing</w:t>
      </w:r>
      <w:r w:rsidR="00F73A4C" w:rsidRPr="00643A43">
        <w:t xml:space="preserve"> </w:t>
      </w:r>
      <w:r w:rsidRPr="00643A43">
        <w:t>districts</w:t>
      </w:r>
      <w:r w:rsidR="00F73A4C" w:rsidRPr="00643A43">
        <w:t xml:space="preserve"> </w:t>
      </w:r>
      <w:r w:rsidRPr="00643A43">
        <w:t>of</w:t>
      </w:r>
      <w:r w:rsidR="00F73A4C" w:rsidRPr="00643A43">
        <w:t xml:space="preserve"> </w:t>
      </w:r>
      <w:r w:rsidRPr="00643A43">
        <w:t>Iganga,</w:t>
      </w:r>
      <w:r w:rsidR="00F73A4C" w:rsidRPr="00643A43">
        <w:t xml:space="preserve"> </w:t>
      </w:r>
      <w:proofErr w:type="spellStart"/>
      <w:r w:rsidRPr="00643A43">
        <w:t>Bugiri</w:t>
      </w:r>
      <w:proofErr w:type="spellEnd"/>
      <w:r w:rsidR="00F73A4C" w:rsidRPr="00643A43">
        <w:t xml:space="preserve"> </w:t>
      </w:r>
      <w:r w:rsidRPr="00643A43">
        <w:t>and</w:t>
      </w:r>
      <w:r w:rsidR="00F73A4C" w:rsidRPr="00643A43">
        <w:t xml:space="preserve"> </w:t>
      </w:r>
      <w:proofErr w:type="spellStart"/>
      <w:r w:rsidRPr="00643A43">
        <w:t>Namutumba</w:t>
      </w:r>
      <w:proofErr w:type="spellEnd"/>
      <w:r w:rsidR="00F73A4C" w:rsidRPr="00643A43">
        <w:t xml:space="preserve"> </w:t>
      </w:r>
      <w:r w:rsidRPr="00643A43">
        <w:t>in</w:t>
      </w:r>
      <w:r w:rsidR="00F73A4C" w:rsidRPr="00643A43">
        <w:t xml:space="preserve"> </w:t>
      </w:r>
      <w:r w:rsidRPr="00643A43">
        <w:t>eastern</w:t>
      </w:r>
      <w:r w:rsidR="00F73A4C" w:rsidRPr="00643A43">
        <w:t xml:space="preserve"> </w:t>
      </w:r>
      <w:r w:rsidRPr="00643A43">
        <w:t>Uganda.</w:t>
      </w:r>
      <w:r w:rsidR="00F73A4C" w:rsidRPr="00643A43">
        <w:t xml:space="preserve"> </w:t>
      </w:r>
      <w:r w:rsidRPr="00643A43">
        <w:t>Data</w:t>
      </w:r>
      <w:r w:rsidR="00F73A4C" w:rsidRPr="00643A43">
        <w:t xml:space="preserve"> </w:t>
      </w:r>
      <w:r w:rsidRPr="00643A43">
        <w:t>was</w:t>
      </w:r>
      <w:r w:rsidR="00F73A4C" w:rsidRPr="00643A43">
        <w:t xml:space="preserve"> </w:t>
      </w:r>
      <w:r w:rsidRPr="00643A43">
        <w:t>collected</w:t>
      </w:r>
      <w:r w:rsidR="00F73A4C" w:rsidRPr="00643A43">
        <w:t xml:space="preserve"> </w:t>
      </w:r>
      <w:r w:rsidRPr="00643A43">
        <w:t>in</w:t>
      </w:r>
      <w:r w:rsidR="00F73A4C" w:rsidRPr="00643A43">
        <w:t xml:space="preserve"> </w:t>
      </w:r>
      <w:r w:rsidRPr="00643A43">
        <w:t>July</w:t>
      </w:r>
      <w:r w:rsidR="00F73A4C" w:rsidRPr="00643A43">
        <w:t xml:space="preserve"> </w:t>
      </w:r>
      <w:r w:rsidRPr="00643A43">
        <w:t>2019.</w:t>
      </w:r>
      <w:r w:rsidR="00F73A4C" w:rsidRPr="00643A43">
        <w:t xml:space="preserve"> </w:t>
      </w:r>
      <w:r w:rsidRPr="00643A43">
        <w:t>The</w:t>
      </w:r>
      <w:r w:rsidR="00F73A4C" w:rsidRPr="00643A43">
        <w:t xml:space="preserve"> </w:t>
      </w:r>
      <w:r w:rsidRPr="00643A43">
        <w:t>farmer</w:t>
      </w:r>
      <w:r w:rsidR="00F73A4C" w:rsidRPr="00643A43">
        <w:t xml:space="preserve"> </w:t>
      </w:r>
      <w:r w:rsidRPr="00643A43">
        <w:t>household</w:t>
      </w:r>
      <w:r w:rsidR="00F73A4C" w:rsidRPr="00643A43">
        <w:t xml:space="preserve"> </w:t>
      </w:r>
      <w:r w:rsidRPr="00643A43">
        <w:t>sample</w:t>
      </w:r>
      <w:r w:rsidR="00F73A4C" w:rsidRPr="00643A43">
        <w:t xml:space="preserve"> </w:t>
      </w:r>
      <w:r w:rsidRPr="00643A43">
        <w:t>was</w:t>
      </w:r>
      <w:r w:rsidR="00F73A4C" w:rsidRPr="00643A43">
        <w:t xml:space="preserve"> </w:t>
      </w:r>
      <w:r w:rsidRPr="00643A43">
        <w:t>drawn</w:t>
      </w:r>
      <w:r w:rsidR="00F73A4C" w:rsidRPr="00643A43">
        <w:t xml:space="preserve"> </w:t>
      </w:r>
      <w:r w:rsidRPr="00643A43">
        <w:t>from</w:t>
      </w:r>
      <w:r w:rsidR="00F73A4C" w:rsidRPr="00643A43">
        <w:t xml:space="preserve"> </w:t>
      </w:r>
      <w:r w:rsidRPr="00643A43">
        <w:t>63</w:t>
      </w:r>
      <w:r w:rsidR="00F73A4C" w:rsidRPr="00643A43">
        <w:t xml:space="preserve"> </w:t>
      </w:r>
      <w:r w:rsidRPr="00643A43">
        <w:t>villages</w:t>
      </w:r>
      <w:r w:rsidR="00F73A4C" w:rsidRPr="00643A43">
        <w:t xml:space="preserve"> </w:t>
      </w:r>
      <w:r w:rsidRPr="00643A43">
        <w:t>in</w:t>
      </w:r>
      <w:r w:rsidR="00F73A4C" w:rsidRPr="00643A43">
        <w:t xml:space="preserve"> </w:t>
      </w:r>
      <w:r w:rsidRPr="00643A43">
        <w:t>the</w:t>
      </w:r>
      <w:r w:rsidR="00F73A4C" w:rsidRPr="00643A43">
        <w:t xml:space="preserve"> </w:t>
      </w:r>
      <w:r w:rsidRPr="00643A43">
        <w:t>three</w:t>
      </w:r>
      <w:r w:rsidR="00F73A4C" w:rsidRPr="00643A43">
        <w:t xml:space="preserve"> </w:t>
      </w:r>
      <w:r w:rsidRPr="00643A43">
        <w:t>districts.</w:t>
      </w:r>
      <w:r w:rsidR="00F73A4C" w:rsidRPr="00643A43">
        <w:t xml:space="preserve"> </w:t>
      </w:r>
      <w:r w:rsidRPr="00643A43">
        <w:t>The</w:t>
      </w:r>
      <w:r w:rsidR="00F73A4C" w:rsidRPr="00643A43">
        <w:t xml:space="preserve"> </w:t>
      </w:r>
      <w:r w:rsidRPr="00643A43">
        <w:t>villages</w:t>
      </w:r>
      <w:r w:rsidR="00F73A4C" w:rsidRPr="00643A43">
        <w:t xml:space="preserve"> </w:t>
      </w:r>
      <w:r w:rsidRPr="00643A43">
        <w:t>were</w:t>
      </w:r>
      <w:r w:rsidR="00F73A4C" w:rsidRPr="00643A43">
        <w:t xml:space="preserve"> </w:t>
      </w:r>
      <w:r w:rsidRPr="00643A43">
        <w:t>selected</w:t>
      </w:r>
      <w:r w:rsidR="00F73A4C" w:rsidRPr="00643A43">
        <w:t xml:space="preserve"> </w:t>
      </w:r>
      <w:r w:rsidRPr="00643A43">
        <w:t>through</w:t>
      </w:r>
      <w:r w:rsidR="00F73A4C" w:rsidRPr="00643A43">
        <w:t xml:space="preserve"> </w:t>
      </w:r>
      <w:r w:rsidRPr="00643A43">
        <w:t>a</w:t>
      </w:r>
      <w:r w:rsidR="00F73A4C" w:rsidRPr="00643A43">
        <w:t xml:space="preserve"> </w:t>
      </w:r>
      <w:r w:rsidRPr="00643A43">
        <w:t>process</w:t>
      </w:r>
      <w:r w:rsidR="00F73A4C" w:rsidRPr="00643A43">
        <w:t xml:space="preserve"> </w:t>
      </w:r>
      <w:r w:rsidRPr="00643A43">
        <w:t>of</w:t>
      </w:r>
      <w:r w:rsidR="00F73A4C" w:rsidRPr="00643A43">
        <w:t xml:space="preserve"> </w:t>
      </w:r>
      <w:r w:rsidRPr="00643A43">
        <w:t>stratified</w:t>
      </w:r>
      <w:r w:rsidR="00F73A4C" w:rsidRPr="00643A43">
        <w:t xml:space="preserve"> </w:t>
      </w:r>
      <w:r w:rsidRPr="00643A43">
        <w:t>random</w:t>
      </w:r>
      <w:r w:rsidR="00F73A4C" w:rsidRPr="00643A43">
        <w:t xml:space="preserve"> </w:t>
      </w:r>
      <w:r w:rsidRPr="00643A43">
        <w:t>sampling</w:t>
      </w:r>
      <w:r w:rsidR="00F73A4C" w:rsidRPr="00643A43">
        <w:t xml:space="preserve"> </w:t>
      </w:r>
      <w:r w:rsidRPr="00643A43">
        <w:t>at</w:t>
      </w:r>
      <w:r w:rsidR="00F73A4C" w:rsidRPr="00643A43">
        <w:t xml:space="preserve"> </w:t>
      </w:r>
      <w:r w:rsidRPr="00643A43">
        <w:t>sub-county</w:t>
      </w:r>
      <w:r w:rsidR="00F73A4C" w:rsidRPr="00643A43">
        <w:t xml:space="preserve"> </w:t>
      </w:r>
      <w:r w:rsidRPr="00643A43">
        <w:t>level.</w:t>
      </w:r>
      <w:r w:rsidR="00F73A4C" w:rsidRPr="00643A43">
        <w:t xml:space="preserve"> </w:t>
      </w:r>
      <w:r w:rsidRPr="00643A43">
        <w:t>In</w:t>
      </w:r>
      <w:r w:rsidR="00F73A4C" w:rsidRPr="00643A43">
        <w:t xml:space="preserve"> </w:t>
      </w:r>
      <w:r w:rsidRPr="00643A43">
        <w:t>each</w:t>
      </w:r>
      <w:r w:rsidR="00F73A4C" w:rsidRPr="00643A43">
        <w:t xml:space="preserve"> </w:t>
      </w:r>
      <w:r w:rsidRPr="00643A43">
        <w:t>of</w:t>
      </w:r>
      <w:r w:rsidR="00F73A4C" w:rsidRPr="00643A43">
        <w:t xml:space="preserve"> </w:t>
      </w:r>
      <w:r w:rsidRPr="00643A43">
        <w:t>the</w:t>
      </w:r>
      <w:r w:rsidR="00F73A4C" w:rsidRPr="00643A43">
        <w:t xml:space="preserve"> </w:t>
      </w:r>
      <w:r w:rsidRPr="00643A43">
        <w:t>three</w:t>
      </w:r>
      <w:r w:rsidR="00F73A4C" w:rsidRPr="00643A43">
        <w:t xml:space="preserve"> </w:t>
      </w:r>
      <w:r w:rsidRPr="00643A43">
        <w:t>districts,</w:t>
      </w:r>
      <w:r w:rsidR="00F73A4C" w:rsidRPr="00643A43">
        <w:t xml:space="preserve"> </w:t>
      </w:r>
      <w:r w:rsidRPr="00643A43">
        <w:t>the</w:t>
      </w:r>
      <w:r w:rsidR="00F73A4C" w:rsidRPr="00643A43">
        <w:t xml:space="preserve"> </w:t>
      </w:r>
      <w:r w:rsidRPr="00643A43">
        <w:t>sub-counties</w:t>
      </w:r>
      <w:r w:rsidR="00F73A4C" w:rsidRPr="00643A43">
        <w:t xml:space="preserve"> </w:t>
      </w:r>
      <w:r w:rsidRPr="00643A43">
        <w:t>from</w:t>
      </w:r>
      <w:r w:rsidR="00F73A4C" w:rsidRPr="00643A43">
        <w:t xml:space="preserve"> </w:t>
      </w:r>
      <w:r w:rsidRPr="00643A43">
        <w:t>which</w:t>
      </w:r>
      <w:r w:rsidR="00F73A4C" w:rsidRPr="00643A43">
        <w:t xml:space="preserve"> </w:t>
      </w:r>
      <w:r w:rsidRPr="00643A43">
        <w:t>the</w:t>
      </w:r>
      <w:r w:rsidR="00F73A4C" w:rsidRPr="00643A43">
        <w:t xml:space="preserve"> </w:t>
      </w:r>
      <w:r w:rsidRPr="00643A43">
        <w:t>villages</w:t>
      </w:r>
      <w:r w:rsidR="00F73A4C" w:rsidRPr="00643A43">
        <w:t xml:space="preserve"> </w:t>
      </w:r>
      <w:r w:rsidRPr="00643A43">
        <w:t>were</w:t>
      </w:r>
      <w:r w:rsidR="00F73A4C" w:rsidRPr="00643A43">
        <w:t xml:space="preserve"> </w:t>
      </w:r>
      <w:r w:rsidRPr="00643A43">
        <w:t>sampled</w:t>
      </w:r>
      <w:r w:rsidR="00F73A4C" w:rsidRPr="00643A43">
        <w:t xml:space="preserve"> </w:t>
      </w:r>
      <w:r w:rsidRPr="00643A43">
        <w:t>were</w:t>
      </w:r>
      <w:r w:rsidR="00F73A4C" w:rsidRPr="00643A43">
        <w:t xml:space="preserve"> </w:t>
      </w:r>
      <w:r w:rsidRPr="00643A43">
        <w:t>purposely</w:t>
      </w:r>
      <w:r w:rsidR="00F73A4C" w:rsidRPr="00643A43">
        <w:t xml:space="preserve"> </w:t>
      </w:r>
      <w:r w:rsidRPr="00643A43">
        <w:t>selected</w:t>
      </w:r>
      <w:r w:rsidR="00F73A4C" w:rsidRPr="00643A43">
        <w:t xml:space="preserve"> </w:t>
      </w:r>
      <w:r w:rsidRPr="00643A43">
        <w:t>based</w:t>
      </w:r>
      <w:r w:rsidR="00F73A4C" w:rsidRPr="00643A43">
        <w:t xml:space="preserve"> </w:t>
      </w:r>
      <w:r w:rsidRPr="00643A43">
        <w:t>on</w:t>
      </w:r>
      <w:r w:rsidR="00F73A4C" w:rsidRPr="00643A43">
        <w:t xml:space="preserve"> </w:t>
      </w:r>
      <w:r w:rsidRPr="00643A43">
        <w:t>their</w:t>
      </w:r>
      <w:r w:rsidR="00F73A4C" w:rsidRPr="00643A43">
        <w:t xml:space="preserve"> </w:t>
      </w:r>
      <w:r w:rsidRPr="00643A43">
        <w:t>distance</w:t>
      </w:r>
      <w:r w:rsidR="00F73A4C" w:rsidRPr="00643A43">
        <w:t xml:space="preserve"> </w:t>
      </w:r>
      <w:r w:rsidRPr="00643A43">
        <w:t>(km)</w:t>
      </w:r>
      <w:r w:rsidR="00F73A4C" w:rsidRPr="00643A43">
        <w:t xml:space="preserve"> </w:t>
      </w:r>
      <w:r w:rsidRPr="00643A43">
        <w:t>from</w:t>
      </w:r>
      <w:r w:rsidR="00F73A4C" w:rsidRPr="00643A43">
        <w:t xml:space="preserve"> </w:t>
      </w:r>
      <w:r w:rsidRPr="00643A43">
        <w:t>the</w:t>
      </w:r>
      <w:r w:rsidR="00F73A4C" w:rsidRPr="00643A43">
        <w:t xml:space="preserve"> </w:t>
      </w:r>
      <w:r w:rsidRPr="00643A43">
        <w:t>main</w:t>
      </w:r>
      <w:r w:rsidR="00F73A4C" w:rsidRPr="00643A43">
        <w:t xml:space="preserve"> </w:t>
      </w:r>
      <w:r w:rsidRPr="00643A43">
        <w:t>district</w:t>
      </w:r>
      <w:r w:rsidR="00F73A4C" w:rsidRPr="00643A43">
        <w:t xml:space="preserve"> </w:t>
      </w:r>
      <w:r w:rsidRPr="00643A43">
        <w:t>town,</w:t>
      </w:r>
      <w:r w:rsidR="00F73A4C" w:rsidRPr="00643A43">
        <w:t xml:space="preserve"> </w:t>
      </w:r>
      <w:r w:rsidRPr="00643A43">
        <w:t>in</w:t>
      </w:r>
      <w:r w:rsidR="00F73A4C" w:rsidRPr="00643A43">
        <w:t xml:space="preserve"> </w:t>
      </w:r>
      <w:r w:rsidRPr="00643A43">
        <w:t>the</w:t>
      </w:r>
      <w:r w:rsidR="00F73A4C" w:rsidRPr="00643A43">
        <w:t xml:space="preserve"> </w:t>
      </w:r>
      <w:r w:rsidRPr="00643A43">
        <w:t>range</w:t>
      </w:r>
      <w:r w:rsidR="00F73A4C" w:rsidRPr="00643A43">
        <w:t xml:space="preserve"> </w:t>
      </w:r>
      <w:r w:rsidRPr="00643A43">
        <w:t>of</w:t>
      </w:r>
      <w:r w:rsidR="00F73A4C" w:rsidRPr="00643A43">
        <w:t xml:space="preserve"> </w:t>
      </w:r>
      <w:r w:rsidRPr="00643A43">
        <w:t>10</w:t>
      </w:r>
      <w:r w:rsidR="00F73A4C" w:rsidRPr="00643A43">
        <w:t xml:space="preserve"> </w:t>
      </w:r>
      <w:r w:rsidRPr="00643A43">
        <w:t>kms,</w:t>
      </w:r>
      <w:r w:rsidR="00F73A4C" w:rsidRPr="00643A43">
        <w:t xml:space="preserve"> </w:t>
      </w:r>
      <w:r w:rsidRPr="00643A43">
        <w:t>20</w:t>
      </w:r>
      <w:r w:rsidR="00F73A4C" w:rsidRPr="00643A43">
        <w:t xml:space="preserve"> </w:t>
      </w:r>
      <w:r w:rsidRPr="00643A43">
        <w:t>kms</w:t>
      </w:r>
      <w:r w:rsidR="00F73A4C" w:rsidRPr="00643A43">
        <w:t xml:space="preserve"> </w:t>
      </w:r>
      <w:r w:rsidRPr="00643A43">
        <w:t>and</w:t>
      </w:r>
      <w:r w:rsidR="00F73A4C" w:rsidRPr="00643A43">
        <w:t xml:space="preserve"> </w:t>
      </w:r>
      <w:r w:rsidRPr="00643A43">
        <w:t>30</w:t>
      </w:r>
      <w:r w:rsidR="00F73A4C" w:rsidRPr="00643A43">
        <w:t xml:space="preserve"> </w:t>
      </w:r>
      <w:r w:rsidRPr="00643A43">
        <w:t>kms</w:t>
      </w:r>
      <w:r w:rsidR="00F73A4C" w:rsidRPr="00643A43">
        <w:t xml:space="preserve"> </w:t>
      </w:r>
      <w:r w:rsidRPr="00643A43">
        <w:t>from</w:t>
      </w:r>
      <w:r w:rsidR="00F73A4C" w:rsidRPr="00643A43">
        <w:t xml:space="preserve"> </w:t>
      </w:r>
      <w:r w:rsidRPr="00643A43">
        <w:t>the</w:t>
      </w:r>
      <w:r w:rsidR="00F73A4C" w:rsidRPr="00643A43">
        <w:t xml:space="preserve"> </w:t>
      </w:r>
      <w:r w:rsidRPr="00643A43">
        <w:t>main</w:t>
      </w:r>
      <w:r w:rsidR="00F73A4C" w:rsidRPr="00643A43">
        <w:t xml:space="preserve"> </w:t>
      </w:r>
      <w:r w:rsidRPr="00643A43">
        <w:t>town.</w:t>
      </w:r>
      <w:r w:rsidR="00F73A4C" w:rsidRPr="00643A43">
        <w:t xml:space="preserve"> </w:t>
      </w:r>
      <w:r w:rsidRPr="00643A43">
        <w:t>A</w:t>
      </w:r>
      <w:r w:rsidR="00F73A4C" w:rsidRPr="00643A43">
        <w:t xml:space="preserve"> </w:t>
      </w:r>
      <w:r w:rsidRPr="00643A43">
        <w:t>map</w:t>
      </w:r>
      <w:r w:rsidR="00F73A4C" w:rsidRPr="00643A43">
        <w:t xml:space="preserve"> </w:t>
      </w:r>
      <w:r w:rsidRPr="00643A43">
        <w:t>of</w:t>
      </w:r>
      <w:r w:rsidR="00F73A4C" w:rsidRPr="00643A43">
        <w:t xml:space="preserve"> </w:t>
      </w:r>
      <w:r w:rsidRPr="00643A43">
        <w:t>the</w:t>
      </w:r>
      <w:r w:rsidR="00F73A4C" w:rsidRPr="00643A43">
        <w:t xml:space="preserve"> </w:t>
      </w:r>
      <w:r w:rsidRPr="00643A43">
        <w:t>study</w:t>
      </w:r>
      <w:r w:rsidR="00F73A4C" w:rsidRPr="00643A43">
        <w:t xml:space="preserve"> </w:t>
      </w:r>
      <w:r w:rsidRPr="00643A43">
        <w:t>area</w:t>
      </w:r>
      <w:r w:rsidR="00F73A4C" w:rsidRPr="00643A43">
        <w:t xml:space="preserve"> </w:t>
      </w:r>
      <w:r w:rsidRPr="00643A43">
        <w:t>is</w:t>
      </w:r>
      <w:r w:rsidR="00F73A4C" w:rsidRPr="00643A43">
        <w:t xml:space="preserve"> </w:t>
      </w:r>
      <w:r w:rsidRPr="00643A43">
        <w:t>given</w:t>
      </w:r>
      <w:r w:rsidR="00F73A4C" w:rsidRPr="00643A43">
        <w:t xml:space="preserve"> </w:t>
      </w:r>
      <w:r w:rsidRPr="00643A43">
        <w:t>below</w:t>
      </w:r>
      <w:r w:rsidR="00F73A4C" w:rsidRPr="00643A43">
        <w:t xml:space="preserve"> </w:t>
      </w:r>
      <w:r w:rsidRPr="00643A43">
        <w:t>(</w:t>
      </w:r>
      <w:r w:rsidR="00C741B3" w:rsidRPr="00643A43">
        <w:t>F</w:t>
      </w:r>
      <w:r w:rsidRPr="00643A43">
        <w:t>igure</w:t>
      </w:r>
      <w:r w:rsidR="00F73A4C" w:rsidRPr="00643A43">
        <w:t xml:space="preserve"> </w:t>
      </w:r>
      <w:hyperlink w:anchor="_bookmark2" w:history="1">
        <w:r w:rsidRPr="00643A43">
          <w:t>1</w:t>
        </w:r>
      </w:hyperlink>
      <w:r w:rsidRPr="00643A43">
        <w:t>).</w:t>
      </w:r>
      <w:r w:rsidR="00F73A4C" w:rsidRPr="00643A43">
        <w:t xml:space="preserve"> </w:t>
      </w:r>
      <w:r w:rsidRPr="00643A43">
        <w:t>In</w:t>
      </w:r>
      <w:r w:rsidR="00F73A4C" w:rsidRPr="00643A43">
        <w:t xml:space="preserve"> </w:t>
      </w:r>
      <w:r w:rsidRPr="00643A43">
        <w:t>each</w:t>
      </w:r>
      <w:r w:rsidR="00F73A4C" w:rsidRPr="00643A43">
        <w:t xml:space="preserve"> </w:t>
      </w:r>
      <w:r w:rsidRPr="00643A43">
        <w:t>selected</w:t>
      </w:r>
      <w:r w:rsidR="00F73A4C" w:rsidRPr="00643A43">
        <w:t xml:space="preserve"> </w:t>
      </w:r>
      <w:r w:rsidRPr="00643A43">
        <w:t>village,</w:t>
      </w:r>
      <w:r w:rsidR="00F73A4C" w:rsidRPr="00643A43">
        <w:t xml:space="preserve"> </w:t>
      </w:r>
      <w:r w:rsidRPr="00643A43">
        <w:t>a</w:t>
      </w:r>
      <w:r w:rsidR="00F73A4C" w:rsidRPr="00643A43">
        <w:t xml:space="preserve"> </w:t>
      </w:r>
      <w:r w:rsidRPr="00643A43">
        <w:t>number</w:t>
      </w:r>
      <w:r w:rsidR="00F73A4C" w:rsidRPr="00643A43">
        <w:t xml:space="preserve"> </w:t>
      </w:r>
      <w:r w:rsidRPr="00643A43">
        <w:t>of</w:t>
      </w:r>
      <w:r w:rsidR="00F73A4C" w:rsidRPr="00643A43">
        <w:t xml:space="preserve"> </w:t>
      </w:r>
      <w:r w:rsidRPr="00643A43">
        <w:t>households</w:t>
      </w:r>
      <w:r w:rsidR="00F73A4C" w:rsidRPr="00643A43">
        <w:t xml:space="preserve"> </w:t>
      </w:r>
      <w:r w:rsidRPr="00643A43">
        <w:t>was</w:t>
      </w:r>
      <w:r w:rsidR="00F73A4C" w:rsidRPr="00643A43">
        <w:t xml:space="preserve"> </w:t>
      </w:r>
      <w:r w:rsidRPr="00643A43">
        <w:t>then</w:t>
      </w:r>
      <w:r w:rsidR="00F73A4C" w:rsidRPr="00643A43">
        <w:t xml:space="preserve"> </w:t>
      </w:r>
      <w:r w:rsidRPr="00643A43">
        <w:t>randomly</w:t>
      </w:r>
      <w:r w:rsidR="00F73A4C" w:rsidRPr="00643A43">
        <w:t xml:space="preserve"> </w:t>
      </w:r>
      <w:r w:rsidRPr="00643A43">
        <w:t>selected.</w:t>
      </w:r>
      <w:r w:rsidR="00F73A4C" w:rsidRPr="00643A43">
        <w:t xml:space="preserve"> </w:t>
      </w:r>
      <w:r w:rsidRPr="00643A43">
        <w:t>The</w:t>
      </w:r>
      <w:r w:rsidR="00F73A4C" w:rsidRPr="00643A43">
        <w:t xml:space="preserve"> </w:t>
      </w:r>
      <w:r w:rsidRPr="00643A43">
        <w:t>number</w:t>
      </w:r>
      <w:r w:rsidR="00F73A4C" w:rsidRPr="00643A43">
        <w:t xml:space="preserve"> </w:t>
      </w:r>
      <w:r w:rsidRPr="00643A43">
        <w:t>of</w:t>
      </w:r>
      <w:r w:rsidR="00F73A4C" w:rsidRPr="00643A43">
        <w:t xml:space="preserve"> </w:t>
      </w:r>
      <w:r w:rsidRPr="00643A43">
        <w:t>households</w:t>
      </w:r>
      <w:r w:rsidR="00F73A4C" w:rsidRPr="00643A43">
        <w:t xml:space="preserve"> </w:t>
      </w:r>
      <w:r w:rsidRPr="00643A43">
        <w:t>was</w:t>
      </w:r>
      <w:r w:rsidR="00F73A4C" w:rsidRPr="00643A43">
        <w:t xml:space="preserve"> </w:t>
      </w:r>
      <w:r w:rsidRPr="00643A43">
        <w:t>determined</w:t>
      </w:r>
      <w:r w:rsidR="00F73A4C" w:rsidRPr="00643A43">
        <w:t xml:space="preserve"> </w:t>
      </w:r>
      <w:r w:rsidRPr="00643A43">
        <w:t>proportionate</w:t>
      </w:r>
      <w:r w:rsidR="00F73A4C" w:rsidRPr="00643A43">
        <w:t xml:space="preserve"> </w:t>
      </w:r>
      <w:r w:rsidRPr="00643A43">
        <w:t>to</w:t>
      </w:r>
      <w:r w:rsidR="00F73A4C" w:rsidRPr="00643A43">
        <w:t xml:space="preserve"> </w:t>
      </w:r>
      <w:r w:rsidRPr="00643A43">
        <w:t>the</w:t>
      </w:r>
      <w:r w:rsidR="00F73A4C" w:rsidRPr="00643A43">
        <w:t xml:space="preserve"> </w:t>
      </w:r>
      <w:r w:rsidRPr="00643A43">
        <w:t>village</w:t>
      </w:r>
      <w:r w:rsidR="00F73A4C" w:rsidRPr="00643A43">
        <w:t xml:space="preserve"> </w:t>
      </w:r>
      <w:r w:rsidRPr="00643A43">
        <w:t>population</w:t>
      </w:r>
      <w:r w:rsidR="00F73A4C" w:rsidRPr="00643A43">
        <w:t xml:space="preserve"> </w:t>
      </w:r>
      <w:r w:rsidRPr="00643A43">
        <w:t>using</w:t>
      </w:r>
      <w:r w:rsidR="00F73A4C" w:rsidRPr="00643A43">
        <w:t xml:space="preserve"> </w:t>
      </w:r>
      <w:r w:rsidRPr="00643A43">
        <w:t>the</w:t>
      </w:r>
      <w:r w:rsidR="00F73A4C" w:rsidRPr="00643A43">
        <w:t xml:space="preserve"> </w:t>
      </w:r>
      <w:r w:rsidRPr="00643A43">
        <w:t>2012</w:t>
      </w:r>
      <w:r w:rsidR="00F73A4C" w:rsidRPr="00643A43">
        <w:t xml:space="preserve"> </w:t>
      </w:r>
      <w:r w:rsidRPr="00643A43">
        <w:t>sampling</w:t>
      </w:r>
      <w:r w:rsidR="00F73A4C" w:rsidRPr="00643A43">
        <w:t xml:space="preserve"> </w:t>
      </w:r>
      <w:r w:rsidRPr="00643A43">
        <w:t>frame</w:t>
      </w:r>
      <w:r w:rsidR="00F73A4C" w:rsidRPr="00643A43">
        <w:t xml:space="preserve"> </w:t>
      </w:r>
      <w:r w:rsidRPr="00643A43">
        <w:t>of</w:t>
      </w:r>
      <w:r w:rsidR="00F73A4C" w:rsidRPr="00643A43">
        <w:t xml:space="preserve"> </w:t>
      </w:r>
      <w:r w:rsidRPr="00643A43">
        <w:t>Uganda</w:t>
      </w:r>
      <w:r w:rsidR="00F73A4C" w:rsidRPr="00643A43">
        <w:t xml:space="preserve"> </w:t>
      </w:r>
      <w:r w:rsidRPr="00643A43">
        <w:t>National</w:t>
      </w:r>
      <w:r w:rsidR="00F73A4C" w:rsidRPr="00643A43">
        <w:t xml:space="preserve"> </w:t>
      </w:r>
      <w:r w:rsidRPr="00643A43">
        <w:t>Bureau</w:t>
      </w:r>
      <w:r w:rsidR="00F73A4C" w:rsidRPr="00643A43">
        <w:t xml:space="preserve"> </w:t>
      </w:r>
      <w:r w:rsidRPr="00643A43">
        <w:t>of</w:t>
      </w:r>
      <w:r w:rsidR="00F73A4C" w:rsidRPr="00643A43">
        <w:t xml:space="preserve"> </w:t>
      </w:r>
      <w:r w:rsidRPr="00643A43">
        <w:t>Statistics</w:t>
      </w:r>
      <w:r w:rsidR="00F73A4C" w:rsidRPr="00643A43">
        <w:t xml:space="preserve"> </w:t>
      </w:r>
      <w:r w:rsidRPr="00643A43">
        <w:t>(</w:t>
      </w:r>
      <w:proofErr w:type="spellStart"/>
      <w:r w:rsidRPr="00643A43">
        <w:t>UBoS</w:t>
      </w:r>
      <w:proofErr w:type="spellEnd"/>
      <w:r w:rsidRPr="00643A43">
        <w:t>).</w:t>
      </w:r>
      <w:r w:rsidR="00F73A4C" w:rsidRPr="00643A43">
        <w:t xml:space="preserve"> </w:t>
      </w:r>
      <w:r w:rsidRPr="00643A43">
        <w:t>The</w:t>
      </w:r>
      <w:r w:rsidR="00F73A4C" w:rsidRPr="00643A43">
        <w:t xml:space="preserve"> </w:t>
      </w:r>
      <w:r w:rsidRPr="00643A43">
        <w:t>input</w:t>
      </w:r>
      <w:r w:rsidR="00F73A4C" w:rsidRPr="00643A43">
        <w:t xml:space="preserve"> </w:t>
      </w:r>
      <w:r w:rsidRPr="00643A43">
        <w:t>dealer</w:t>
      </w:r>
      <w:r w:rsidR="00F73A4C" w:rsidRPr="00643A43">
        <w:t xml:space="preserve"> </w:t>
      </w:r>
      <w:r w:rsidRPr="00643A43">
        <w:t>shops,</w:t>
      </w:r>
      <w:r w:rsidR="00F73A4C" w:rsidRPr="00643A43">
        <w:t xml:space="preserve"> </w:t>
      </w:r>
      <w:r w:rsidRPr="00643A43">
        <w:t>assembly</w:t>
      </w:r>
      <w:r w:rsidR="00F73A4C" w:rsidRPr="00643A43">
        <w:t xml:space="preserve"> </w:t>
      </w:r>
      <w:r w:rsidRPr="00643A43">
        <w:t>traders</w:t>
      </w:r>
      <w:r w:rsidR="00F73A4C" w:rsidRPr="00643A43">
        <w:t xml:space="preserve"> </w:t>
      </w:r>
      <w:r w:rsidRPr="00643A43">
        <w:t>and</w:t>
      </w:r>
      <w:r w:rsidR="00F73A4C" w:rsidRPr="00643A43">
        <w:t xml:space="preserve"> </w:t>
      </w:r>
      <w:r w:rsidRPr="00643A43">
        <w:t>processors</w:t>
      </w:r>
      <w:r w:rsidR="00F73A4C" w:rsidRPr="00643A43">
        <w:t xml:space="preserve"> </w:t>
      </w:r>
      <w:r w:rsidRPr="00643A43">
        <w:t>interviewed</w:t>
      </w:r>
      <w:r w:rsidR="00F73A4C" w:rsidRPr="00643A43">
        <w:t xml:space="preserve"> </w:t>
      </w:r>
      <w:r w:rsidRPr="00643A43">
        <w:t>are</w:t>
      </w:r>
      <w:r w:rsidR="00F73A4C" w:rsidRPr="00643A43">
        <w:t xml:space="preserve"> </w:t>
      </w:r>
      <w:r w:rsidRPr="00643A43">
        <w:t>those</w:t>
      </w:r>
      <w:r w:rsidR="00F73A4C" w:rsidRPr="00643A43">
        <w:t xml:space="preserve"> </w:t>
      </w:r>
      <w:r w:rsidRPr="00643A43">
        <w:t>that</w:t>
      </w:r>
      <w:r w:rsidR="00F73A4C" w:rsidRPr="00643A43">
        <w:t xml:space="preserve"> </w:t>
      </w:r>
      <w:r w:rsidRPr="00643A43">
        <w:t>were</w:t>
      </w:r>
      <w:r w:rsidR="00F73A4C" w:rsidRPr="00643A43">
        <w:t xml:space="preserve"> </w:t>
      </w:r>
      <w:r w:rsidRPr="00643A43">
        <w:t>referred</w:t>
      </w:r>
      <w:r w:rsidR="00F73A4C" w:rsidRPr="00643A43">
        <w:t xml:space="preserve"> </w:t>
      </w:r>
      <w:r w:rsidRPr="00643A43">
        <w:t>to</w:t>
      </w:r>
      <w:r w:rsidR="00F73A4C" w:rsidRPr="00643A43">
        <w:t xml:space="preserve"> </w:t>
      </w:r>
      <w:r w:rsidRPr="00643A43">
        <w:t>by</w:t>
      </w:r>
      <w:r w:rsidR="00F73A4C" w:rsidRPr="00643A43">
        <w:t xml:space="preserve"> </w:t>
      </w:r>
      <w:r w:rsidRPr="00643A43">
        <w:t>farmers,</w:t>
      </w:r>
      <w:r w:rsidR="00F73A4C" w:rsidRPr="00643A43">
        <w:t xml:space="preserve"> </w:t>
      </w:r>
      <w:r w:rsidRPr="00643A43">
        <w:t>either</w:t>
      </w:r>
      <w:r w:rsidR="00F73A4C" w:rsidRPr="00643A43">
        <w:t xml:space="preserve"> </w:t>
      </w:r>
      <w:r w:rsidRPr="00643A43">
        <w:t>because</w:t>
      </w:r>
      <w:r w:rsidR="00F73A4C" w:rsidRPr="00643A43">
        <w:t xml:space="preserve"> </w:t>
      </w:r>
      <w:r w:rsidRPr="00643A43">
        <w:t>they</w:t>
      </w:r>
      <w:r w:rsidR="00F73A4C" w:rsidRPr="00643A43">
        <w:t xml:space="preserve"> </w:t>
      </w:r>
      <w:r w:rsidRPr="00643A43">
        <w:t>have</w:t>
      </w:r>
      <w:r w:rsidR="00F73A4C" w:rsidRPr="00643A43">
        <w:t xml:space="preserve"> </w:t>
      </w:r>
      <w:r w:rsidRPr="00643A43">
        <w:t>ever</w:t>
      </w:r>
      <w:r w:rsidR="00F73A4C" w:rsidRPr="00643A43">
        <w:t xml:space="preserve"> </w:t>
      </w:r>
      <w:r w:rsidRPr="00643A43">
        <w:t>bought</w:t>
      </w:r>
      <w:r w:rsidR="00F73A4C" w:rsidRPr="00643A43">
        <w:t xml:space="preserve"> </w:t>
      </w:r>
      <w:proofErr w:type="spellStart"/>
      <w:r w:rsidRPr="00643A43">
        <w:t>agro</w:t>
      </w:r>
      <w:proofErr w:type="spellEnd"/>
      <w:r w:rsidRPr="00643A43">
        <w:t>-inputs</w:t>
      </w:r>
      <w:r w:rsidR="00F73A4C" w:rsidRPr="00643A43">
        <w:t xml:space="preserve"> </w:t>
      </w:r>
      <w:r w:rsidRPr="00643A43">
        <w:t>from</w:t>
      </w:r>
      <w:r w:rsidR="00F73A4C" w:rsidRPr="00643A43">
        <w:t xml:space="preserve"> </w:t>
      </w:r>
      <w:r w:rsidRPr="00643A43">
        <w:t>these</w:t>
      </w:r>
      <w:r w:rsidR="00F73A4C" w:rsidRPr="00643A43">
        <w:t xml:space="preserve"> </w:t>
      </w:r>
      <w:proofErr w:type="spellStart"/>
      <w:r w:rsidRPr="00643A43">
        <w:t>agro</w:t>
      </w:r>
      <w:proofErr w:type="spellEnd"/>
      <w:r w:rsidRPr="00643A43">
        <w:t>-input</w:t>
      </w:r>
      <w:r w:rsidR="00F73A4C" w:rsidRPr="00643A43">
        <w:t xml:space="preserve"> </w:t>
      </w:r>
      <w:r w:rsidRPr="00643A43">
        <w:t>dealers,</w:t>
      </w:r>
      <w:r w:rsidR="00F73A4C" w:rsidRPr="00643A43">
        <w:t xml:space="preserve"> </w:t>
      </w:r>
      <w:r w:rsidRPr="00643A43">
        <w:t>sold</w:t>
      </w:r>
      <w:r w:rsidR="00F73A4C" w:rsidRPr="00643A43">
        <w:t xml:space="preserve"> </w:t>
      </w:r>
      <w:r w:rsidRPr="00643A43">
        <w:t>harvest</w:t>
      </w:r>
      <w:r w:rsidR="00F73A4C" w:rsidRPr="00643A43">
        <w:t xml:space="preserve"> </w:t>
      </w:r>
      <w:r w:rsidRPr="00643A43">
        <w:t>to</w:t>
      </w:r>
      <w:r w:rsidR="00F73A4C" w:rsidRPr="00643A43">
        <w:t xml:space="preserve"> </w:t>
      </w:r>
      <w:r w:rsidRPr="00643A43">
        <w:t>traders,</w:t>
      </w:r>
      <w:r w:rsidR="00F73A4C" w:rsidRPr="00643A43">
        <w:t xml:space="preserve"> </w:t>
      </w:r>
      <w:r w:rsidRPr="00643A43">
        <w:t>or</w:t>
      </w:r>
      <w:r w:rsidR="00F73A4C" w:rsidRPr="00643A43">
        <w:t xml:space="preserve"> </w:t>
      </w:r>
      <w:r w:rsidRPr="00643A43">
        <w:t>used</w:t>
      </w:r>
      <w:bookmarkStart w:id="14" w:name="Ratings_used_to_measure_perceptions_"/>
      <w:bookmarkEnd w:id="14"/>
      <w:r w:rsidR="00F73A4C" w:rsidRPr="00643A43">
        <w:t xml:space="preserve"> </w:t>
      </w:r>
      <w:r w:rsidRPr="00643A43">
        <w:t>processors</w:t>
      </w:r>
      <w:r w:rsidR="00F73A4C" w:rsidRPr="00643A43">
        <w:t xml:space="preserve"> </w:t>
      </w:r>
      <w:r w:rsidRPr="00643A43">
        <w:t>to</w:t>
      </w:r>
      <w:r w:rsidR="00F73A4C" w:rsidRPr="00643A43">
        <w:t xml:space="preserve"> </w:t>
      </w:r>
      <w:r w:rsidRPr="00643A43">
        <w:t>mill</w:t>
      </w:r>
      <w:r w:rsidR="00F73A4C" w:rsidRPr="00643A43">
        <w:t xml:space="preserve"> </w:t>
      </w:r>
      <w:r w:rsidRPr="00643A43">
        <w:t>maize.</w:t>
      </w:r>
    </w:p>
    <w:p w14:paraId="4E19645B" w14:textId="57E09673" w:rsidR="005139B5" w:rsidRPr="00643A43" w:rsidRDefault="0081249E" w:rsidP="00643A43">
      <w:pPr>
        <w:pStyle w:val="Heading2"/>
        <w:jc w:val="both"/>
        <w:rPr>
          <w:color w:val="auto"/>
        </w:rPr>
      </w:pPr>
      <w:r w:rsidRPr="00643A43">
        <w:rPr>
          <w:color w:val="auto"/>
        </w:rPr>
        <w:t>Ratings</w:t>
      </w:r>
      <w:r w:rsidR="00F73A4C" w:rsidRPr="00643A43">
        <w:rPr>
          <w:color w:val="auto"/>
        </w:rPr>
        <w:t xml:space="preserve"> </w:t>
      </w:r>
      <w:r w:rsidRPr="00643A43">
        <w:rPr>
          <w:color w:val="auto"/>
        </w:rPr>
        <w:t>used</w:t>
      </w:r>
      <w:r w:rsidR="00F73A4C" w:rsidRPr="00643A43">
        <w:rPr>
          <w:color w:val="auto"/>
        </w:rPr>
        <w:t xml:space="preserve"> </w:t>
      </w:r>
      <w:r w:rsidRPr="00643A43">
        <w:rPr>
          <w:color w:val="auto"/>
        </w:rPr>
        <w:t>to</w:t>
      </w:r>
      <w:r w:rsidR="00F73A4C" w:rsidRPr="00643A43">
        <w:rPr>
          <w:color w:val="auto"/>
        </w:rPr>
        <w:t xml:space="preserve"> </w:t>
      </w:r>
      <w:r w:rsidRPr="00643A43">
        <w:rPr>
          <w:color w:val="auto"/>
        </w:rPr>
        <w:t>measure</w:t>
      </w:r>
      <w:r w:rsidR="00F73A4C" w:rsidRPr="00643A43">
        <w:rPr>
          <w:color w:val="auto"/>
        </w:rPr>
        <w:t xml:space="preserve"> </w:t>
      </w:r>
      <w:r w:rsidRPr="00643A43">
        <w:rPr>
          <w:color w:val="auto"/>
        </w:rPr>
        <w:t>perceptions</w:t>
      </w:r>
    </w:p>
    <w:p w14:paraId="0EC8FB6E" w14:textId="5DFEAF30" w:rsidR="005139B5" w:rsidRPr="00643A43" w:rsidRDefault="0081249E" w:rsidP="00643A43">
      <w:pPr>
        <w:pStyle w:val="1PP"/>
        <w:jc w:val="both"/>
      </w:pPr>
      <w:r w:rsidRPr="00643A43">
        <w:t>This</w:t>
      </w:r>
      <w:r w:rsidR="00F73A4C" w:rsidRPr="00643A43">
        <w:t xml:space="preserve"> </w:t>
      </w:r>
      <w:r w:rsidRPr="00643A43">
        <w:t>section</w:t>
      </w:r>
      <w:r w:rsidR="00F73A4C" w:rsidRPr="00643A43">
        <w:t xml:space="preserve"> </w:t>
      </w:r>
      <w:r w:rsidRPr="00643A43">
        <w:t>focuses</w:t>
      </w:r>
      <w:r w:rsidR="00F73A4C" w:rsidRPr="00643A43">
        <w:t xml:space="preserve"> </w:t>
      </w:r>
      <w:r w:rsidRPr="00643A43">
        <w:t>on</w:t>
      </w:r>
      <w:r w:rsidR="00F73A4C" w:rsidRPr="00643A43">
        <w:t xml:space="preserve"> </w:t>
      </w:r>
      <w:r w:rsidRPr="00643A43">
        <w:t>the</w:t>
      </w:r>
      <w:r w:rsidR="00F73A4C" w:rsidRPr="00643A43">
        <w:t xml:space="preserve"> </w:t>
      </w:r>
      <w:r w:rsidRPr="00643A43">
        <w:t>central</w:t>
      </w:r>
      <w:r w:rsidR="00F73A4C" w:rsidRPr="00643A43">
        <w:t xml:space="preserve"> </w:t>
      </w:r>
      <w:r w:rsidRPr="00643A43">
        <w:t>indicators</w:t>
      </w:r>
      <w:r w:rsidR="00F73A4C" w:rsidRPr="00643A43">
        <w:t xml:space="preserve"> </w:t>
      </w:r>
      <w:r w:rsidRPr="00643A43">
        <w:t>used</w:t>
      </w:r>
      <w:r w:rsidR="00F73A4C" w:rsidRPr="00643A43">
        <w:t xml:space="preserve"> </w:t>
      </w:r>
      <w:r w:rsidRPr="00643A43">
        <w:t>in</w:t>
      </w:r>
      <w:r w:rsidR="00F73A4C" w:rsidRPr="00643A43">
        <w:t xml:space="preserve"> </w:t>
      </w:r>
      <w:r w:rsidRPr="00643A43">
        <w:t>this</w:t>
      </w:r>
      <w:r w:rsidR="00F73A4C" w:rsidRPr="00643A43">
        <w:t xml:space="preserve"> </w:t>
      </w:r>
      <w:r w:rsidRPr="00643A43">
        <w:t>study-the</w:t>
      </w:r>
      <w:r w:rsidR="00F73A4C" w:rsidRPr="00643A43">
        <w:t xml:space="preserve"> </w:t>
      </w:r>
      <w:r w:rsidRPr="00643A43">
        <w:t>ratings.</w:t>
      </w:r>
      <w:r w:rsidR="00F73A4C" w:rsidRPr="00643A43">
        <w:t xml:space="preserve"> </w:t>
      </w:r>
      <w:r w:rsidRPr="00643A43">
        <w:t>To</w:t>
      </w:r>
      <w:r w:rsidR="00F73A4C" w:rsidRPr="00643A43">
        <w:t xml:space="preserve"> </w:t>
      </w:r>
      <w:r w:rsidRPr="00643A43">
        <w:t>obtain</w:t>
      </w:r>
      <w:r w:rsidR="00F73A4C" w:rsidRPr="00643A43">
        <w:t xml:space="preserve"> </w:t>
      </w:r>
      <w:r w:rsidRPr="00643A43">
        <w:t>the</w:t>
      </w:r>
      <w:r w:rsidR="00F73A4C" w:rsidRPr="00643A43">
        <w:t xml:space="preserve"> </w:t>
      </w:r>
      <w:r w:rsidRPr="00643A43">
        <w:t>ratings,</w:t>
      </w:r>
      <w:r w:rsidR="00F73A4C" w:rsidRPr="00643A43">
        <w:t xml:space="preserve"> </w:t>
      </w:r>
      <w:r w:rsidRPr="00643A43">
        <w:t>each</w:t>
      </w:r>
      <w:r w:rsidR="00F73A4C" w:rsidRPr="00643A43">
        <w:t xml:space="preserve"> </w:t>
      </w:r>
      <w:r w:rsidRPr="00643A43">
        <w:t>farmer</w:t>
      </w:r>
      <w:r w:rsidR="00F73A4C" w:rsidRPr="00643A43">
        <w:t xml:space="preserve"> </w:t>
      </w:r>
      <w:r w:rsidRPr="00643A43">
        <w:t>was</w:t>
      </w:r>
      <w:r w:rsidR="00F73A4C" w:rsidRPr="00643A43">
        <w:t xml:space="preserve"> </w:t>
      </w:r>
      <w:r w:rsidRPr="00643A43">
        <w:t>asked</w:t>
      </w:r>
      <w:r w:rsidR="00F73A4C" w:rsidRPr="00643A43">
        <w:t xml:space="preserve"> </w:t>
      </w:r>
      <w:r w:rsidRPr="00643A43">
        <w:t>to</w:t>
      </w:r>
      <w:r w:rsidR="00F73A4C" w:rsidRPr="00643A43">
        <w:t xml:space="preserve"> </w:t>
      </w:r>
      <w:r w:rsidRPr="00643A43">
        <w:t>rate</w:t>
      </w:r>
      <w:r w:rsidR="00F73A4C" w:rsidRPr="00643A43">
        <w:t xml:space="preserve"> </w:t>
      </w:r>
      <w:r w:rsidRPr="00643A43">
        <w:t>between</w:t>
      </w:r>
      <w:r w:rsidR="00F73A4C" w:rsidRPr="00643A43">
        <w:t xml:space="preserve"> </w:t>
      </w:r>
      <w:r w:rsidRPr="00643A43">
        <w:t>one</w:t>
      </w:r>
      <w:r w:rsidR="00F73A4C" w:rsidRPr="00643A43">
        <w:t xml:space="preserve"> </w:t>
      </w:r>
      <w:r w:rsidRPr="00643A43">
        <w:t>and</w:t>
      </w:r>
      <w:r w:rsidR="00F73A4C" w:rsidRPr="00643A43">
        <w:t xml:space="preserve"> </w:t>
      </w:r>
      <w:r w:rsidRPr="00643A43">
        <w:t>three</w:t>
      </w:r>
      <w:r w:rsidR="00F73A4C" w:rsidRPr="00643A43">
        <w:t xml:space="preserve"> </w:t>
      </w:r>
      <w:r w:rsidRPr="00643A43">
        <w:t>of</w:t>
      </w:r>
      <w:r w:rsidR="00F73A4C" w:rsidRPr="00643A43">
        <w:t xml:space="preserve"> </w:t>
      </w:r>
      <w:r w:rsidRPr="00643A43">
        <w:t>each</w:t>
      </w:r>
      <w:r w:rsidR="00F73A4C" w:rsidRPr="00643A43">
        <w:t xml:space="preserve"> </w:t>
      </w:r>
      <w:r w:rsidRPr="00643A43">
        <w:t>of</w:t>
      </w:r>
      <w:r w:rsidR="00F73A4C" w:rsidRPr="00643A43">
        <w:t xml:space="preserve"> </w:t>
      </w:r>
      <w:r w:rsidRPr="00643A43">
        <w:t>the</w:t>
      </w:r>
      <w:r w:rsidR="00F73A4C" w:rsidRPr="00643A43">
        <w:t xml:space="preserve"> </w:t>
      </w:r>
      <w:r w:rsidRPr="00643A43">
        <w:t>three</w:t>
      </w:r>
      <w:r w:rsidR="00F73A4C" w:rsidRPr="00643A43">
        <w:t xml:space="preserve"> </w:t>
      </w:r>
      <w:r w:rsidRPr="00643A43">
        <w:t>value</w:t>
      </w:r>
      <w:r w:rsidR="00F73A4C" w:rsidRPr="00643A43">
        <w:t xml:space="preserve"> </w:t>
      </w:r>
      <w:r w:rsidRPr="00643A43">
        <w:t>chain</w:t>
      </w:r>
      <w:r w:rsidR="00F73A4C" w:rsidRPr="00643A43">
        <w:t xml:space="preserve"> </w:t>
      </w:r>
      <w:r w:rsidRPr="00643A43">
        <w:t>actors</w:t>
      </w:r>
      <w:r w:rsidR="00F73A4C" w:rsidRPr="00643A43">
        <w:t xml:space="preserve"> </w:t>
      </w:r>
      <w:r w:rsidRPr="00643A43">
        <w:t>(input</w:t>
      </w:r>
      <w:r w:rsidR="00F73A4C" w:rsidRPr="00643A43">
        <w:t xml:space="preserve"> </w:t>
      </w:r>
      <w:r w:rsidRPr="00643A43">
        <w:t>dealers,</w:t>
      </w:r>
      <w:r w:rsidR="00F73A4C" w:rsidRPr="00643A43">
        <w:t xml:space="preserve"> </w:t>
      </w:r>
      <w:r w:rsidR="00C741B3" w:rsidRPr="00643A43">
        <w:t>traders,</w:t>
      </w:r>
      <w:r w:rsidR="00F73A4C" w:rsidRPr="00643A43">
        <w:t xml:space="preserve"> </w:t>
      </w:r>
      <w:r w:rsidR="00C741B3" w:rsidRPr="00643A43">
        <w:t>and</w:t>
      </w:r>
      <w:r w:rsidR="00F73A4C" w:rsidRPr="00643A43">
        <w:t xml:space="preserve"> </w:t>
      </w:r>
      <w:r w:rsidR="00C741B3" w:rsidRPr="00643A43">
        <w:t>processors).</w:t>
      </w:r>
      <w:r w:rsidR="00F73A4C" w:rsidRPr="00643A43">
        <w:t xml:space="preserve"> </w:t>
      </w:r>
      <w:r w:rsidR="00C741B3" w:rsidRPr="00643A43">
        <w:t>Farmer's</w:t>
      </w:r>
      <w:r w:rsidR="00F73A4C" w:rsidRPr="00643A43">
        <w:t xml:space="preserve"> </w:t>
      </w:r>
      <w:r w:rsidR="00C741B3" w:rsidRPr="00643A43">
        <w:t>perceptions</w:t>
      </w:r>
      <w:r w:rsidR="00F73A4C" w:rsidRPr="00643A43">
        <w:t xml:space="preserve"> </w:t>
      </w:r>
      <w:r w:rsidR="00C741B3" w:rsidRPr="00643A43">
        <w:t>about</w:t>
      </w:r>
      <w:r w:rsidR="00F73A4C" w:rsidRPr="00643A43">
        <w:t xml:space="preserve"> </w:t>
      </w:r>
      <w:r w:rsidR="00C741B3" w:rsidRPr="00643A43">
        <w:t>the</w:t>
      </w:r>
      <w:r w:rsidR="00F73A4C" w:rsidRPr="00643A43">
        <w:t xml:space="preserve"> </w:t>
      </w:r>
      <w:r w:rsidR="00C741B3" w:rsidRPr="00643A43">
        <w:t>other</w:t>
      </w:r>
      <w:r w:rsidR="00F73A4C" w:rsidRPr="00643A43">
        <w:t xml:space="preserve"> </w:t>
      </w:r>
      <w:r w:rsidR="00C741B3" w:rsidRPr="00643A43">
        <w:t>value</w:t>
      </w:r>
      <w:r w:rsidR="00F73A4C" w:rsidRPr="00643A43">
        <w:t xml:space="preserve"> </w:t>
      </w:r>
      <w:r w:rsidR="00C741B3" w:rsidRPr="00643A43">
        <w:t>chain</w:t>
      </w:r>
      <w:r w:rsidR="00F73A4C" w:rsidRPr="00643A43">
        <w:t xml:space="preserve"> </w:t>
      </w:r>
      <w:r w:rsidR="00C741B3" w:rsidRPr="00643A43">
        <w:t>actors</w:t>
      </w:r>
      <w:r w:rsidR="00F73A4C" w:rsidRPr="00643A43">
        <w:t xml:space="preserve"> </w:t>
      </w:r>
      <w:r w:rsidR="00C741B3" w:rsidRPr="00643A43">
        <w:t>and</w:t>
      </w:r>
      <w:r w:rsidR="00F73A4C" w:rsidRPr="00643A43">
        <w:t xml:space="preserve"> </w:t>
      </w:r>
      <w:r w:rsidR="00C741B3" w:rsidRPr="00643A43">
        <w:t>the</w:t>
      </w:r>
      <w:r w:rsidR="00F73A4C" w:rsidRPr="00643A43">
        <w:t xml:space="preserve"> </w:t>
      </w:r>
      <w:r w:rsidR="00C741B3" w:rsidRPr="00643A43">
        <w:t>other</w:t>
      </w:r>
      <w:r w:rsidR="00F73A4C" w:rsidRPr="00643A43">
        <w:t xml:space="preserve"> </w:t>
      </w:r>
      <w:r w:rsidR="00C741B3" w:rsidRPr="00643A43">
        <w:t>value</w:t>
      </w:r>
      <w:r w:rsidR="00F73A4C" w:rsidRPr="00643A43">
        <w:t xml:space="preserve"> </w:t>
      </w:r>
      <w:r w:rsidR="00C741B3" w:rsidRPr="00643A43">
        <w:t>chain</w:t>
      </w:r>
      <w:r w:rsidR="00F73A4C" w:rsidRPr="00643A43">
        <w:t xml:space="preserve"> </w:t>
      </w:r>
      <w:r w:rsidR="00C741B3" w:rsidRPr="00643A43">
        <w:t>actors'</w:t>
      </w:r>
      <w:r w:rsidR="00F73A4C" w:rsidRPr="00643A43">
        <w:t xml:space="preserve"> </w:t>
      </w:r>
      <w:r w:rsidR="00C741B3" w:rsidRPr="00643A43">
        <w:t>perceptions</w:t>
      </w:r>
      <w:r w:rsidR="00F73A4C" w:rsidRPr="00643A43">
        <w:t xml:space="preserve"> </w:t>
      </w:r>
      <w:r w:rsidR="00C741B3" w:rsidRPr="00643A43">
        <w:t>about</w:t>
      </w:r>
      <w:r w:rsidR="00F73A4C" w:rsidRPr="00643A43">
        <w:t xml:space="preserve"> </w:t>
      </w:r>
      <w:r w:rsidR="00C741B3" w:rsidRPr="00643A43">
        <w:t>themselves</w:t>
      </w:r>
      <w:r w:rsidR="00F73A4C" w:rsidRPr="00643A43">
        <w:t xml:space="preserve"> </w:t>
      </w:r>
      <w:r w:rsidR="00C741B3" w:rsidRPr="00643A43">
        <w:t>are</w:t>
      </w:r>
      <w:r w:rsidR="00F73A4C" w:rsidRPr="00643A43">
        <w:t xml:space="preserve"> </w:t>
      </w:r>
      <w:r w:rsidR="00C741B3" w:rsidRPr="00643A43">
        <w:t>derived</w:t>
      </w:r>
      <w:r w:rsidR="00F73A4C" w:rsidRPr="00643A43">
        <w:t xml:space="preserve"> </w:t>
      </w:r>
      <w:r w:rsidR="00C741B3" w:rsidRPr="00643A43">
        <w:t>from</w:t>
      </w:r>
      <w:r w:rsidR="00F73A4C" w:rsidRPr="00643A43">
        <w:t xml:space="preserve"> </w:t>
      </w:r>
      <w:r w:rsidR="00C741B3" w:rsidRPr="00643A43">
        <w:t>scores</w:t>
      </w:r>
      <w:r w:rsidR="00F73A4C" w:rsidRPr="00643A43">
        <w:t xml:space="preserve"> </w:t>
      </w:r>
      <w:r w:rsidR="00C741B3" w:rsidRPr="00643A43">
        <w:t>given</w:t>
      </w:r>
      <w:r w:rsidR="00F73A4C" w:rsidRPr="00643A43">
        <w:t xml:space="preserve"> </w:t>
      </w:r>
      <w:r w:rsidR="00C741B3" w:rsidRPr="00643A43">
        <w:t>on</w:t>
      </w:r>
      <w:r w:rsidR="00F73A4C" w:rsidRPr="00643A43">
        <w:t xml:space="preserve"> </w:t>
      </w:r>
      <w:r w:rsidR="00C741B3" w:rsidRPr="00643A43">
        <w:t>four</w:t>
      </w:r>
      <w:r w:rsidR="00F73A4C" w:rsidRPr="00643A43">
        <w:t xml:space="preserve"> </w:t>
      </w:r>
      <w:r w:rsidR="00C741B3" w:rsidRPr="00643A43">
        <w:t>dimensions:</w:t>
      </w:r>
      <w:r w:rsidR="00F73A4C" w:rsidRPr="00643A43">
        <w:t xml:space="preserve"> </w:t>
      </w:r>
      <w:r w:rsidR="00C741B3" w:rsidRPr="00643A43">
        <w:t>(1)</w:t>
      </w:r>
      <w:r w:rsidR="00F73A4C" w:rsidRPr="00643A43">
        <w:t xml:space="preserve"> </w:t>
      </w:r>
      <w:r w:rsidR="00C741B3" w:rsidRPr="00643A43">
        <w:t>location,</w:t>
      </w:r>
      <w:r w:rsidR="00F73A4C" w:rsidRPr="00643A43">
        <w:t xml:space="preserve"> </w:t>
      </w:r>
      <w:r w:rsidR="00C741B3" w:rsidRPr="00643A43">
        <w:t>where</w:t>
      </w:r>
      <w:r w:rsidR="00F73A4C" w:rsidRPr="00643A43">
        <w:t xml:space="preserve"> </w:t>
      </w:r>
      <w:r w:rsidR="00C741B3" w:rsidRPr="00643A43">
        <w:t>we</w:t>
      </w:r>
      <w:r w:rsidR="00F73A4C" w:rsidRPr="00643A43">
        <w:t xml:space="preserve"> </w:t>
      </w:r>
      <w:r w:rsidR="00C741B3" w:rsidRPr="00643A43">
        <w:t>asked</w:t>
      </w:r>
      <w:r w:rsidR="00F73A4C" w:rsidRPr="00643A43">
        <w:t xml:space="preserve"> </w:t>
      </w:r>
      <w:r w:rsidR="00C741B3" w:rsidRPr="00643A43">
        <w:t>to</w:t>
      </w:r>
      <w:r w:rsidR="00F73A4C" w:rsidRPr="00643A43">
        <w:t xml:space="preserve"> </w:t>
      </w:r>
      <w:r w:rsidR="00C741B3" w:rsidRPr="00643A43">
        <w:t>reflect</w:t>
      </w:r>
      <w:r w:rsidR="00F73A4C" w:rsidRPr="00643A43">
        <w:t xml:space="preserve"> </w:t>
      </w:r>
      <w:r w:rsidR="00C741B3" w:rsidRPr="00643A43">
        <w:t>on</w:t>
      </w:r>
      <w:r w:rsidR="00F73A4C" w:rsidRPr="00643A43">
        <w:t xml:space="preserve"> </w:t>
      </w:r>
      <w:r w:rsidR="00C741B3" w:rsidRPr="00643A43">
        <w:t>ease</w:t>
      </w:r>
      <w:r w:rsidR="00F73A4C" w:rsidRPr="00643A43">
        <w:t xml:space="preserve"> </w:t>
      </w:r>
      <w:r w:rsidR="00C741B3" w:rsidRPr="00643A43">
        <w:t>of</w:t>
      </w:r>
      <w:r w:rsidR="00F73A4C" w:rsidRPr="00643A43">
        <w:t xml:space="preserve"> </w:t>
      </w:r>
      <w:r w:rsidR="00C741B3" w:rsidRPr="00643A43">
        <w:t>reach</w:t>
      </w:r>
      <w:r w:rsidR="00F73A4C" w:rsidRPr="00643A43">
        <w:t xml:space="preserve"> </w:t>
      </w:r>
      <w:r w:rsidR="00C741B3" w:rsidRPr="00643A43">
        <w:t>of</w:t>
      </w:r>
      <w:r w:rsidR="00F73A4C" w:rsidRPr="00643A43">
        <w:t xml:space="preserve"> </w:t>
      </w:r>
      <w:r w:rsidR="00C741B3" w:rsidRPr="00643A43">
        <w:t>the</w:t>
      </w:r>
      <w:r w:rsidR="00F73A4C" w:rsidRPr="00643A43">
        <w:t xml:space="preserve"> </w:t>
      </w:r>
      <w:r w:rsidR="00C741B3" w:rsidRPr="00643A43">
        <w:t>actor;</w:t>
      </w:r>
      <w:r w:rsidR="00F73A4C" w:rsidRPr="00643A43">
        <w:t xml:space="preserve"> </w:t>
      </w:r>
      <w:r w:rsidR="00C741B3" w:rsidRPr="00643A43">
        <w:t>(2)</w:t>
      </w:r>
      <w:r w:rsidR="00F73A4C" w:rsidRPr="00643A43">
        <w:t xml:space="preserve"> </w:t>
      </w:r>
      <w:r w:rsidR="00C741B3" w:rsidRPr="00643A43">
        <w:t>quality,</w:t>
      </w:r>
      <w:r w:rsidR="00F73A4C" w:rsidRPr="00643A43">
        <w:t xml:space="preserve"> </w:t>
      </w:r>
      <w:r w:rsidR="00C741B3" w:rsidRPr="00643A43">
        <w:t>where</w:t>
      </w:r>
      <w:r w:rsidR="00F73A4C" w:rsidRPr="00643A43">
        <w:t xml:space="preserve"> </w:t>
      </w:r>
      <w:r w:rsidR="00C741B3" w:rsidRPr="00643A43">
        <w:t>we</w:t>
      </w:r>
      <w:r w:rsidR="00F73A4C" w:rsidRPr="00643A43">
        <w:t xml:space="preserve"> </w:t>
      </w:r>
      <w:r w:rsidR="00C741B3" w:rsidRPr="00643A43">
        <w:t>asked</w:t>
      </w:r>
      <w:r w:rsidR="00F73A4C" w:rsidRPr="00643A43">
        <w:t xml:space="preserve"> </w:t>
      </w:r>
      <w:r w:rsidR="00C741B3" w:rsidRPr="00643A43">
        <w:t>to</w:t>
      </w:r>
      <w:r w:rsidR="00F73A4C" w:rsidRPr="00643A43">
        <w:t xml:space="preserve"> </w:t>
      </w:r>
      <w:r w:rsidR="00C741B3" w:rsidRPr="00643A43">
        <w:t>rate</w:t>
      </w:r>
      <w:r w:rsidR="00F73A4C" w:rsidRPr="00643A43">
        <w:t xml:space="preserve"> </w:t>
      </w:r>
      <w:r w:rsidR="00C741B3" w:rsidRPr="00643A43">
        <w:t>the</w:t>
      </w:r>
      <w:r w:rsidR="00F73A4C" w:rsidRPr="00643A43">
        <w:t xml:space="preserve"> </w:t>
      </w:r>
      <w:r w:rsidR="00C741B3" w:rsidRPr="00643A43">
        <w:t>quality</w:t>
      </w:r>
      <w:r w:rsidR="00F73A4C" w:rsidRPr="00643A43">
        <w:t xml:space="preserve"> </w:t>
      </w:r>
      <w:r w:rsidR="00C741B3" w:rsidRPr="00643A43">
        <w:t>of</w:t>
      </w:r>
      <w:r w:rsidR="00F73A4C" w:rsidRPr="00643A43">
        <w:t xml:space="preserve"> </w:t>
      </w:r>
      <w:r w:rsidR="00C741B3" w:rsidRPr="00643A43">
        <w:t>the</w:t>
      </w:r>
      <w:r w:rsidR="00F73A4C" w:rsidRPr="00643A43">
        <w:t xml:space="preserve"> </w:t>
      </w:r>
      <w:r w:rsidR="00C741B3" w:rsidRPr="00643A43">
        <w:t>service</w:t>
      </w:r>
      <w:r w:rsidR="00F73A4C" w:rsidRPr="00643A43">
        <w:t xml:space="preserve"> </w:t>
      </w:r>
      <w:r w:rsidR="00C741B3" w:rsidRPr="00643A43">
        <w:t>rendered</w:t>
      </w:r>
      <w:r w:rsidR="00F73A4C" w:rsidRPr="00643A43">
        <w:t xml:space="preserve"> </w:t>
      </w:r>
      <w:r w:rsidR="00C741B3" w:rsidRPr="00643A43">
        <w:t>and/or</w:t>
      </w:r>
      <w:r w:rsidR="00F73A4C" w:rsidRPr="00643A43">
        <w:t xml:space="preserve"> </w:t>
      </w:r>
      <w:r w:rsidR="00C741B3" w:rsidRPr="00643A43">
        <w:t>product</w:t>
      </w:r>
      <w:r w:rsidR="00F73A4C" w:rsidRPr="00643A43">
        <w:t xml:space="preserve"> </w:t>
      </w:r>
      <w:r w:rsidR="00C741B3" w:rsidRPr="00643A43">
        <w:t>sold;</w:t>
      </w:r>
      <w:r w:rsidR="00F73A4C" w:rsidRPr="00643A43">
        <w:t xml:space="preserve"> </w:t>
      </w:r>
      <w:r w:rsidR="00C741B3" w:rsidRPr="00643A43">
        <w:t>(3)</w:t>
      </w:r>
      <w:r w:rsidR="00F73A4C" w:rsidRPr="00643A43">
        <w:t xml:space="preserve"> </w:t>
      </w:r>
      <w:r w:rsidR="00C741B3" w:rsidRPr="00643A43">
        <w:t>price,</w:t>
      </w:r>
      <w:r w:rsidR="00F73A4C" w:rsidRPr="00643A43">
        <w:t xml:space="preserve"> </w:t>
      </w:r>
      <w:r w:rsidR="00C741B3" w:rsidRPr="00643A43">
        <w:t>where</w:t>
      </w:r>
      <w:r w:rsidR="00F73A4C" w:rsidRPr="00643A43">
        <w:t xml:space="preserve"> </w:t>
      </w:r>
      <w:r w:rsidR="00C741B3" w:rsidRPr="00643A43">
        <w:t>we</w:t>
      </w:r>
      <w:r w:rsidR="00F73A4C" w:rsidRPr="00643A43">
        <w:t xml:space="preserve"> </w:t>
      </w:r>
      <w:r w:rsidR="00C741B3" w:rsidRPr="00643A43">
        <w:t>asked</w:t>
      </w:r>
      <w:r w:rsidR="00F73A4C" w:rsidRPr="00643A43">
        <w:t xml:space="preserve"> </w:t>
      </w:r>
      <w:r w:rsidR="00C741B3" w:rsidRPr="00643A43">
        <w:t>if</w:t>
      </w:r>
      <w:r w:rsidR="00F73A4C" w:rsidRPr="00643A43">
        <w:t xml:space="preserve"> </w:t>
      </w:r>
      <w:r w:rsidR="00C741B3" w:rsidRPr="00643A43">
        <w:t>the</w:t>
      </w:r>
      <w:r w:rsidR="00F73A4C" w:rsidRPr="00643A43">
        <w:t xml:space="preserve"> </w:t>
      </w:r>
      <w:r w:rsidR="00C741B3" w:rsidRPr="00643A43">
        <w:t>price</w:t>
      </w:r>
      <w:r w:rsidR="00F73A4C" w:rsidRPr="00643A43">
        <w:t xml:space="preserve"> </w:t>
      </w:r>
      <w:r w:rsidR="00C741B3" w:rsidRPr="00643A43">
        <w:t>charged</w:t>
      </w:r>
      <w:r w:rsidR="00F73A4C" w:rsidRPr="00643A43">
        <w:t xml:space="preserve"> </w:t>
      </w:r>
      <w:r w:rsidR="00C741B3" w:rsidRPr="00643A43">
        <w:t>for</w:t>
      </w:r>
      <w:r w:rsidR="00F73A4C" w:rsidRPr="00643A43">
        <w:t xml:space="preserve"> </w:t>
      </w:r>
      <w:r w:rsidR="00C741B3" w:rsidRPr="00643A43">
        <w:t>the</w:t>
      </w:r>
      <w:r w:rsidR="00F73A4C" w:rsidRPr="00643A43">
        <w:t xml:space="preserve"> </w:t>
      </w:r>
      <w:r w:rsidR="00C741B3" w:rsidRPr="00643A43">
        <w:t>service</w:t>
      </w:r>
      <w:r w:rsidR="00F73A4C" w:rsidRPr="00643A43">
        <w:t xml:space="preserve"> </w:t>
      </w:r>
      <w:r w:rsidR="00C741B3" w:rsidRPr="00643A43">
        <w:t>rendered</w:t>
      </w:r>
      <w:r w:rsidR="00F73A4C" w:rsidRPr="00643A43">
        <w:t xml:space="preserve"> </w:t>
      </w:r>
      <w:r w:rsidR="00C741B3" w:rsidRPr="00643A43">
        <w:t>or</w:t>
      </w:r>
      <w:r w:rsidR="00F73A4C" w:rsidRPr="00643A43">
        <w:t xml:space="preserve"> </w:t>
      </w:r>
      <w:r w:rsidR="00C741B3" w:rsidRPr="00643A43">
        <w:t>product</w:t>
      </w:r>
      <w:r w:rsidR="00F73A4C" w:rsidRPr="00643A43">
        <w:t xml:space="preserve"> </w:t>
      </w:r>
      <w:r w:rsidR="00C741B3" w:rsidRPr="00643A43">
        <w:t>sold</w:t>
      </w:r>
      <w:r w:rsidR="00F73A4C" w:rsidRPr="00643A43">
        <w:t xml:space="preserve"> </w:t>
      </w:r>
      <w:r w:rsidR="00C741B3" w:rsidRPr="00643A43">
        <w:t>was</w:t>
      </w:r>
      <w:r w:rsidR="00F73A4C" w:rsidRPr="00643A43">
        <w:t xml:space="preserve"> </w:t>
      </w:r>
      <w:r w:rsidR="00C741B3" w:rsidRPr="00643A43">
        <w:t>reasonable</w:t>
      </w:r>
      <w:r w:rsidR="00F73A4C" w:rsidRPr="00643A43">
        <w:t xml:space="preserve"> </w:t>
      </w:r>
      <w:r w:rsidR="00C741B3" w:rsidRPr="00643A43">
        <w:t>in</w:t>
      </w:r>
      <w:r w:rsidR="00F73A4C" w:rsidRPr="00643A43">
        <w:t xml:space="preserve"> </w:t>
      </w:r>
      <w:r w:rsidR="00C741B3" w:rsidRPr="00643A43">
        <w:t>relation</w:t>
      </w:r>
      <w:r w:rsidR="00F73A4C" w:rsidRPr="00643A43">
        <w:t xml:space="preserve"> </w:t>
      </w:r>
      <w:r w:rsidR="00C741B3" w:rsidRPr="00643A43">
        <w:t>to</w:t>
      </w:r>
      <w:r w:rsidR="00F73A4C" w:rsidRPr="00643A43">
        <w:t xml:space="preserve"> </w:t>
      </w:r>
      <w:r w:rsidR="00C741B3" w:rsidRPr="00643A43">
        <w:t>what</w:t>
      </w:r>
      <w:r w:rsidR="00F73A4C" w:rsidRPr="00643A43">
        <w:t xml:space="preserve"> </w:t>
      </w:r>
      <w:r w:rsidR="00C741B3" w:rsidRPr="00643A43">
        <w:t>others</w:t>
      </w:r>
      <w:r w:rsidR="00F73A4C" w:rsidRPr="00643A43">
        <w:t xml:space="preserve"> </w:t>
      </w:r>
      <w:r w:rsidR="00C741B3" w:rsidRPr="00643A43">
        <w:t>charged</w:t>
      </w:r>
      <w:r w:rsidR="00C741B3" w:rsidRPr="00643A43">
        <w:rPr>
          <w:rStyle w:val="FootnoteReference"/>
        </w:rPr>
        <w:footnoteReference w:id="2"/>
      </w:r>
      <w:r w:rsidR="00C741B3" w:rsidRPr="00643A43">
        <w:t>;</w:t>
      </w:r>
      <w:r w:rsidR="00F73A4C" w:rsidRPr="00643A43">
        <w:t xml:space="preserve"> </w:t>
      </w:r>
      <w:r w:rsidR="00C741B3" w:rsidRPr="00643A43">
        <w:t>and</w:t>
      </w:r>
      <w:r w:rsidR="00F73A4C" w:rsidRPr="00643A43">
        <w:t xml:space="preserve"> </w:t>
      </w:r>
      <w:r w:rsidR="00C741B3" w:rsidRPr="00643A43">
        <w:t>(4)</w:t>
      </w:r>
      <w:r w:rsidR="00F73A4C" w:rsidRPr="00643A43">
        <w:t xml:space="preserve"> </w:t>
      </w:r>
      <w:r w:rsidR="00C741B3" w:rsidRPr="00643A43">
        <w:t>reputation,</w:t>
      </w:r>
      <w:r w:rsidR="00F73A4C" w:rsidRPr="00643A43">
        <w:t xml:space="preserve"> </w:t>
      </w:r>
      <w:r w:rsidR="00C741B3" w:rsidRPr="00643A43">
        <w:t>where</w:t>
      </w:r>
      <w:r w:rsidR="00F73A4C" w:rsidRPr="00643A43">
        <w:t xml:space="preserve"> </w:t>
      </w:r>
      <w:r w:rsidR="00C741B3" w:rsidRPr="00643A43">
        <w:t>we</w:t>
      </w:r>
      <w:r w:rsidR="00F73A4C" w:rsidRPr="00643A43">
        <w:t xml:space="preserve"> </w:t>
      </w:r>
      <w:r w:rsidR="00C741B3" w:rsidRPr="00643A43">
        <w:t>probe</w:t>
      </w:r>
      <w:r w:rsidR="00F73A4C" w:rsidRPr="00643A43">
        <w:t xml:space="preserve"> </w:t>
      </w:r>
      <w:r w:rsidR="00C741B3" w:rsidRPr="00643A43">
        <w:t>about</w:t>
      </w:r>
      <w:r w:rsidR="00F73A4C" w:rsidRPr="00643A43">
        <w:t xml:space="preserve"> </w:t>
      </w:r>
      <w:r w:rsidR="00C741B3" w:rsidRPr="00643A43">
        <w:t>how</w:t>
      </w:r>
      <w:r w:rsidR="00F73A4C" w:rsidRPr="00643A43">
        <w:t xml:space="preserve"> </w:t>
      </w:r>
      <w:r w:rsidR="00C741B3" w:rsidRPr="00643A43">
        <w:t>other</w:t>
      </w:r>
      <w:r w:rsidR="00F73A4C" w:rsidRPr="00643A43">
        <w:t xml:space="preserve"> </w:t>
      </w:r>
      <w:r w:rsidR="00C741B3" w:rsidRPr="00643A43">
        <w:t>farmers</w:t>
      </w:r>
      <w:r w:rsidR="00F73A4C" w:rsidRPr="00643A43">
        <w:t xml:space="preserve"> </w:t>
      </w:r>
      <w:r w:rsidR="00C741B3" w:rsidRPr="00643A43">
        <w:t>think</w:t>
      </w:r>
      <w:r w:rsidR="00F73A4C" w:rsidRPr="00643A43">
        <w:t xml:space="preserve"> </w:t>
      </w:r>
      <w:r w:rsidR="00C741B3" w:rsidRPr="00643A43">
        <w:t>about</w:t>
      </w:r>
      <w:r w:rsidR="00F73A4C" w:rsidRPr="00643A43">
        <w:t xml:space="preserve"> </w:t>
      </w:r>
      <w:r w:rsidR="00C741B3" w:rsidRPr="00643A43">
        <w:t>the</w:t>
      </w:r>
      <w:r w:rsidR="00F73A4C" w:rsidRPr="00643A43">
        <w:t xml:space="preserve"> </w:t>
      </w:r>
      <w:r w:rsidR="00C741B3" w:rsidRPr="00643A43">
        <w:t>actor</w:t>
      </w:r>
      <w:r w:rsidR="00F73A4C" w:rsidRPr="00643A43">
        <w:t xml:space="preserve"> </w:t>
      </w:r>
      <w:r w:rsidR="00C741B3" w:rsidRPr="00643A43">
        <w:t>that</w:t>
      </w:r>
      <w:r w:rsidR="00F73A4C" w:rsidRPr="00643A43">
        <w:t xml:space="preserve"> </w:t>
      </w:r>
      <w:r w:rsidR="00C741B3" w:rsidRPr="00643A43">
        <w:t>is</w:t>
      </w:r>
      <w:r w:rsidR="00F73A4C" w:rsidRPr="00643A43">
        <w:t xml:space="preserve"> </w:t>
      </w:r>
      <w:r w:rsidR="00C741B3" w:rsidRPr="00643A43">
        <w:t>being</w:t>
      </w:r>
      <w:r w:rsidR="00F73A4C" w:rsidRPr="00643A43">
        <w:t xml:space="preserve"> </w:t>
      </w:r>
      <w:r w:rsidR="00C741B3" w:rsidRPr="00643A43">
        <w:t>rated.</w:t>
      </w:r>
      <w:r w:rsidR="00F73A4C" w:rsidRPr="00643A43">
        <w:t xml:space="preserve"> </w:t>
      </w:r>
      <w:r w:rsidR="00C741B3" w:rsidRPr="00643A43">
        <w:t>The</w:t>
      </w:r>
      <w:r w:rsidR="00F73A4C" w:rsidRPr="00643A43">
        <w:t xml:space="preserve"> </w:t>
      </w:r>
      <w:r w:rsidR="00C741B3" w:rsidRPr="00643A43">
        <w:t>averages</w:t>
      </w:r>
      <w:r w:rsidR="00F73A4C" w:rsidRPr="00643A43">
        <w:t xml:space="preserve"> </w:t>
      </w:r>
      <w:r w:rsidR="00C741B3" w:rsidRPr="00643A43">
        <w:t>of</w:t>
      </w:r>
      <w:r w:rsidR="00F73A4C" w:rsidRPr="00643A43">
        <w:t xml:space="preserve"> </w:t>
      </w:r>
      <w:r w:rsidR="00C741B3" w:rsidRPr="00643A43">
        <w:t>these</w:t>
      </w:r>
      <w:r w:rsidR="00F73A4C" w:rsidRPr="00643A43">
        <w:t xml:space="preserve"> </w:t>
      </w:r>
      <w:r w:rsidR="00C741B3" w:rsidRPr="00643A43">
        <w:t>dimension-based</w:t>
      </w:r>
      <w:r w:rsidR="00F73A4C" w:rsidRPr="00643A43">
        <w:t xml:space="preserve"> </w:t>
      </w:r>
      <w:r w:rsidR="00C741B3" w:rsidRPr="00643A43">
        <w:t>ratings</w:t>
      </w:r>
      <w:r w:rsidR="00F73A4C" w:rsidRPr="00643A43">
        <w:t xml:space="preserve"> </w:t>
      </w:r>
      <w:r w:rsidR="00C741B3" w:rsidRPr="00643A43">
        <w:t>are</w:t>
      </w:r>
      <w:r w:rsidR="00F73A4C" w:rsidRPr="00643A43">
        <w:t xml:space="preserve"> </w:t>
      </w:r>
      <w:r w:rsidR="00C741B3" w:rsidRPr="00643A43">
        <w:t>obtained</w:t>
      </w:r>
      <w:r w:rsidR="00F73A4C" w:rsidRPr="00643A43">
        <w:t xml:space="preserve"> </w:t>
      </w:r>
      <w:r w:rsidR="00C741B3" w:rsidRPr="00643A43">
        <w:t>to</w:t>
      </w:r>
      <w:r w:rsidR="00F73A4C" w:rsidRPr="00643A43">
        <w:t xml:space="preserve"> </w:t>
      </w:r>
      <w:r w:rsidR="00C741B3" w:rsidRPr="00643A43">
        <w:t>get</w:t>
      </w:r>
      <w:r w:rsidR="00F73A4C" w:rsidRPr="00643A43">
        <w:t xml:space="preserve"> </w:t>
      </w:r>
      <w:r w:rsidR="00C741B3" w:rsidRPr="00643A43">
        <w:t>an</w:t>
      </w:r>
      <w:r w:rsidR="00F73A4C" w:rsidRPr="00643A43">
        <w:t xml:space="preserve"> </w:t>
      </w:r>
      <w:r w:rsidR="00C741B3" w:rsidRPr="00643A43">
        <w:t>overall</w:t>
      </w:r>
      <w:r w:rsidR="00F73A4C" w:rsidRPr="00643A43">
        <w:t xml:space="preserve"> </w:t>
      </w:r>
      <w:r w:rsidR="00C741B3" w:rsidRPr="00643A43">
        <w:t>rating.</w:t>
      </w:r>
    </w:p>
    <w:p w14:paraId="5CB214BC" w14:textId="77777777" w:rsidR="00C741B3" w:rsidRPr="00643A43" w:rsidRDefault="00C741B3" w:rsidP="00643A43">
      <w:pPr>
        <w:pStyle w:val="1PP"/>
        <w:jc w:val="both"/>
      </w:pPr>
    </w:p>
    <w:p w14:paraId="0ABCACA6" w14:textId="2D053AA8" w:rsidR="005139B5" w:rsidRPr="00643A43" w:rsidRDefault="0081249E" w:rsidP="00550EEC">
      <w:pPr>
        <w:pStyle w:val="1PP"/>
        <w:jc w:val="center"/>
      </w:pPr>
      <w:r w:rsidRPr="00643A43">
        <w:rPr>
          <w:noProof/>
        </w:rPr>
        <w:drawing>
          <wp:inline distT="0" distB="0" distL="0" distR="0" wp14:anchorId="3652096F" wp14:editId="3C5575CB">
            <wp:extent cx="5486400" cy="3897466"/>
            <wp:effectExtent l="0" t="0" r="0" b="8255"/>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11" cstate="print"/>
                    <a:stretch>
                      <a:fillRect/>
                    </a:stretch>
                  </pic:blipFill>
                  <pic:spPr>
                    <a:xfrm>
                      <a:off x="0" y="0"/>
                      <a:ext cx="5486400" cy="3897466"/>
                    </a:xfrm>
                    <a:prstGeom prst="rect">
                      <a:avLst/>
                    </a:prstGeom>
                  </pic:spPr>
                </pic:pic>
              </a:graphicData>
            </a:graphic>
          </wp:inline>
        </w:drawing>
      </w:r>
    </w:p>
    <w:p w14:paraId="19DED087" w14:textId="0A422718" w:rsidR="005139B5" w:rsidRPr="00643A43" w:rsidRDefault="0081249E" w:rsidP="00550EEC">
      <w:pPr>
        <w:pStyle w:val="1PP"/>
        <w:jc w:val="center"/>
      </w:pPr>
      <w:r w:rsidRPr="00643A43">
        <w:t>Figure</w:t>
      </w:r>
      <w:r w:rsidR="00F73A4C" w:rsidRPr="00643A43">
        <w:t xml:space="preserve"> </w:t>
      </w:r>
      <w:r w:rsidRPr="00643A43">
        <w:t>1</w:t>
      </w:r>
      <w:r w:rsidR="008E37DF" w:rsidRPr="00643A43">
        <w:t>.</w:t>
      </w:r>
      <w:r w:rsidR="00F73A4C" w:rsidRPr="00643A43">
        <w:t xml:space="preserve"> </w:t>
      </w:r>
      <w:bookmarkStart w:id="16" w:name="_bookmark2"/>
      <w:bookmarkEnd w:id="16"/>
      <w:r w:rsidRPr="00643A43">
        <w:t>Map</w:t>
      </w:r>
      <w:r w:rsidR="00F73A4C" w:rsidRPr="00643A43">
        <w:t xml:space="preserve"> </w:t>
      </w:r>
      <w:r w:rsidRPr="00643A43">
        <w:t>of</w:t>
      </w:r>
      <w:r w:rsidR="00F73A4C" w:rsidRPr="00643A43">
        <w:t xml:space="preserve"> </w:t>
      </w:r>
      <w:r w:rsidRPr="00643A43">
        <w:t>the</w:t>
      </w:r>
      <w:r w:rsidR="00F73A4C" w:rsidRPr="00643A43">
        <w:t xml:space="preserve"> </w:t>
      </w:r>
      <w:r w:rsidRPr="00643A43">
        <w:t>study</w:t>
      </w:r>
      <w:r w:rsidR="00F73A4C" w:rsidRPr="00643A43">
        <w:t xml:space="preserve"> </w:t>
      </w:r>
      <w:r w:rsidRPr="00643A43">
        <w:t>area.</w:t>
      </w:r>
    </w:p>
    <w:p w14:paraId="00186AD0" w14:textId="5BC24988" w:rsidR="005139B5" w:rsidRPr="00643A43" w:rsidRDefault="005139B5" w:rsidP="00643A43">
      <w:pPr>
        <w:pStyle w:val="1PP"/>
        <w:jc w:val="both"/>
      </w:pPr>
    </w:p>
    <w:p w14:paraId="43C64D55" w14:textId="7E1D4560" w:rsidR="005139B5" w:rsidRPr="00643A43" w:rsidRDefault="0081249E" w:rsidP="00643A43">
      <w:pPr>
        <w:pStyle w:val="1PP"/>
        <w:jc w:val="both"/>
      </w:pPr>
      <w:r w:rsidRPr="00643A43">
        <w:t>Several</w:t>
      </w:r>
      <w:r w:rsidR="00F73A4C" w:rsidRPr="00643A43">
        <w:t xml:space="preserve"> </w:t>
      </w:r>
      <w:r w:rsidRPr="00643A43">
        <w:t>methods</w:t>
      </w:r>
      <w:r w:rsidR="00F73A4C" w:rsidRPr="00643A43">
        <w:t xml:space="preserve"> </w:t>
      </w:r>
      <w:r w:rsidRPr="00643A43">
        <w:t>have</w:t>
      </w:r>
      <w:r w:rsidR="00F73A4C" w:rsidRPr="00643A43">
        <w:t xml:space="preserve"> </w:t>
      </w:r>
      <w:r w:rsidRPr="00643A43">
        <w:t>been</w:t>
      </w:r>
      <w:r w:rsidR="00F73A4C" w:rsidRPr="00643A43">
        <w:t xml:space="preserve"> </w:t>
      </w:r>
      <w:r w:rsidRPr="00643A43">
        <w:t>proposed</w:t>
      </w:r>
      <w:r w:rsidR="00F73A4C" w:rsidRPr="00643A43">
        <w:t xml:space="preserve"> </w:t>
      </w:r>
      <w:r w:rsidRPr="00643A43">
        <w:t>to</w:t>
      </w:r>
      <w:r w:rsidR="00F73A4C" w:rsidRPr="00643A43">
        <w:t xml:space="preserve"> </w:t>
      </w:r>
      <w:r w:rsidRPr="00643A43">
        <w:t>measure</w:t>
      </w:r>
      <w:r w:rsidR="00F73A4C" w:rsidRPr="00643A43">
        <w:t xml:space="preserve"> </w:t>
      </w:r>
      <w:r w:rsidRPr="00643A43">
        <w:t>perceptions,</w:t>
      </w:r>
      <w:r w:rsidR="00F73A4C" w:rsidRPr="00643A43">
        <w:t xml:space="preserve"> </w:t>
      </w:r>
      <w:r w:rsidRPr="00643A43">
        <w:t>attitudes,</w:t>
      </w:r>
      <w:r w:rsidR="00F73A4C" w:rsidRPr="00643A43">
        <w:t xml:space="preserve"> </w:t>
      </w:r>
      <w:r w:rsidRPr="00643A43">
        <w:t>or</w:t>
      </w:r>
      <w:r w:rsidR="00F73A4C" w:rsidRPr="00643A43">
        <w:t xml:space="preserve"> </w:t>
      </w:r>
      <w:r w:rsidRPr="00643A43">
        <w:t>beliefs</w:t>
      </w:r>
      <w:r w:rsidR="00F73A4C" w:rsidRPr="00643A43">
        <w:t xml:space="preserve"> </w:t>
      </w:r>
      <w:r w:rsidRPr="00643A43">
        <w:t>in</w:t>
      </w:r>
      <w:r w:rsidR="00F73A4C" w:rsidRPr="00643A43">
        <w:t xml:space="preserve"> </w:t>
      </w:r>
      <w:r w:rsidRPr="00643A43">
        <w:t>social</w:t>
      </w:r>
      <w:r w:rsidR="00F73A4C" w:rsidRPr="00643A43">
        <w:t xml:space="preserve"> </w:t>
      </w:r>
      <w:r w:rsidRPr="00643A43">
        <w:t>science</w:t>
      </w:r>
      <w:r w:rsidR="00F73A4C" w:rsidRPr="00643A43">
        <w:t xml:space="preserve"> </w:t>
      </w:r>
      <w:r w:rsidRPr="00643A43">
        <w:t>research.</w:t>
      </w:r>
      <w:r w:rsidR="00F73A4C" w:rsidRPr="00643A43">
        <w:t xml:space="preserve"> </w:t>
      </w:r>
      <w:hyperlink w:anchor="_bookmark27" w:history="1">
        <w:proofErr w:type="spellStart"/>
        <w:r w:rsidRPr="00643A43">
          <w:t>Delavande</w:t>
        </w:r>
        <w:proofErr w:type="spellEnd"/>
        <w:r w:rsidR="00F73A4C" w:rsidRPr="00643A43">
          <w:t xml:space="preserve"> </w:t>
        </w:r>
        <w:r w:rsidRPr="00643A43">
          <w:t>et</w:t>
        </w:r>
        <w:r w:rsidR="00F73A4C" w:rsidRPr="00643A43">
          <w:t xml:space="preserve"> </w:t>
        </w:r>
        <w:r w:rsidRPr="00643A43">
          <w:t>al.</w:t>
        </w:r>
      </w:hyperlink>
      <w:r w:rsidR="00F73A4C" w:rsidRPr="00643A43">
        <w:t xml:space="preserve"> </w:t>
      </w:r>
      <w:r w:rsidRPr="00643A43">
        <w:t>(</w:t>
      </w:r>
      <w:hyperlink w:anchor="_bookmark27" w:history="1">
        <w:r w:rsidRPr="00643A43">
          <w:t>2011</w:t>
        </w:r>
      </w:hyperlink>
      <w:r w:rsidRPr="00643A43">
        <w:t>)</w:t>
      </w:r>
      <w:r w:rsidR="00F73A4C" w:rsidRPr="00643A43">
        <w:t xml:space="preserve"> </w:t>
      </w:r>
      <w:r w:rsidRPr="00643A43">
        <w:t>survey</w:t>
      </w:r>
      <w:r w:rsidR="00F73A4C" w:rsidRPr="00643A43">
        <w:t xml:space="preserve"> </w:t>
      </w:r>
      <w:r w:rsidRPr="00643A43">
        <w:t>the</w:t>
      </w:r>
      <w:r w:rsidR="00F73A4C" w:rsidRPr="00643A43">
        <w:t xml:space="preserve"> </w:t>
      </w:r>
      <w:r w:rsidRPr="00643A43">
        <w:t>literature</w:t>
      </w:r>
      <w:r w:rsidR="00F73A4C" w:rsidRPr="00643A43">
        <w:t xml:space="preserve"> </w:t>
      </w:r>
      <w:r w:rsidRPr="00643A43">
        <w:t>on</w:t>
      </w:r>
      <w:r w:rsidR="00F73A4C" w:rsidRPr="00643A43">
        <w:t xml:space="preserve"> </w:t>
      </w:r>
      <w:r w:rsidRPr="00643A43">
        <w:t>measurement</w:t>
      </w:r>
      <w:r w:rsidR="00F73A4C" w:rsidRPr="00643A43">
        <w:t xml:space="preserve"> </w:t>
      </w:r>
      <w:r w:rsidRPr="00643A43">
        <w:t>of</w:t>
      </w:r>
      <w:r w:rsidR="00F73A4C" w:rsidRPr="00643A43">
        <w:t xml:space="preserve"> </w:t>
      </w:r>
      <w:r w:rsidRPr="00643A43">
        <w:t>subjective</w:t>
      </w:r>
      <w:r w:rsidR="00F73A4C" w:rsidRPr="00643A43">
        <w:t xml:space="preserve"> </w:t>
      </w:r>
      <w:r w:rsidRPr="00643A43">
        <w:t>beliefs</w:t>
      </w:r>
      <w:r w:rsidR="00F73A4C" w:rsidRPr="00643A43">
        <w:t xml:space="preserve"> </w:t>
      </w:r>
      <w:r w:rsidRPr="00643A43">
        <w:t>in</w:t>
      </w:r>
      <w:r w:rsidR="00F73A4C" w:rsidRPr="00643A43">
        <w:t xml:space="preserve"> </w:t>
      </w:r>
      <w:r w:rsidRPr="00643A43">
        <w:t>low-</w:t>
      </w:r>
      <w:r w:rsidR="00F73A4C" w:rsidRPr="00643A43">
        <w:t xml:space="preserve"> </w:t>
      </w:r>
      <w:r w:rsidRPr="00643A43">
        <w:t>and</w:t>
      </w:r>
      <w:r w:rsidR="00F73A4C" w:rsidRPr="00643A43">
        <w:t xml:space="preserve"> </w:t>
      </w:r>
      <w:r w:rsidRPr="00643A43">
        <w:t>middle-income</w:t>
      </w:r>
      <w:r w:rsidR="00F73A4C" w:rsidRPr="00643A43">
        <w:t xml:space="preserve"> </w:t>
      </w:r>
      <w:r w:rsidRPr="00643A43">
        <w:t>countries</w:t>
      </w:r>
      <w:r w:rsidR="00F73A4C" w:rsidRPr="00643A43">
        <w:t xml:space="preserve"> </w:t>
      </w:r>
      <w:r w:rsidRPr="00643A43">
        <w:t>and</w:t>
      </w:r>
      <w:r w:rsidR="00F73A4C" w:rsidRPr="00643A43">
        <w:t xml:space="preserve"> </w:t>
      </w:r>
      <w:r w:rsidRPr="00643A43">
        <w:t>categorize</w:t>
      </w:r>
      <w:r w:rsidR="00F73A4C" w:rsidRPr="00643A43">
        <w:t xml:space="preserve"> </w:t>
      </w:r>
      <w:r w:rsidRPr="00643A43">
        <w:t>possible</w:t>
      </w:r>
      <w:r w:rsidR="00F73A4C" w:rsidRPr="00643A43">
        <w:t xml:space="preserve"> </w:t>
      </w:r>
      <w:r w:rsidRPr="00643A43">
        <w:t>methods</w:t>
      </w:r>
      <w:r w:rsidR="00F73A4C" w:rsidRPr="00643A43">
        <w:t xml:space="preserve"> </w:t>
      </w:r>
      <w:r w:rsidRPr="00643A43">
        <w:t>into</w:t>
      </w:r>
      <w:r w:rsidR="00F73A4C" w:rsidRPr="00643A43">
        <w:t xml:space="preserve"> </w:t>
      </w:r>
      <w:r w:rsidRPr="00643A43">
        <w:t>three</w:t>
      </w:r>
      <w:r w:rsidR="00F73A4C" w:rsidRPr="00643A43">
        <w:t xml:space="preserve"> </w:t>
      </w:r>
      <w:r w:rsidRPr="00643A43">
        <w:t>groups:</w:t>
      </w:r>
      <w:r w:rsidR="00F73A4C" w:rsidRPr="00643A43">
        <w:t xml:space="preserve"> </w:t>
      </w:r>
      <w:r w:rsidRPr="00643A43">
        <w:t>Likert</w:t>
      </w:r>
      <w:r w:rsidR="00F73A4C" w:rsidRPr="00643A43">
        <w:t xml:space="preserve"> </w:t>
      </w:r>
      <w:r w:rsidRPr="00643A43">
        <w:t>style</w:t>
      </w:r>
      <w:r w:rsidR="00F73A4C" w:rsidRPr="00643A43">
        <w:t xml:space="preserve"> </w:t>
      </w:r>
      <w:r w:rsidRPr="00643A43">
        <w:t>questions,</w:t>
      </w:r>
      <w:r w:rsidR="00F73A4C" w:rsidRPr="00643A43">
        <w:t xml:space="preserve"> </w:t>
      </w:r>
      <w:r w:rsidRPr="00643A43">
        <w:t>elicitation</w:t>
      </w:r>
      <w:r w:rsidR="00F73A4C" w:rsidRPr="00643A43">
        <w:t xml:space="preserve"> </w:t>
      </w:r>
      <w:r w:rsidRPr="00643A43">
        <w:t>of</w:t>
      </w:r>
      <w:r w:rsidR="00F73A4C" w:rsidRPr="00643A43">
        <w:t xml:space="preserve"> </w:t>
      </w:r>
      <w:r w:rsidRPr="00643A43">
        <w:t>the</w:t>
      </w:r>
      <w:r w:rsidR="00F73A4C" w:rsidRPr="00643A43">
        <w:t xml:space="preserve"> </w:t>
      </w:r>
      <w:r w:rsidRPr="00643A43">
        <w:t>'most</w:t>
      </w:r>
      <w:r w:rsidR="00F73A4C" w:rsidRPr="00643A43">
        <w:t xml:space="preserve"> </w:t>
      </w:r>
      <w:r w:rsidRPr="00643A43">
        <w:t>likely'</w:t>
      </w:r>
      <w:r w:rsidR="00F73A4C" w:rsidRPr="00643A43">
        <w:t xml:space="preserve"> </w:t>
      </w:r>
      <w:r w:rsidRPr="00643A43">
        <w:t>outcome,</w:t>
      </w:r>
      <w:r w:rsidR="00F73A4C" w:rsidRPr="00643A43">
        <w:t xml:space="preserve"> </w:t>
      </w:r>
      <w:r w:rsidRPr="00643A43">
        <w:t>and</w:t>
      </w:r>
      <w:r w:rsidR="00F73A4C" w:rsidRPr="00643A43">
        <w:t xml:space="preserve"> </w:t>
      </w:r>
      <w:r w:rsidRPr="00643A43">
        <w:t>a</w:t>
      </w:r>
      <w:r w:rsidR="00F73A4C" w:rsidRPr="00643A43">
        <w:t xml:space="preserve"> </w:t>
      </w:r>
      <w:r w:rsidRPr="00643A43">
        <w:t>full</w:t>
      </w:r>
      <w:r w:rsidR="00F73A4C" w:rsidRPr="00643A43">
        <w:t xml:space="preserve"> </w:t>
      </w:r>
      <w:r w:rsidRPr="00643A43">
        <w:t>elicitation</w:t>
      </w:r>
      <w:r w:rsidR="00F73A4C" w:rsidRPr="00643A43">
        <w:t xml:space="preserve"> </w:t>
      </w:r>
      <w:r w:rsidRPr="00643A43">
        <w:t>of</w:t>
      </w:r>
      <w:r w:rsidR="00F73A4C" w:rsidRPr="00643A43">
        <w:t xml:space="preserve"> </w:t>
      </w:r>
      <w:r w:rsidRPr="00643A43">
        <w:t>the</w:t>
      </w:r>
      <w:r w:rsidR="00F73A4C" w:rsidRPr="00643A43">
        <w:t xml:space="preserve"> </w:t>
      </w:r>
      <w:r w:rsidRPr="00643A43">
        <w:t>distribution</w:t>
      </w:r>
      <w:r w:rsidR="00F73A4C" w:rsidRPr="00643A43">
        <w:t xml:space="preserve"> </w:t>
      </w:r>
      <w:r w:rsidRPr="00643A43">
        <w:t>of</w:t>
      </w:r>
      <w:r w:rsidR="00F73A4C" w:rsidRPr="00643A43">
        <w:t xml:space="preserve"> </w:t>
      </w:r>
      <w:r w:rsidRPr="00643A43">
        <w:t>beliefs,</w:t>
      </w:r>
      <w:r w:rsidR="00F73A4C" w:rsidRPr="00643A43">
        <w:t xml:space="preserve"> </w:t>
      </w:r>
      <w:r w:rsidRPr="00643A43">
        <w:t>most</w:t>
      </w:r>
      <w:r w:rsidR="00F73A4C" w:rsidRPr="00643A43">
        <w:t xml:space="preserve"> </w:t>
      </w:r>
      <w:r w:rsidRPr="00643A43">
        <w:t>often</w:t>
      </w:r>
      <w:r w:rsidR="00F73A4C" w:rsidRPr="00643A43">
        <w:t xml:space="preserve"> </w:t>
      </w:r>
      <w:r w:rsidRPr="00643A43">
        <w:t>conducted</w:t>
      </w:r>
      <w:r w:rsidR="00F73A4C" w:rsidRPr="00643A43">
        <w:t xml:space="preserve"> </w:t>
      </w:r>
      <w:r w:rsidRPr="00643A43">
        <w:t>with</w:t>
      </w:r>
      <w:r w:rsidR="00F73A4C" w:rsidRPr="00643A43">
        <w:t xml:space="preserve"> </w:t>
      </w:r>
      <w:r w:rsidRPr="00643A43">
        <w:t>visual</w:t>
      </w:r>
      <w:r w:rsidR="00F73A4C" w:rsidRPr="00643A43">
        <w:t xml:space="preserve"> </w:t>
      </w:r>
      <w:r w:rsidRPr="00643A43">
        <w:t>aids.</w:t>
      </w:r>
      <w:r w:rsidR="00F73A4C" w:rsidRPr="00643A43">
        <w:t xml:space="preserve"> </w:t>
      </w:r>
      <w:r w:rsidRPr="00643A43">
        <w:t>The</w:t>
      </w:r>
      <w:r w:rsidR="00F73A4C" w:rsidRPr="00643A43">
        <w:t xml:space="preserve"> </w:t>
      </w:r>
      <w:r w:rsidRPr="00643A43">
        <w:t>ratings</w:t>
      </w:r>
      <w:r w:rsidR="00F73A4C" w:rsidRPr="00643A43">
        <w:t xml:space="preserve"> </w:t>
      </w:r>
      <w:r w:rsidRPr="00643A43">
        <w:t>in</w:t>
      </w:r>
      <w:r w:rsidR="00F73A4C" w:rsidRPr="00643A43">
        <w:t xml:space="preserve"> </w:t>
      </w:r>
      <w:r w:rsidRPr="00643A43">
        <w:t>this</w:t>
      </w:r>
      <w:r w:rsidR="00F73A4C" w:rsidRPr="00643A43">
        <w:t xml:space="preserve"> </w:t>
      </w:r>
      <w:r w:rsidRPr="00643A43">
        <w:t>study</w:t>
      </w:r>
      <w:r w:rsidR="00F73A4C" w:rsidRPr="00643A43">
        <w:t xml:space="preserve"> </w:t>
      </w:r>
      <w:r w:rsidRPr="00643A43">
        <w:t>reflect</w:t>
      </w:r>
      <w:r w:rsidR="00F73A4C" w:rsidRPr="00643A43">
        <w:t xml:space="preserve"> </w:t>
      </w:r>
      <w:r w:rsidRPr="00643A43">
        <w:t>Likert</w:t>
      </w:r>
      <w:r w:rsidR="00F73A4C" w:rsidRPr="00643A43">
        <w:t xml:space="preserve"> </w:t>
      </w:r>
      <w:r w:rsidRPr="00643A43">
        <w:t>style</w:t>
      </w:r>
      <w:r w:rsidR="00F73A4C" w:rsidRPr="00643A43">
        <w:t xml:space="preserve"> </w:t>
      </w:r>
      <w:r w:rsidRPr="00643A43">
        <w:t>assessment</w:t>
      </w:r>
      <w:r w:rsidR="00F73A4C" w:rsidRPr="00643A43">
        <w:t xml:space="preserve"> </w:t>
      </w:r>
      <w:r w:rsidRPr="00643A43">
        <w:t>where</w:t>
      </w:r>
      <w:r w:rsidR="00F73A4C" w:rsidRPr="00643A43">
        <w:t xml:space="preserve"> </w:t>
      </w:r>
      <w:r w:rsidRPr="00643A43">
        <w:t>scores</w:t>
      </w:r>
      <w:r w:rsidR="00F73A4C" w:rsidRPr="00643A43">
        <w:t xml:space="preserve"> </w:t>
      </w:r>
      <w:r w:rsidRPr="00643A43">
        <w:t>range</w:t>
      </w:r>
      <w:r w:rsidR="00F73A4C" w:rsidRPr="00643A43">
        <w:t xml:space="preserve"> </w:t>
      </w:r>
      <w:r w:rsidRPr="00643A43">
        <w:t>from</w:t>
      </w:r>
      <w:r w:rsidR="00F73A4C" w:rsidRPr="00643A43">
        <w:t xml:space="preserve"> </w:t>
      </w:r>
      <w:r w:rsidRPr="00643A43">
        <w:t>1</w:t>
      </w:r>
      <w:r w:rsidR="00F73A4C" w:rsidRPr="00643A43">
        <w:t xml:space="preserve"> </w:t>
      </w:r>
      <w:r w:rsidRPr="00643A43">
        <w:t>to</w:t>
      </w:r>
      <w:r w:rsidR="00F73A4C" w:rsidRPr="00643A43">
        <w:t xml:space="preserve"> </w:t>
      </w:r>
      <w:r w:rsidRPr="00643A43">
        <w:t>5</w:t>
      </w:r>
      <w:ins w:id="17" w:author="Anusha De" w:date="2022-05-05T13:49:00Z">
        <w:r w:rsidR="00D00676" w:rsidRPr="00643A43">
          <w:rPr>
            <w:rStyle w:val="FootnoteReference"/>
          </w:rPr>
          <w:footnoteReference w:id="3"/>
        </w:r>
      </w:ins>
      <w:r w:rsidRPr="00643A43">
        <w:t>,</w:t>
      </w:r>
      <w:r w:rsidR="00F73A4C" w:rsidRPr="00643A43">
        <w:t xml:space="preserve"> </w:t>
      </w:r>
      <w:r w:rsidRPr="00643A43">
        <w:t>1</w:t>
      </w:r>
      <w:r w:rsidR="00F73A4C" w:rsidRPr="00643A43">
        <w:t xml:space="preserve"> </w:t>
      </w:r>
      <w:r w:rsidRPr="00643A43">
        <w:t>being</w:t>
      </w:r>
      <w:r w:rsidR="00F73A4C" w:rsidRPr="00643A43">
        <w:t xml:space="preserve"> </w:t>
      </w:r>
      <w:r w:rsidRPr="00643A43">
        <w:t>the</w:t>
      </w:r>
      <w:r w:rsidR="00F73A4C" w:rsidRPr="00643A43">
        <w:t xml:space="preserve"> </w:t>
      </w:r>
      <w:r w:rsidRPr="00643A43">
        <w:t>worst</w:t>
      </w:r>
      <w:r w:rsidR="00F73A4C" w:rsidRPr="00643A43">
        <w:t xml:space="preserve"> </w:t>
      </w:r>
      <w:r w:rsidRPr="00643A43">
        <w:t>score</w:t>
      </w:r>
      <w:r w:rsidR="00F73A4C" w:rsidRPr="00643A43">
        <w:t xml:space="preserve"> </w:t>
      </w:r>
      <w:r w:rsidRPr="00643A43">
        <w:t>and</w:t>
      </w:r>
      <w:r w:rsidR="00F73A4C" w:rsidRPr="00643A43">
        <w:t xml:space="preserve"> </w:t>
      </w:r>
      <w:r w:rsidRPr="00643A43">
        <w:t>5</w:t>
      </w:r>
      <w:r w:rsidR="00F73A4C" w:rsidRPr="00643A43">
        <w:t xml:space="preserve"> </w:t>
      </w:r>
      <w:r w:rsidRPr="00643A43">
        <w:t>being</w:t>
      </w:r>
      <w:r w:rsidR="00F73A4C" w:rsidRPr="00643A43">
        <w:t xml:space="preserve"> </w:t>
      </w:r>
      <w:r w:rsidRPr="00643A43">
        <w:t>the</w:t>
      </w:r>
      <w:r w:rsidR="00F73A4C" w:rsidRPr="00643A43">
        <w:t xml:space="preserve"> </w:t>
      </w:r>
      <w:r w:rsidRPr="00643A43">
        <w:t>best.</w:t>
      </w:r>
      <w:r w:rsidR="00F73A4C" w:rsidRPr="00643A43">
        <w:t xml:space="preserve"> </w:t>
      </w:r>
      <w:r w:rsidRPr="00643A43">
        <w:t>This</w:t>
      </w:r>
      <w:r w:rsidR="00F73A4C" w:rsidRPr="00643A43">
        <w:t xml:space="preserve"> </w:t>
      </w:r>
      <w:r w:rsidRPr="00643A43">
        <w:t>is</w:t>
      </w:r>
      <w:r w:rsidR="00F73A4C" w:rsidRPr="00643A43">
        <w:t xml:space="preserve"> </w:t>
      </w:r>
      <w:r w:rsidRPr="00643A43">
        <w:t>the</w:t>
      </w:r>
      <w:r w:rsidR="00F73A4C" w:rsidRPr="00643A43">
        <w:t xml:space="preserve"> </w:t>
      </w:r>
      <w:r w:rsidRPr="00643A43">
        <w:t>case</w:t>
      </w:r>
      <w:r w:rsidR="00F73A4C" w:rsidRPr="00643A43">
        <w:t xml:space="preserve"> </w:t>
      </w:r>
      <w:r w:rsidRPr="00643A43">
        <w:t>for</w:t>
      </w:r>
      <w:r w:rsidR="00F73A4C" w:rsidRPr="00643A43">
        <w:t xml:space="preserve"> </w:t>
      </w:r>
      <w:r w:rsidRPr="00643A43">
        <w:t>both</w:t>
      </w:r>
      <w:r w:rsidR="00F73A4C" w:rsidRPr="00643A43">
        <w:t xml:space="preserve"> </w:t>
      </w:r>
      <w:r w:rsidRPr="00643A43">
        <w:t>farmer</w:t>
      </w:r>
      <w:r w:rsidR="00F73A4C" w:rsidRPr="00643A43">
        <w:t xml:space="preserve"> </w:t>
      </w:r>
      <w:r w:rsidRPr="00643A43">
        <w:t>ratings</w:t>
      </w:r>
      <w:r w:rsidR="00F73A4C" w:rsidRPr="00643A43">
        <w:t xml:space="preserve"> </w:t>
      </w:r>
      <w:r w:rsidRPr="00643A43">
        <w:t>and</w:t>
      </w:r>
      <w:r w:rsidR="00F73A4C" w:rsidRPr="00643A43">
        <w:t xml:space="preserve"> </w:t>
      </w:r>
      <w:r w:rsidRPr="00643A43">
        <w:t>self-ratings</w:t>
      </w:r>
      <w:r w:rsidR="00F73A4C" w:rsidRPr="00643A43">
        <w:t xml:space="preserve"> </w:t>
      </w:r>
      <w:r w:rsidRPr="00643A43">
        <w:t>from</w:t>
      </w:r>
      <w:r w:rsidR="00F73A4C" w:rsidRPr="00643A43">
        <w:t xml:space="preserve"> </w:t>
      </w:r>
      <w:proofErr w:type="spellStart"/>
      <w:r w:rsidRPr="00643A43">
        <w:t>agro</w:t>
      </w:r>
      <w:proofErr w:type="spellEnd"/>
      <w:r w:rsidRPr="00643A43">
        <w:t>-input</w:t>
      </w:r>
      <w:r w:rsidR="00F73A4C" w:rsidRPr="00643A43">
        <w:t xml:space="preserve"> </w:t>
      </w:r>
      <w:r w:rsidRPr="00643A43">
        <w:t>dealers,</w:t>
      </w:r>
      <w:r w:rsidR="00F73A4C" w:rsidRPr="00643A43">
        <w:t xml:space="preserve"> </w:t>
      </w:r>
      <w:r w:rsidRPr="00643A43">
        <w:t>traders,</w:t>
      </w:r>
      <w:r w:rsidR="00F73A4C" w:rsidRPr="00643A43">
        <w:t xml:space="preserve"> </w:t>
      </w:r>
      <w:r w:rsidRPr="00643A43">
        <w:t>and</w:t>
      </w:r>
      <w:r w:rsidR="00F73A4C" w:rsidRPr="00643A43">
        <w:t xml:space="preserve"> </w:t>
      </w:r>
      <w:r w:rsidRPr="00643A43">
        <w:t>processors.</w:t>
      </w:r>
    </w:p>
    <w:p w14:paraId="1F4456D6" w14:textId="49DF7E05" w:rsidR="005139B5" w:rsidRPr="00643A43" w:rsidRDefault="0081249E" w:rsidP="00643A43">
      <w:pPr>
        <w:pStyle w:val="1PP"/>
        <w:jc w:val="both"/>
      </w:pPr>
      <w:r w:rsidRPr="00643A43">
        <w:t>Table</w:t>
      </w:r>
      <w:r w:rsidR="00F73A4C" w:rsidRPr="00643A43">
        <w:t xml:space="preserve"> </w:t>
      </w:r>
      <w:hyperlink w:anchor="_bookmark71" w:history="1">
        <w:r w:rsidRPr="00643A43">
          <w:t>1</w:t>
        </w:r>
        <w:r w:rsidR="00F73A4C" w:rsidRPr="00643A43">
          <w:t xml:space="preserve"> </w:t>
        </w:r>
      </w:hyperlink>
      <w:r w:rsidRPr="00643A43">
        <w:t>presents</w:t>
      </w:r>
      <w:r w:rsidR="00F73A4C" w:rsidRPr="00643A43">
        <w:t xml:space="preserve"> </w:t>
      </w:r>
      <w:r w:rsidRPr="00643A43">
        <w:t>ratings</w:t>
      </w:r>
      <w:r w:rsidR="00F73A4C" w:rsidRPr="00643A43">
        <w:t xml:space="preserve"> </w:t>
      </w:r>
      <w:r w:rsidRPr="00643A43">
        <w:t>obtained</w:t>
      </w:r>
      <w:r w:rsidR="00F73A4C" w:rsidRPr="00643A43">
        <w:t xml:space="preserve"> </w:t>
      </w:r>
      <w:r w:rsidRPr="00643A43">
        <w:t>from</w:t>
      </w:r>
      <w:r w:rsidR="00F73A4C" w:rsidRPr="00643A43">
        <w:t xml:space="preserve"> </w:t>
      </w:r>
      <w:r w:rsidRPr="00643A43">
        <w:t>farmers.</w:t>
      </w:r>
      <w:r w:rsidR="00F73A4C" w:rsidRPr="00643A43">
        <w:t xml:space="preserve"> </w:t>
      </w:r>
      <w:r w:rsidRPr="00643A43">
        <w:t>It</w:t>
      </w:r>
      <w:r w:rsidR="00F73A4C" w:rsidRPr="00643A43">
        <w:t xml:space="preserve"> </w:t>
      </w:r>
      <w:r w:rsidRPr="00643A43">
        <w:t>shows</w:t>
      </w:r>
      <w:r w:rsidR="00F73A4C" w:rsidRPr="00643A43">
        <w:t xml:space="preserve"> </w:t>
      </w:r>
      <w:r w:rsidRPr="00643A43">
        <w:t>average</w:t>
      </w:r>
      <w:r w:rsidR="00F73A4C" w:rsidRPr="00643A43">
        <w:t xml:space="preserve"> </w:t>
      </w:r>
      <w:r w:rsidRPr="00643A43">
        <w:t>scores</w:t>
      </w:r>
      <w:r w:rsidR="00F73A4C" w:rsidRPr="00643A43">
        <w:t xml:space="preserve"> </w:t>
      </w:r>
      <w:proofErr w:type="spellStart"/>
      <w:r w:rsidRPr="00643A43">
        <w:t>over</w:t>
      </w:r>
      <w:r w:rsidR="00F73A4C" w:rsidRPr="00643A43">
        <w:t xml:space="preserve"> </w:t>
      </w:r>
      <w:r w:rsidRPr="00643A43">
        <w:t>all</w:t>
      </w:r>
      <w:proofErr w:type="spellEnd"/>
      <w:r w:rsidR="00F73A4C" w:rsidRPr="00643A43">
        <w:t xml:space="preserve"> </w:t>
      </w:r>
      <w:r w:rsidRPr="00643A43">
        <w:t>value</w:t>
      </w:r>
      <w:r w:rsidR="00F73A4C" w:rsidRPr="00643A43">
        <w:t xml:space="preserve"> </w:t>
      </w:r>
      <w:r w:rsidRPr="00643A43">
        <w:t>chain</w:t>
      </w:r>
      <w:r w:rsidR="00F73A4C" w:rsidRPr="00643A43">
        <w:t xml:space="preserve"> </w:t>
      </w:r>
      <w:r w:rsidRPr="00643A43">
        <w:t>actors</w:t>
      </w:r>
      <w:r w:rsidR="00F73A4C" w:rsidRPr="00643A43">
        <w:t xml:space="preserve"> </w:t>
      </w:r>
      <w:r w:rsidRPr="00643A43">
        <w:t>(top</w:t>
      </w:r>
      <w:r w:rsidR="00F73A4C" w:rsidRPr="00643A43">
        <w:t xml:space="preserve"> </w:t>
      </w:r>
      <w:r w:rsidRPr="00643A43">
        <w:t>panel),</w:t>
      </w:r>
      <w:r w:rsidR="00F73A4C" w:rsidRPr="00643A43">
        <w:t xml:space="preserve"> </w:t>
      </w:r>
      <w:r w:rsidRPr="00643A43">
        <w:t>and</w:t>
      </w:r>
      <w:r w:rsidR="00F73A4C" w:rsidRPr="00643A43">
        <w:t xml:space="preserve"> </w:t>
      </w:r>
      <w:r w:rsidRPr="00643A43">
        <w:t>average</w:t>
      </w:r>
      <w:r w:rsidR="00F73A4C" w:rsidRPr="00643A43">
        <w:t xml:space="preserve"> </w:t>
      </w:r>
      <w:r w:rsidRPr="00643A43">
        <w:t>scores</w:t>
      </w:r>
      <w:r w:rsidR="00F73A4C" w:rsidRPr="00643A43">
        <w:t xml:space="preserve"> </w:t>
      </w:r>
      <w:r w:rsidRPr="00643A43">
        <w:t>for</w:t>
      </w:r>
      <w:r w:rsidR="00F73A4C" w:rsidRPr="00643A43">
        <w:t xml:space="preserve"> </w:t>
      </w:r>
      <w:r w:rsidRPr="00643A43">
        <w:t>each</w:t>
      </w:r>
      <w:r w:rsidR="00F73A4C" w:rsidRPr="00643A43">
        <w:t xml:space="preserve"> </w:t>
      </w:r>
      <w:r w:rsidRPr="00643A43">
        <w:t>actor</w:t>
      </w:r>
      <w:r w:rsidR="00F73A4C" w:rsidRPr="00643A43">
        <w:t xml:space="preserve"> </w:t>
      </w:r>
      <w:r w:rsidRPr="00643A43">
        <w:t>separately</w:t>
      </w:r>
      <w:r w:rsidR="00F73A4C" w:rsidRPr="00643A43">
        <w:t xml:space="preserve"> </w:t>
      </w:r>
      <w:r w:rsidRPr="00643A43">
        <w:t>in</w:t>
      </w:r>
      <w:r w:rsidR="00F73A4C" w:rsidRPr="00643A43">
        <w:t xml:space="preserve"> </w:t>
      </w:r>
      <w:r w:rsidRPr="00643A43">
        <w:t>each</w:t>
      </w:r>
      <w:r w:rsidR="00F73A4C" w:rsidRPr="00643A43">
        <w:t xml:space="preserve"> </w:t>
      </w:r>
      <w:r w:rsidRPr="00643A43">
        <w:t>of</w:t>
      </w:r>
      <w:r w:rsidR="00F73A4C" w:rsidRPr="00643A43">
        <w:t xml:space="preserve"> </w:t>
      </w:r>
      <w:r w:rsidRPr="00643A43">
        <w:t>the</w:t>
      </w:r>
      <w:r w:rsidR="00F73A4C" w:rsidRPr="00643A43">
        <w:t xml:space="preserve"> </w:t>
      </w:r>
      <w:r w:rsidRPr="00643A43">
        <w:t>four</w:t>
      </w:r>
      <w:r w:rsidR="00F73A4C" w:rsidRPr="00643A43">
        <w:t xml:space="preserve"> </w:t>
      </w:r>
      <w:r w:rsidRPr="00643A43">
        <w:t>dimensions.</w:t>
      </w:r>
      <w:r w:rsidR="00F73A4C" w:rsidRPr="00643A43">
        <w:t xml:space="preserve"> </w:t>
      </w:r>
      <w:r w:rsidRPr="00643A43">
        <w:t>Farmers</w:t>
      </w:r>
      <w:r w:rsidR="00F73A4C" w:rsidRPr="00643A43">
        <w:t xml:space="preserve"> </w:t>
      </w:r>
      <w:r w:rsidRPr="00643A43">
        <w:t>are</w:t>
      </w:r>
      <w:r w:rsidR="00F73A4C" w:rsidRPr="00643A43">
        <w:t xml:space="preserve"> </w:t>
      </w:r>
      <w:r w:rsidRPr="00643A43">
        <w:t>generally</w:t>
      </w:r>
      <w:r w:rsidR="00F73A4C" w:rsidRPr="00643A43">
        <w:t xml:space="preserve"> </w:t>
      </w:r>
      <w:r w:rsidRPr="00643A43">
        <w:t>positive</w:t>
      </w:r>
      <w:r w:rsidR="00F73A4C" w:rsidRPr="00643A43">
        <w:t xml:space="preserve"> </w:t>
      </w:r>
      <w:r w:rsidRPr="00643A43">
        <w:t>about</w:t>
      </w:r>
      <w:r w:rsidR="00F73A4C" w:rsidRPr="00643A43">
        <w:t xml:space="preserve"> </w:t>
      </w:r>
      <w:r w:rsidRPr="00643A43">
        <w:t>dealers,</w:t>
      </w:r>
      <w:r w:rsidR="00F73A4C" w:rsidRPr="00643A43">
        <w:t xml:space="preserve"> </w:t>
      </w:r>
      <w:r w:rsidRPr="00643A43">
        <w:t>traders</w:t>
      </w:r>
      <w:r w:rsidR="00F73A4C" w:rsidRPr="00643A43">
        <w:t xml:space="preserve"> </w:t>
      </w:r>
      <w:r w:rsidRPr="00643A43">
        <w:t>and</w:t>
      </w:r>
      <w:r w:rsidR="00F73A4C" w:rsidRPr="00643A43">
        <w:t xml:space="preserve"> </w:t>
      </w:r>
      <w:r w:rsidRPr="00643A43">
        <w:t>processors.</w:t>
      </w:r>
      <w:r w:rsidR="00F73A4C" w:rsidRPr="00643A43">
        <w:t xml:space="preserve"> </w:t>
      </w:r>
      <w:r w:rsidRPr="00643A43">
        <w:t>For</w:t>
      </w:r>
      <w:r w:rsidR="00F73A4C" w:rsidRPr="00643A43">
        <w:t xml:space="preserve"> </w:t>
      </w:r>
      <w:r w:rsidRPr="00643A43">
        <w:t>example,</w:t>
      </w:r>
      <w:r w:rsidR="00F73A4C" w:rsidRPr="00643A43">
        <w:t xml:space="preserve"> </w:t>
      </w:r>
      <w:r w:rsidRPr="00643A43">
        <w:t>only</w:t>
      </w:r>
      <w:r w:rsidR="00F73A4C" w:rsidRPr="00643A43">
        <w:t xml:space="preserve"> </w:t>
      </w:r>
      <w:r w:rsidRPr="00643A43">
        <w:t>about</w:t>
      </w:r>
      <w:r w:rsidR="00F73A4C" w:rsidRPr="00643A43">
        <w:t xml:space="preserve"> </w:t>
      </w:r>
      <w:r w:rsidRPr="00643A43">
        <w:t>6</w:t>
      </w:r>
      <w:r w:rsidR="00F73A4C" w:rsidRPr="00643A43">
        <w:t xml:space="preserve"> </w:t>
      </w:r>
      <w:r w:rsidRPr="00643A43">
        <w:t>percent</w:t>
      </w:r>
      <w:r w:rsidR="00F73A4C" w:rsidRPr="00643A43">
        <w:t xml:space="preserve"> </w:t>
      </w:r>
      <w:r w:rsidRPr="00643A43">
        <w:t>of</w:t>
      </w:r>
      <w:r w:rsidR="00F73A4C" w:rsidRPr="00643A43">
        <w:t xml:space="preserve"> </w:t>
      </w:r>
      <w:r w:rsidRPr="00643A43">
        <w:t>all</w:t>
      </w:r>
      <w:r w:rsidR="00F73A4C" w:rsidRPr="00643A43">
        <w:t xml:space="preserve"> </w:t>
      </w:r>
      <w:r w:rsidRPr="00643A43">
        <w:t>ratings</w:t>
      </w:r>
      <w:r w:rsidR="00F73A4C" w:rsidRPr="00643A43">
        <w:t xml:space="preserve"> </w:t>
      </w:r>
      <w:r w:rsidRPr="00643A43">
        <w:t>that</w:t>
      </w:r>
      <w:r w:rsidR="00F73A4C" w:rsidRPr="00643A43">
        <w:t xml:space="preserve"> </w:t>
      </w:r>
      <w:r w:rsidRPr="00643A43">
        <w:t>were</w:t>
      </w:r>
      <w:r w:rsidR="00F73A4C" w:rsidRPr="00643A43">
        <w:t xml:space="preserve"> </w:t>
      </w:r>
      <w:r w:rsidRPr="00643A43">
        <w:t>given</w:t>
      </w:r>
      <w:r w:rsidR="00F73A4C" w:rsidRPr="00643A43">
        <w:t xml:space="preserve"> </w:t>
      </w:r>
      <w:r w:rsidRPr="00643A43">
        <w:t>by</w:t>
      </w:r>
      <w:r w:rsidR="00F73A4C" w:rsidRPr="00643A43">
        <w:t xml:space="preserve"> </w:t>
      </w:r>
      <w:r w:rsidRPr="00643A43">
        <w:t>farmers</w:t>
      </w:r>
      <w:r w:rsidR="00F73A4C" w:rsidRPr="00643A43">
        <w:t xml:space="preserve"> </w:t>
      </w:r>
      <w:r w:rsidRPr="00643A43">
        <w:t>were</w:t>
      </w:r>
      <w:r w:rsidR="00F73A4C" w:rsidRPr="00643A43">
        <w:t xml:space="preserve"> </w:t>
      </w:r>
      <w:r w:rsidRPr="00643A43">
        <w:t>the</w:t>
      </w:r>
      <w:r w:rsidR="00F73A4C" w:rsidRPr="00643A43">
        <w:t xml:space="preserve"> </w:t>
      </w:r>
      <w:r w:rsidRPr="00643A43">
        <w:t>lowest</w:t>
      </w:r>
      <w:r w:rsidR="00F73A4C" w:rsidRPr="00643A43">
        <w:t xml:space="preserve"> </w:t>
      </w:r>
      <w:r w:rsidRPr="00643A43">
        <w:t>score</w:t>
      </w:r>
      <w:r w:rsidR="00F73A4C" w:rsidRPr="00643A43">
        <w:t xml:space="preserve"> </w:t>
      </w:r>
      <w:r w:rsidRPr="00643A43">
        <w:t>of</w:t>
      </w:r>
      <w:r w:rsidR="00F73A4C" w:rsidRPr="00643A43">
        <w:t xml:space="preserve"> </w:t>
      </w:r>
      <w:r w:rsidRPr="00643A43">
        <w:t>one,</w:t>
      </w:r>
      <w:r w:rsidR="00F73A4C" w:rsidRPr="00643A43">
        <w:t xml:space="preserve"> </w:t>
      </w:r>
      <w:r w:rsidRPr="00643A43">
        <w:t>while</w:t>
      </w:r>
      <w:r w:rsidR="00F73A4C" w:rsidRPr="00643A43">
        <w:t xml:space="preserve"> </w:t>
      </w:r>
      <w:r w:rsidRPr="00643A43">
        <w:t>about</w:t>
      </w:r>
      <w:r w:rsidR="00F73A4C" w:rsidRPr="00643A43">
        <w:t xml:space="preserve"> </w:t>
      </w:r>
      <w:r w:rsidRPr="00643A43">
        <w:t>38</w:t>
      </w:r>
      <w:r w:rsidR="00F73A4C" w:rsidRPr="00643A43">
        <w:t xml:space="preserve"> </w:t>
      </w:r>
      <w:r w:rsidRPr="00643A43">
        <w:t>percent</w:t>
      </w:r>
      <w:r w:rsidR="00F73A4C" w:rsidRPr="00643A43">
        <w:t xml:space="preserve"> </w:t>
      </w:r>
      <w:r w:rsidRPr="00643A43">
        <w:t>of</w:t>
      </w:r>
      <w:r w:rsidR="00F73A4C" w:rsidRPr="00643A43">
        <w:t xml:space="preserve"> </w:t>
      </w:r>
      <w:r w:rsidRPr="00643A43">
        <w:t>ratings</w:t>
      </w:r>
      <w:r w:rsidR="00F73A4C" w:rsidRPr="00643A43">
        <w:t xml:space="preserve"> </w:t>
      </w:r>
      <w:r w:rsidRPr="00643A43">
        <w:t>were</w:t>
      </w:r>
      <w:r w:rsidR="00F73A4C" w:rsidRPr="00643A43">
        <w:t xml:space="preserve"> </w:t>
      </w:r>
      <w:r w:rsidRPr="00643A43">
        <w:t>a</w:t>
      </w:r>
      <w:r w:rsidR="00F73A4C" w:rsidRPr="00643A43">
        <w:t xml:space="preserve"> </w:t>
      </w:r>
      <w:r w:rsidRPr="00643A43">
        <w:t>five.</w:t>
      </w:r>
      <w:r w:rsidR="00F73A4C" w:rsidRPr="00643A43">
        <w:t xml:space="preserve"> </w:t>
      </w:r>
      <w:r w:rsidRPr="00643A43">
        <w:t>Interestingly,</w:t>
      </w:r>
      <w:r w:rsidR="00F73A4C" w:rsidRPr="00643A43">
        <w:t xml:space="preserve"> </w:t>
      </w:r>
      <w:r w:rsidRPr="00643A43">
        <w:t>traders</w:t>
      </w:r>
      <w:r w:rsidR="00F73A4C" w:rsidRPr="00643A43">
        <w:t xml:space="preserve"> </w:t>
      </w:r>
      <w:r w:rsidRPr="00643A43">
        <w:t>seem</w:t>
      </w:r>
      <w:r w:rsidR="00F73A4C" w:rsidRPr="00643A43">
        <w:t xml:space="preserve"> </w:t>
      </w:r>
      <w:r w:rsidRPr="00643A43">
        <w:t>to</w:t>
      </w:r>
      <w:r w:rsidR="00F73A4C" w:rsidRPr="00643A43">
        <w:t xml:space="preserve"> </w:t>
      </w:r>
      <w:r w:rsidRPr="00643A43">
        <w:t>get</w:t>
      </w:r>
      <w:r w:rsidR="00F73A4C" w:rsidRPr="00643A43">
        <w:t xml:space="preserve"> </w:t>
      </w:r>
      <w:r w:rsidRPr="00643A43">
        <w:t>slightly</w:t>
      </w:r>
      <w:r w:rsidR="00F73A4C" w:rsidRPr="00643A43">
        <w:t xml:space="preserve"> </w:t>
      </w:r>
      <w:r w:rsidRPr="00643A43">
        <w:t>better</w:t>
      </w:r>
      <w:r w:rsidR="00F73A4C" w:rsidRPr="00643A43">
        <w:t xml:space="preserve"> </w:t>
      </w:r>
      <w:r w:rsidRPr="00643A43">
        <w:t>ratings</w:t>
      </w:r>
      <w:r w:rsidR="00F73A4C" w:rsidRPr="00643A43">
        <w:t xml:space="preserve"> </w:t>
      </w:r>
      <w:r w:rsidRPr="00643A43">
        <w:t>than</w:t>
      </w:r>
      <w:r w:rsidR="00F73A4C" w:rsidRPr="00643A43">
        <w:t xml:space="preserve"> </w:t>
      </w:r>
      <w:r w:rsidRPr="00643A43">
        <w:lastRenderedPageBreak/>
        <w:t>the</w:t>
      </w:r>
      <w:r w:rsidR="00F73A4C" w:rsidRPr="00643A43">
        <w:t xml:space="preserve"> </w:t>
      </w:r>
      <w:r w:rsidRPr="00643A43">
        <w:t>other</w:t>
      </w:r>
      <w:r w:rsidR="00F73A4C" w:rsidRPr="00643A43">
        <w:t xml:space="preserve"> </w:t>
      </w:r>
      <w:r w:rsidRPr="00643A43">
        <w:t>actors.</w:t>
      </w:r>
      <w:r w:rsidR="00F73A4C" w:rsidRPr="00643A43">
        <w:t xml:space="preserve"> </w:t>
      </w:r>
      <w:r w:rsidRPr="00643A43">
        <w:t>The</w:t>
      </w:r>
      <w:r w:rsidR="00F73A4C" w:rsidRPr="00643A43">
        <w:t xml:space="preserve"> </w:t>
      </w:r>
      <w:r w:rsidRPr="00643A43">
        <w:t>dimension</w:t>
      </w:r>
      <w:r w:rsidR="00F73A4C" w:rsidRPr="00643A43">
        <w:t xml:space="preserve"> </w:t>
      </w:r>
      <w:r w:rsidRPr="00643A43">
        <w:t>that</w:t>
      </w:r>
      <w:r w:rsidR="00F73A4C" w:rsidRPr="00643A43">
        <w:t xml:space="preserve"> </w:t>
      </w:r>
      <w:r w:rsidRPr="00643A43">
        <w:t>is</w:t>
      </w:r>
      <w:r w:rsidR="00F73A4C" w:rsidRPr="00643A43">
        <w:t xml:space="preserve"> </w:t>
      </w:r>
      <w:r w:rsidRPr="00643A43">
        <w:t>always</w:t>
      </w:r>
      <w:r w:rsidR="00F73A4C" w:rsidRPr="00643A43">
        <w:t xml:space="preserve"> </w:t>
      </w:r>
      <w:r w:rsidRPr="00643A43">
        <w:t>scored</w:t>
      </w:r>
      <w:r w:rsidR="00F73A4C" w:rsidRPr="00643A43">
        <w:t xml:space="preserve"> </w:t>
      </w:r>
      <w:r w:rsidRPr="00643A43">
        <w:t>lowest</w:t>
      </w:r>
      <w:r w:rsidR="00F73A4C" w:rsidRPr="00643A43">
        <w:t xml:space="preserve"> </w:t>
      </w:r>
      <w:r w:rsidRPr="00643A43">
        <w:t>is</w:t>
      </w:r>
      <w:r w:rsidR="00F73A4C" w:rsidRPr="00643A43">
        <w:t xml:space="preserve"> </w:t>
      </w:r>
      <w:r w:rsidRPr="00643A43">
        <w:t>price</w:t>
      </w:r>
      <w:r w:rsidR="00F73A4C" w:rsidRPr="00643A43">
        <w:t xml:space="preserve"> </w:t>
      </w:r>
      <w:r w:rsidRPr="00643A43">
        <w:t>competitiveness.</w:t>
      </w:r>
      <w:r w:rsidR="00F73A4C" w:rsidRPr="00643A43">
        <w:t xml:space="preserve"> </w:t>
      </w:r>
      <w:r w:rsidRPr="00643A43">
        <w:t>Location</w:t>
      </w:r>
      <w:r w:rsidR="00F73A4C" w:rsidRPr="00643A43">
        <w:t xml:space="preserve"> </w:t>
      </w:r>
      <w:r w:rsidRPr="00643A43">
        <w:t>is</w:t>
      </w:r>
      <w:r w:rsidR="00F73A4C" w:rsidRPr="00643A43">
        <w:t xml:space="preserve"> </w:t>
      </w:r>
      <w:r w:rsidRPr="00643A43">
        <w:t>scored</w:t>
      </w:r>
      <w:r w:rsidR="00F73A4C" w:rsidRPr="00643A43">
        <w:t xml:space="preserve"> </w:t>
      </w:r>
      <w:r w:rsidRPr="00643A43">
        <w:t>highest</w:t>
      </w:r>
      <w:r w:rsidR="00F73A4C" w:rsidRPr="00643A43">
        <w:t xml:space="preserve"> </w:t>
      </w:r>
      <w:r w:rsidRPr="00643A43">
        <w:t>when</w:t>
      </w:r>
      <w:r w:rsidR="00F73A4C" w:rsidRPr="00643A43">
        <w:t xml:space="preserve"> </w:t>
      </w:r>
      <w:r w:rsidRPr="00643A43">
        <w:t>actors</w:t>
      </w:r>
      <w:r w:rsidR="00F73A4C" w:rsidRPr="00643A43">
        <w:t xml:space="preserve"> </w:t>
      </w:r>
      <w:r w:rsidRPr="00643A43">
        <w:t>are</w:t>
      </w:r>
      <w:r w:rsidR="00F73A4C" w:rsidRPr="00643A43">
        <w:t xml:space="preserve"> </w:t>
      </w:r>
      <w:r w:rsidRPr="00643A43">
        <w:t>pooled,</w:t>
      </w:r>
      <w:r w:rsidR="00F73A4C" w:rsidRPr="00643A43">
        <w:t xml:space="preserve"> </w:t>
      </w:r>
      <w:r w:rsidRPr="00643A43">
        <w:t>and</w:t>
      </w:r>
      <w:r w:rsidR="00F73A4C" w:rsidRPr="00643A43">
        <w:t xml:space="preserve"> </w:t>
      </w:r>
      <w:r w:rsidRPr="00643A43">
        <w:t>this</w:t>
      </w:r>
      <w:r w:rsidR="00F73A4C" w:rsidRPr="00643A43">
        <w:t xml:space="preserve"> </w:t>
      </w:r>
      <w:r w:rsidRPr="00643A43">
        <w:t>seems</w:t>
      </w:r>
      <w:r w:rsidR="00F73A4C" w:rsidRPr="00643A43">
        <w:t xml:space="preserve"> </w:t>
      </w:r>
      <w:r w:rsidRPr="00643A43">
        <w:t>to</w:t>
      </w:r>
      <w:r w:rsidR="00F73A4C" w:rsidRPr="00643A43">
        <w:t xml:space="preserve"> </w:t>
      </w:r>
      <w:r w:rsidRPr="00643A43">
        <w:t>be</w:t>
      </w:r>
      <w:r w:rsidR="00F73A4C" w:rsidRPr="00643A43">
        <w:t xml:space="preserve"> </w:t>
      </w:r>
      <w:r w:rsidRPr="00643A43">
        <w:t>driven</w:t>
      </w:r>
      <w:r w:rsidR="00F73A4C" w:rsidRPr="00643A43">
        <w:t xml:space="preserve"> </w:t>
      </w:r>
      <w:r w:rsidRPr="00643A43">
        <w:t>by</w:t>
      </w:r>
      <w:r w:rsidR="00F73A4C" w:rsidRPr="00643A43">
        <w:t xml:space="preserve"> </w:t>
      </w:r>
      <w:r w:rsidRPr="00643A43">
        <w:t>the</w:t>
      </w:r>
      <w:r w:rsidR="00F73A4C" w:rsidRPr="00643A43">
        <w:t xml:space="preserve"> </w:t>
      </w:r>
      <w:r w:rsidRPr="00643A43">
        <w:t>ease</w:t>
      </w:r>
      <w:r w:rsidR="00F73A4C" w:rsidRPr="00643A43">
        <w:t xml:space="preserve"> </w:t>
      </w:r>
      <w:r w:rsidRPr="00643A43">
        <w:t>of</w:t>
      </w:r>
      <w:r w:rsidR="00F73A4C" w:rsidRPr="00643A43">
        <w:t xml:space="preserve"> </w:t>
      </w:r>
      <w:r w:rsidRPr="00643A43">
        <w:t>access</w:t>
      </w:r>
      <w:r w:rsidR="00F73A4C" w:rsidRPr="00643A43">
        <w:t xml:space="preserve"> </w:t>
      </w:r>
      <w:r w:rsidRPr="00643A43">
        <w:t>to</w:t>
      </w:r>
      <w:r w:rsidR="00F73A4C" w:rsidRPr="00643A43">
        <w:t xml:space="preserve"> </w:t>
      </w:r>
      <w:r w:rsidRPr="00643A43">
        <w:t>traders.</w:t>
      </w:r>
      <w:r w:rsidR="00F73A4C" w:rsidRPr="00643A43">
        <w:t xml:space="preserve"> </w:t>
      </w:r>
      <w:r w:rsidRPr="00643A43">
        <w:t>Judged</w:t>
      </w:r>
      <w:r w:rsidR="00F73A4C" w:rsidRPr="00643A43">
        <w:t xml:space="preserve"> </w:t>
      </w:r>
      <w:r w:rsidRPr="00643A43">
        <w:t>by</w:t>
      </w:r>
      <w:r w:rsidR="00F73A4C" w:rsidRPr="00643A43">
        <w:t xml:space="preserve"> </w:t>
      </w:r>
      <w:r w:rsidRPr="00643A43">
        <w:t>this</w:t>
      </w:r>
      <w:r w:rsidR="00F73A4C" w:rsidRPr="00643A43">
        <w:t xml:space="preserve"> </w:t>
      </w:r>
      <w:r w:rsidRPr="00643A43">
        <w:t>table,</w:t>
      </w:r>
      <w:r w:rsidR="00F73A4C" w:rsidRPr="00643A43">
        <w:t xml:space="preserve"> </w:t>
      </w:r>
      <w:r w:rsidRPr="00643A43">
        <w:t>the</w:t>
      </w:r>
      <w:r w:rsidR="00F73A4C" w:rsidRPr="00643A43">
        <w:t xml:space="preserve"> </w:t>
      </w:r>
      <w:r w:rsidRPr="00643A43">
        <w:t>biggest</w:t>
      </w:r>
      <w:r w:rsidR="00F73A4C" w:rsidRPr="00643A43">
        <w:t xml:space="preserve"> </w:t>
      </w:r>
      <w:r w:rsidRPr="00643A43">
        <w:t>constraint</w:t>
      </w:r>
      <w:r w:rsidR="00F73A4C" w:rsidRPr="00643A43">
        <w:t xml:space="preserve"> </w:t>
      </w:r>
      <w:r w:rsidRPr="00643A43">
        <w:t>to</w:t>
      </w:r>
      <w:r w:rsidR="00F73A4C" w:rsidRPr="00643A43">
        <w:t xml:space="preserve"> </w:t>
      </w:r>
      <w:r w:rsidRPr="00643A43">
        <w:t>the</w:t>
      </w:r>
      <w:r w:rsidR="00F73A4C" w:rsidRPr="00643A43">
        <w:t xml:space="preserve"> </w:t>
      </w:r>
      <w:r w:rsidRPr="00643A43">
        <w:t>adoption</w:t>
      </w:r>
      <w:r w:rsidR="00F73A4C" w:rsidRPr="00643A43">
        <w:t xml:space="preserve"> </w:t>
      </w:r>
      <w:r w:rsidRPr="00643A43">
        <w:t>of</w:t>
      </w:r>
      <w:r w:rsidR="00F73A4C" w:rsidRPr="00643A43">
        <w:t xml:space="preserve"> </w:t>
      </w:r>
      <w:r w:rsidRPr="00643A43">
        <w:t>commercial</w:t>
      </w:r>
      <w:r w:rsidR="00F73A4C" w:rsidRPr="00643A43">
        <w:t xml:space="preserve"> </w:t>
      </w:r>
      <w:r w:rsidRPr="00643A43">
        <w:t>seed</w:t>
      </w:r>
      <w:r w:rsidR="00F73A4C" w:rsidRPr="00643A43">
        <w:t xml:space="preserve"> </w:t>
      </w:r>
      <w:r w:rsidRPr="00643A43">
        <w:t>and</w:t>
      </w:r>
      <w:r w:rsidR="00F73A4C" w:rsidRPr="00643A43">
        <w:t xml:space="preserve"> </w:t>
      </w:r>
      <w:r w:rsidRPr="00643A43">
        <w:t>other</w:t>
      </w:r>
      <w:r w:rsidR="00F73A4C" w:rsidRPr="00643A43">
        <w:t xml:space="preserve"> </w:t>
      </w:r>
      <w:r w:rsidRPr="00643A43">
        <w:t>purchased</w:t>
      </w:r>
      <w:r w:rsidR="00F73A4C" w:rsidRPr="00643A43">
        <w:t xml:space="preserve"> </w:t>
      </w:r>
      <w:r w:rsidRPr="00643A43">
        <w:t>inputs</w:t>
      </w:r>
      <w:r w:rsidR="00F73A4C" w:rsidRPr="00643A43">
        <w:t xml:space="preserve"> </w:t>
      </w:r>
      <w:r w:rsidRPr="00643A43">
        <w:t>is</w:t>
      </w:r>
      <w:r w:rsidR="00F73A4C" w:rsidRPr="00643A43">
        <w:t xml:space="preserve"> </w:t>
      </w:r>
      <w:r w:rsidRPr="00643A43">
        <w:t>not</w:t>
      </w:r>
      <w:r w:rsidR="00F73A4C" w:rsidRPr="00643A43">
        <w:t xml:space="preserve"> </w:t>
      </w:r>
      <w:r w:rsidRPr="00643A43">
        <w:t>related</w:t>
      </w:r>
      <w:r w:rsidR="00F73A4C" w:rsidRPr="00643A43">
        <w:t xml:space="preserve"> </w:t>
      </w:r>
      <w:r w:rsidRPr="00643A43">
        <w:t>to</w:t>
      </w:r>
      <w:r w:rsidR="00F73A4C" w:rsidRPr="00643A43">
        <w:t xml:space="preserve"> </w:t>
      </w:r>
      <w:r w:rsidRPr="00643A43">
        <w:t>quality,</w:t>
      </w:r>
      <w:r w:rsidR="00F73A4C" w:rsidRPr="00643A43">
        <w:t xml:space="preserve"> </w:t>
      </w:r>
      <w:r w:rsidRPr="00643A43">
        <w:t>but</w:t>
      </w:r>
      <w:r w:rsidR="00F73A4C" w:rsidRPr="00643A43">
        <w:t xml:space="preserve"> </w:t>
      </w:r>
      <w:r w:rsidRPr="00643A43">
        <w:t>rather</w:t>
      </w:r>
      <w:r w:rsidR="00F73A4C" w:rsidRPr="00643A43">
        <w:t xml:space="preserve"> </w:t>
      </w:r>
      <w:r w:rsidRPr="00643A43">
        <w:t>price.</w:t>
      </w:r>
      <w:r w:rsidR="00F73A4C" w:rsidRPr="00643A43">
        <w:t xml:space="preserve"> </w:t>
      </w:r>
      <w:r w:rsidRPr="00643A43">
        <w:t>It</w:t>
      </w:r>
      <w:r w:rsidR="00F73A4C" w:rsidRPr="00643A43">
        <w:t xml:space="preserve"> </w:t>
      </w:r>
      <w:r w:rsidRPr="00643A43">
        <w:t>is</w:t>
      </w:r>
      <w:r w:rsidR="00F73A4C" w:rsidRPr="00643A43">
        <w:t xml:space="preserve"> </w:t>
      </w:r>
      <w:r w:rsidRPr="00643A43">
        <w:t>also</w:t>
      </w:r>
      <w:r w:rsidR="00F73A4C" w:rsidRPr="00643A43">
        <w:t xml:space="preserve"> </w:t>
      </w:r>
      <w:r w:rsidRPr="00643A43">
        <w:t>reassuring</w:t>
      </w:r>
      <w:r w:rsidR="00F73A4C" w:rsidRPr="00643A43">
        <w:t xml:space="preserve"> </w:t>
      </w:r>
      <w:r w:rsidRPr="00643A43">
        <w:t>that</w:t>
      </w:r>
      <w:r w:rsidR="00F73A4C" w:rsidRPr="00643A43">
        <w:t xml:space="preserve"> </w:t>
      </w:r>
      <w:r w:rsidRPr="00643A43">
        <w:t>all</w:t>
      </w:r>
      <w:r w:rsidR="00F73A4C" w:rsidRPr="00643A43">
        <w:t xml:space="preserve"> </w:t>
      </w:r>
      <w:r w:rsidRPr="00643A43">
        <w:t>actors</w:t>
      </w:r>
      <w:r w:rsidR="00F73A4C" w:rsidRPr="00643A43">
        <w:t xml:space="preserve"> </w:t>
      </w:r>
      <w:r w:rsidRPr="00643A43">
        <w:t>seem</w:t>
      </w:r>
      <w:r w:rsidR="00F73A4C" w:rsidRPr="00643A43">
        <w:t xml:space="preserve"> </w:t>
      </w:r>
      <w:r w:rsidRPr="00643A43">
        <w:t>to</w:t>
      </w:r>
      <w:r w:rsidR="00F73A4C" w:rsidRPr="00643A43">
        <w:t xml:space="preserve"> </w:t>
      </w:r>
      <w:r w:rsidRPr="00643A43">
        <w:t>score</w:t>
      </w:r>
      <w:r w:rsidR="00F73A4C" w:rsidRPr="00643A43">
        <w:t xml:space="preserve"> </w:t>
      </w:r>
      <w:r w:rsidRPr="00643A43">
        <w:t>very</w:t>
      </w:r>
      <w:r w:rsidR="00F73A4C" w:rsidRPr="00643A43">
        <w:t xml:space="preserve"> </w:t>
      </w:r>
      <w:r w:rsidRPr="00643A43">
        <w:t>well</w:t>
      </w:r>
      <w:r w:rsidR="00F73A4C" w:rsidRPr="00643A43">
        <w:t xml:space="preserve"> </w:t>
      </w:r>
      <w:r w:rsidRPr="00643A43">
        <w:t>in</w:t>
      </w:r>
      <w:r w:rsidR="00F73A4C" w:rsidRPr="00643A43">
        <w:t xml:space="preserve"> </w:t>
      </w:r>
      <w:r w:rsidRPr="00643A43">
        <w:t>terms</w:t>
      </w:r>
      <w:r w:rsidR="00F73A4C" w:rsidRPr="00643A43">
        <w:t xml:space="preserve"> </w:t>
      </w:r>
      <w:r w:rsidRPr="00643A43">
        <w:t>of</w:t>
      </w:r>
      <w:r w:rsidR="00F73A4C" w:rsidRPr="00643A43">
        <w:t xml:space="preserve"> </w:t>
      </w:r>
      <w:r w:rsidRPr="00643A43">
        <w:t>reputation.</w:t>
      </w:r>
    </w:p>
    <w:p w14:paraId="171E183D" w14:textId="1346C7EE" w:rsidR="00F53F3C" w:rsidRPr="00643A43" w:rsidRDefault="00F53F3C" w:rsidP="00643A43">
      <w:pPr>
        <w:pStyle w:val="1PP"/>
        <w:jc w:val="both"/>
      </w:pPr>
    </w:p>
    <w:p w14:paraId="2093E5EC" w14:textId="528ECD29" w:rsidR="00F53F3C" w:rsidRPr="00643A43" w:rsidRDefault="00F53F3C" w:rsidP="00643A43">
      <w:pPr>
        <w:pStyle w:val="1PP"/>
        <w:jc w:val="both"/>
      </w:pPr>
      <w:r w:rsidRPr="00643A43">
        <w:t>Table</w:t>
      </w:r>
      <w:r w:rsidR="00F73A4C" w:rsidRPr="00643A43">
        <w:t xml:space="preserve"> </w:t>
      </w:r>
      <w:r w:rsidRPr="00643A43">
        <w:t>1.</w:t>
      </w:r>
      <w:r w:rsidR="00F73A4C" w:rsidRPr="00643A43">
        <w:t xml:space="preserve"> </w:t>
      </w:r>
      <w:r w:rsidRPr="00643A43">
        <w:t>Summary</w:t>
      </w:r>
      <w:r w:rsidR="00F73A4C" w:rsidRPr="00643A43">
        <w:t xml:space="preserve"> </w:t>
      </w:r>
      <w:r w:rsidRPr="00643A43">
        <w:t>Statistics</w:t>
      </w:r>
      <w:r w:rsidR="00F73A4C" w:rsidRPr="00643A43">
        <w:t xml:space="preserve"> </w:t>
      </w:r>
      <w:r w:rsidRPr="00643A43">
        <w:t>of</w:t>
      </w:r>
      <w:r w:rsidR="00F73A4C" w:rsidRPr="00643A43">
        <w:t xml:space="preserve"> </w:t>
      </w:r>
      <w:r w:rsidRPr="00643A43">
        <w:t>the</w:t>
      </w:r>
      <w:r w:rsidR="00F73A4C" w:rsidRPr="00643A43">
        <w:t xml:space="preserve"> </w:t>
      </w:r>
      <w:r w:rsidRPr="00643A43">
        <w:t>variables</w:t>
      </w:r>
      <w:r w:rsidR="00F73A4C" w:rsidRPr="00643A43">
        <w:t xml:space="preserve"> </w:t>
      </w:r>
      <w:r w:rsidRPr="00643A43">
        <w:t>related</w:t>
      </w:r>
      <w:r w:rsidR="00F73A4C" w:rsidRPr="00643A43">
        <w:t xml:space="preserve"> </w:t>
      </w:r>
      <w:r w:rsidRPr="00643A43">
        <w:t>to</w:t>
      </w:r>
      <w:r w:rsidR="00F73A4C" w:rsidRPr="00643A43">
        <w:t xml:space="preserve"> </w:t>
      </w:r>
      <w:r w:rsidRPr="00643A43">
        <w:t>the</w:t>
      </w:r>
      <w:r w:rsidR="00F73A4C" w:rsidRPr="00643A43">
        <w:t xml:space="preserve"> </w:t>
      </w:r>
      <w:r w:rsidRPr="00643A43">
        <w:t>farmers.</w:t>
      </w:r>
    </w:p>
    <w:tbl>
      <w:tblPr>
        <w:tblW w:w="5000" w:type="pct"/>
        <w:tblLook w:val="01E0" w:firstRow="1" w:lastRow="1" w:firstColumn="1" w:lastColumn="1" w:noHBand="0" w:noVBand="0"/>
      </w:tblPr>
      <w:tblGrid>
        <w:gridCol w:w="2790"/>
        <w:gridCol w:w="765"/>
        <w:gridCol w:w="1125"/>
        <w:gridCol w:w="1170"/>
        <w:gridCol w:w="1180"/>
        <w:gridCol w:w="1048"/>
        <w:gridCol w:w="993"/>
      </w:tblGrid>
      <w:tr w:rsidR="00643A43" w:rsidRPr="00643A43" w14:paraId="012EEBFB" w14:textId="77777777" w:rsidTr="00BB395D">
        <w:trPr>
          <w:trHeight w:val="144"/>
        </w:trPr>
        <w:tc>
          <w:tcPr>
            <w:tcW w:w="2790" w:type="dxa"/>
            <w:tcBorders>
              <w:top w:val="single" w:sz="4" w:space="0" w:color="auto"/>
            </w:tcBorders>
          </w:tcPr>
          <w:p w14:paraId="6397B4E4" w14:textId="77777777" w:rsidR="00F53F3C" w:rsidRPr="00643A43" w:rsidRDefault="00F53F3C" w:rsidP="00643A43">
            <w:pPr>
              <w:pStyle w:val="TableParagraph"/>
              <w:spacing w:line="240" w:lineRule="auto"/>
              <w:jc w:val="both"/>
              <w:rPr>
                <w:rFonts w:ascii="Arial Nova" w:hAnsi="Arial Nova"/>
                <w:sz w:val="20"/>
                <w:szCs w:val="20"/>
              </w:rPr>
            </w:pPr>
          </w:p>
        </w:tc>
        <w:tc>
          <w:tcPr>
            <w:tcW w:w="6281" w:type="dxa"/>
            <w:gridSpan w:val="6"/>
            <w:tcBorders>
              <w:top w:val="single" w:sz="4" w:space="0" w:color="auto"/>
              <w:bottom w:val="single" w:sz="4" w:space="0" w:color="000000"/>
            </w:tcBorders>
            <w:vAlign w:val="center"/>
          </w:tcPr>
          <w:p w14:paraId="5E0BAE69" w14:textId="0A12C2B4" w:rsidR="00F53F3C" w:rsidRPr="00643A43" w:rsidRDefault="00F53F3C" w:rsidP="00550EEC">
            <w:pPr>
              <w:pStyle w:val="TableParagraph"/>
              <w:spacing w:line="240" w:lineRule="auto"/>
              <w:rPr>
                <w:rFonts w:ascii="Arial Nova" w:hAnsi="Arial Nova"/>
                <w:b/>
                <w:bCs/>
                <w:sz w:val="20"/>
                <w:szCs w:val="20"/>
              </w:rPr>
            </w:pPr>
            <w:r w:rsidRPr="00643A43">
              <w:rPr>
                <w:rFonts w:ascii="Arial Nova" w:hAnsi="Arial Nova"/>
                <w:b/>
                <w:bCs/>
                <w:sz w:val="20"/>
                <w:szCs w:val="20"/>
              </w:rPr>
              <w:t>Summary</w:t>
            </w:r>
            <w:r w:rsidR="00F73A4C" w:rsidRPr="00643A43">
              <w:rPr>
                <w:rFonts w:ascii="Arial Nova" w:hAnsi="Arial Nova"/>
                <w:b/>
                <w:bCs/>
                <w:sz w:val="20"/>
                <w:szCs w:val="20"/>
              </w:rPr>
              <w:t xml:space="preserve"> </w:t>
            </w:r>
            <w:r w:rsidRPr="00643A43">
              <w:rPr>
                <w:rFonts w:ascii="Arial Nova" w:hAnsi="Arial Nova"/>
                <w:b/>
                <w:bCs/>
                <w:sz w:val="20"/>
                <w:szCs w:val="20"/>
              </w:rPr>
              <w:t>Statistics</w:t>
            </w:r>
            <w:r w:rsidR="00F73A4C" w:rsidRPr="00643A43">
              <w:rPr>
                <w:rFonts w:ascii="Arial Nova" w:hAnsi="Arial Nova"/>
                <w:b/>
                <w:bCs/>
                <w:sz w:val="20"/>
                <w:szCs w:val="20"/>
              </w:rPr>
              <w:t xml:space="preserve"> </w:t>
            </w:r>
            <w:r w:rsidRPr="00643A43">
              <w:rPr>
                <w:rFonts w:ascii="Arial Nova" w:hAnsi="Arial Nova"/>
                <w:b/>
                <w:bCs/>
                <w:sz w:val="20"/>
                <w:szCs w:val="20"/>
              </w:rPr>
              <w:t>(Farmers)</w:t>
            </w:r>
          </w:p>
        </w:tc>
      </w:tr>
      <w:tr w:rsidR="00643A43" w:rsidRPr="00643A43" w14:paraId="571AD710" w14:textId="77777777" w:rsidTr="00BB395D">
        <w:trPr>
          <w:trHeight w:val="144"/>
        </w:trPr>
        <w:tc>
          <w:tcPr>
            <w:tcW w:w="2790" w:type="dxa"/>
            <w:tcBorders>
              <w:bottom w:val="single" w:sz="4" w:space="0" w:color="000000"/>
            </w:tcBorders>
          </w:tcPr>
          <w:p w14:paraId="071D15CF" w14:textId="77777777" w:rsidR="00F53F3C" w:rsidRPr="00643A43" w:rsidRDefault="00F53F3C" w:rsidP="00643A43">
            <w:pPr>
              <w:pStyle w:val="TableParagraph"/>
              <w:spacing w:line="240" w:lineRule="auto"/>
              <w:jc w:val="both"/>
              <w:rPr>
                <w:rFonts w:ascii="Arial Nova" w:hAnsi="Arial Nova"/>
                <w:sz w:val="20"/>
                <w:szCs w:val="20"/>
              </w:rPr>
            </w:pPr>
          </w:p>
        </w:tc>
        <w:tc>
          <w:tcPr>
            <w:tcW w:w="765" w:type="dxa"/>
            <w:tcBorders>
              <w:top w:val="single" w:sz="4" w:space="0" w:color="000000"/>
              <w:bottom w:val="single" w:sz="4" w:space="0" w:color="000000"/>
            </w:tcBorders>
          </w:tcPr>
          <w:p w14:paraId="01DA60CC" w14:textId="77777777" w:rsidR="00F53F3C" w:rsidRPr="00643A43" w:rsidRDefault="00F53F3C" w:rsidP="00550EEC">
            <w:pPr>
              <w:pStyle w:val="TableParagraph"/>
              <w:spacing w:line="240" w:lineRule="auto"/>
              <w:rPr>
                <w:rFonts w:ascii="Arial Nova" w:hAnsi="Arial Nova"/>
                <w:b/>
                <w:bCs/>
                <w:sz w:val="20"/>
                <w:szCs w:val="20"/>
              </w:rPr>
            </w:pPr>
            <w:r w:rsidRPr="00643A43">
              <w:rPr>
                <w:rFonts w:ascii="Arial Nova" w:hAnsi="Arial Nova"/>
                <w:b/>
                <w:bCs/>
                <w:sz w:val="20"/>
                <w:szCs w:val="20"/>
              </w:rPr>
              <w:t>Mean</w:t>
            </w:r>
          </w:p>
        </w:tc>
        <w:tc>
          <w:tcPr>
            <w:tcW w:w="1125" w:type="dxa"/>
            <w:tcBorders>
              <w:top w:val="single" w:sz="4" w:space="0" w:color="000000"/>
              <w:bottom w:val="single" w:sz="4" w:space="0" w:color="000000"/>
            </w:tcBorders>
          </w:tcPr>
          <w:p w14:paraId="31C0273C" w14:textId="5B7B8B2C" w:rsidR="00F53F3C" w:rsidRPr="00643A43" w:rsidRDefault="00F53F3C" w:rsidP="00550EEC">
            <w:pPr>
              <w:pStyle w:val="TableParagraph"/>
              <w:spacing w:line="240" w:lineRule="auto"/>
              <w:rPr>
                <w:rFonts w:ascii="Arial Nova" w:hAnsi="Arial Nova"/>
                <w:b/>
                <w:bCs/>
                <w:sz w:val="20"/>
                <w:szCs w:val="20"/>
              </w:rPr>
            </w:pPr>
            <w:r w:rsidRPr="00643A43">
              <w:rPr>
                <w:rFonts w:ascii="Arial Nova" w:hAnsi="Arial Nova"/>
                <w:b/>
                <w:bCs/>
                <w:sz w:val="20"/>
                <w:szCs w:val="20"/>
              </w:rPr>
              <w:t>Standard</w:t>
            </w:r>
            <w:r w:rsidR="00F73A4C" w:rsidRPr="00643A43">
              <w:rPr>
                <w:rFonts w:ascii="Arial Nova" w:hAnsi="Arial Nova"/>
                <w:b/>
                <w:bCs/>
                <w:sz w:val="20"/>
                <w:szCs w:val="20"/>
              </w:rPr>
              <w:t xml:space="preserve"> </w:t>
            </w:r>
            <w:r w:rsidRPr="00643A43">
              <w:rPr>
                <w:rFonts w:ascii="Arial Nova" w:hAnsi="Arial Nova"/>
                <w:b/>
                <w:bCs/>
                <w:sz w:val="20"/>
                <w:szCs w:val="20"/>
              </w:rPr>
              <w:t>Deviation</w:t>
            </w:r>
          </w:p>
        </w:tc>
        <w:tc>
          <w:tcPr>
            <w:tcW w:w="1170" w:type="dxa"/>
            <w:tcBorders>
              <w:top w:val="single" w:sz="4" w:space="0" w:color="000000"/>
              <w:bottom w:val="single" w:sz="4" w:space="0" w:color="000000"/>
            </w:tcBorders>
          </w:tcPr>
          <w:p w14:paraId="33ADFA53" w14:textId="77777777" w:rsidR="00F53F3C" w:rsidRPr="00643A43" w:rsidRDefault="00F53F3C" w:rsidP="00550EEC">
            <w:pPr>
              <w:pStyle w:val="TableParagraph"/>
              <w:spacing w:line="240" w:lineRule="auto"/>
              <w:rPr>
                <w:rFonts w:ascii="Arial Nova" w:hAnsi="Arial Nova"/>
                <w:b/>
                <w:bCs/>
                <w:sz w:val="20"/>
                <w:szCs w:val="20"/>
              </w:rPr>
            </w:pPr>
            <w:r w:rsidRPr="00643A43">
              <w:rPr>
                <w:rFonts w:ascii="Arial Nova" w:hAnsi="Arial Nova"/>
                <w:b/>
                <w:bCs/>
                <w:sz w:val="20"/>
                <w:szCs w:val="20"/>
              </w:rPr>
              <w:t>Minimum</w:t>
            </w:r>
          </w:p>
        </w:tc>
        <w:tc>
          <w:tcPr>
            <w:tcW w:w="1180" w:type="dxa"/>
            <w:tcBorders>
              <w:top w:val="single" w:sz="4" w:space="0" w:color="000000"/>
              <w:bottom w:val="single" w:sz="4" w:space="0" w:color="000000"/>
            </w:tcBorders>
          </w:tcPr>
          <w:p w14:paraId="3468FE3F" w14:textId="77777777" w:rsidR="00F53F3C" w:rsidRPr="00643A43" w:rsidRDefault="00F53F3C" w:rsidP="00550EEC">
            <w:pPr>
              <w:pStyle w:val="TableParagraph"/>
              <w:spacing w:line="240" w:lineRule="auto"/>
              <w:rPr>
                <w:rFonts w:ascii="Arial Nova" w:hAnsi="Arial Nova"/>
                <w:b/>
                <w:bCs/>
                <w:sz w:val="20"/>
                <w:szCs w:val="20"/>
              </w:rPr>
            </w:pPr>
            <w:r w:rsidRPr="00643A43">
              <w:rPr>
                <w:rFonts w:ascii="Arial Nova" w:hAnsi="Arial Nova"/>
                <w:b/>
                <w:bCs/>
                <w:sz w:val="20"/>
                <w:szCs w:val="20"/>
              </w:rPr>
              <w:t>Maximum</w:t>
            </w:r>
          </w:p>
        </w:tc>
        <w:tc>
          <w:tcPr>
            <w:tcW w:w="1048" w:type="dxa"/>
            <w:tcBorders>
              <w:top w:val="single" w:sz="4" w:space="0" w:color="000000"/>
              <w:bottom w:val="single" w:sz="4" w:space="0" w:color="000000"/>
            </w:tcBorders>
          </w:tcPr>
          <w:p w14:paraId="3AEE844A" w14:textId="168CD331" w:rsidR="00F53F3C" w:rsidRPr="00643A43" w:rsidRDefault="00F53F3C" w:rsidP="00550EEC">
            <w:pPr>
              <w:pStyle w:val="TableParagraph"/>
              <w:spacing w:line="240" w:lineRule="auto"/>
              <w:rPr>
                <w:rFonts w:ascii="Arial Nova" w:hAnsi="Arial Nova"/>
                <w:b/>
                <w:bCs/>
                <w:sz w:val="20"/>
                <w:szCs w:val="20"/>
              </w:rPr>
            </w:pPr>
            <w:r w:rsidRPr="00643A43">
              <w:rPr>
                <w:rFonts w:ascii="Arial Nova" w:hAnsi="Arial Nova"/>
                <w:b/>
                <w:bCs/>
                <w:sz w:val="20"/>
                <w:szCs w:val="20"/>
              </w:rPr>
              <w:t>First</w:t>
            </w:r>
            <w:r w:rsidR="00F73A4C" w:rsidRPr="00643A43">
              <w:rPr>
                <w:rFonts w:ascii="Arial Nova" w:hAnsi="Arial Nova"/>
                <w:b/>
                <w:bCs/>
                <w:sz w:val="20"/>
                <w:szCs w:val="20"/>
              </w:rPr>
              <w:t xml:space="preserve"> </w:t>
            </w:r>
            <w:r w:rsidRPr="00643A43">
              <w:rPr>
                <w:rFonts w:ascii="Arial Nova" w:hAnsi="Arial Nova"/>
                <w:b/>
                <w:bCs/>
                <w:sz w:val="20"/>
                <w:szCs w:val="20"/>
              </w:rPr>
              <w:t>Quartile</w:t>
            </w:r>
          </w:p>
        </w:tc>
        <w:tc>
          <w:tcPr>
            <w:tcW w:w="993" w:type="dxa"/>
            <w:tcBorders>
              <w:top w:val="single" w:sz="4" w:space="0" w:color="000000"/>
              <w:bottom w:val="single" w:sz="4" w:space="0" w:color="000000"/>
            </w:tcBorders>
          </w:tcPr>
          <w:p w14:paraId="6B55D6B5" w14:textId="07371E7E" w:rsidR="00F53F3C" w:rsidRPr="00643A43" w:rsidRDefault="00F53F3C" w:rsidP="00550EEC">
            <w:pPr>
              <w:pStyle w:val="TableParagraph"/>
              <w:spacing w:line="240" w:lineRule="auto"/>
              <w:rPr>
                <w:rFonts w:ascii="Arial Nova" w:hAnsi="Arial Nova"/>
                <w:b/>
                <w:bCs/>
                <w:sz w:val="20"/>
                <w:szCs w:val="20"/>
              </w:rPr>
            </w:pPr>
            <w:r w:rsidRPr="00643A43">
              <w:rPr>
                <w:rFonts w:ascii="Arial Nova" w:hAnsi="Arial Nova"/>
                <w:b/>
                <w:bCs/>
                <w:sz w:val="20"/>
                <w:szCs w:val="20"/>
              </w:rPr>
              <w:t>Third</w:t>
            </w:r>
            <w:r w:rsidR="00F73A4C" w:rsidRPr="00643A43">
              <w:rPr>
                <w:rFonts w:ascii="Arial Nova" w:hAnsi="Arial Nova"/>
                <w:b/>
                <w:bCs/>
                <w:sz w:val="20"/>
                <w:szCs w:val="20"/>
              </w:rPr>
              <w:t xml:space="preserve"> </w:t>
            </w:r>
            <w:r w:rsidRPr="00643A43">
              <w:rPr>
                <w:rFonts w:ascii="Arial Nova" w:hAnsi="Arial Nova"/>
                <w:b/>
                <w:bCs/>
                <w:sz w:val="20"/>
                <w:szCs w:val="20"/>
              </w:rPr>
              <w:t>Quartile</w:t>
            </w:r>
          </w:p>
        </w:tc>
      </w:tr>
      <w:tr w:rsidR="00643A43" w:rsidRPr="00643A43" w14:paraId="40112B08" w14:textId="77777777" w:rsidTr="00BB395D">
        <w:trPr>
          <w:trHeight w:val="144"/>
        </w:trPr>
        <w:tc>
          <w:tcPr>
            <w:tcW w:w="2790" w:type="dxa"/>
            <w:tcBorders>
              <w:top w:val="single" w:sz="4" w:space="0" w:color="000000"/>
            </w:tcBorders>
            <w:vAlign w:val="bottom"/>
          </w:tcPr>
          <w:p w14:paraId="3BB95DA6" w14:textId="64C5F59F" w:rsidR="00F53F3C" w:rsidRPr="00643A43" w:rsidRDefault="00F53F3C" w:rsidP="00550EEC">
            <w:pPr>
              <w:pStyle w:val="TableParagraph"/>
              <w:spacing w:line="240" w:lineRule="auto"/>
              <w:jc w:val="left"/>
              <w:rPr>
                <w:rFonts w:ascii="Arial Nova" w:hAnsi="Arial Nova"/>
                <w:sz w:val="20"/>
                <w:szCs w:val="20"/>
              </w:rPr>
            </w:pPr>
            <w:r w:rsidRPr="00643A43">
              <w:rPr>
                <w:rFonts w:ascii="Arial Nova" w:hAnsi="Arial Nova"/>
                <w:sz w:val="20"/>
                <w:szCs w:val="20"/>
              </w:rPr>
              <w:t>Overall</w:t>
            </w:r>
            <w:r w:rsidR="00F73A4C" w:rsidRPr="00643A43">
              <w:rPr>
                <w:rFonts w:ascii="Arial Nova" w:hAnsi="Arial Nova"/>
                <w:sz w:val="20"/>
                <w:szCs w:val="20"/>
              </w:rPr>
              <w:t xml:space="preserve"> </w:t>
            </w:r>
            <w:r w:rsidRPr="00643A43">
              <w:rPr>
                <w:rFonts w:ascii="Arial Nova" w:hAnsi="Arial Nova"/>
                <w:sz w:val="20"/>
                <w:szCs w:val="20"/>
              </w:rPr>
              <w:t>rating</w:t>
            </w:r>
            <w:r w:rsidR="00F73A4C" w:rsidRPr="00643A43">
              <w:rPr>
                <w:rFonts w:ascii="Arial Nova" w:hAnsi="Arial Nova"/>
                <w:sz w:val="20"/>
                <w:szCs w:val="20"/>
              </w:rPr>
              <w:t xml:space="preserve"> </w:t>
            </w:r>
            <w:r w:rsidRPr="00643A43">
              <w:rPr>
                <w:rFonts w:ascii="Arial Nova" w:hAnsi="Arial Nova"/>
                <w:sz w:val="20"/>
                <w:szCs w:val="20"/>
              </w:rPr>
              <w:t>(all</w:t>
            </w:r>
            <w:r w:rsidR="00F73A4C" w:rsidRPr="00643A43">
              <w:rPr>
                <w:rFonts w:ascii="Arial Nova" w:hAnsi="Arial Nova"/>
                <w:sz w:val="20"/>
                <w:szCs w:val="20"/>
              </w:rPr>
              <w:t xml:space="preserve"> </w:t>
            </w:r>
            <w:r w:rsidRPr="00643A43">
              <w:rPr>
                <w:rFonts w:ascii="Arial Nova" w:hAnsi="Arial Nova"/>
                <w:sz w:val="20"/>
                <w:szCs w:val="20"/>
              </w:rPr>
              <w:t>actors)</w:t>
            </w:r>
          </w:p>
        </w:tc>
        <w:tc>
          <w:tcPr>
            <w:tcW w:w="765" w:type="dxa"/>
            <w:tcBorders>
              <w:top w:val="single" w:sz="4" w:space="0" w:color="000000"/>
            </w:tcBorders>
            <w:vAlign w:val="bottom"/>
          </w:tcPr>
          <w:p w14:paraId="514A852B" w14:textId="77777777" w:rsidR="00F53F3C" w:rsidRPr="00643A43" w:rsidRDefault="00F53F3C" w:rsidP="00550EEC">
            <w:pPr>
              <w:pStyle w:val="TableParagraph"/>
              <w:spacing w:line="240" w:lineRule="auto"/>
              <w:rPr>
                <w:rFonts w:ascii="Arial Nova" w:hAnsi="Arial Nova"/>
                <w:sz w:val="20"/>
                <w:szCs w:val="20"/>
              </w:rPr>
            </w:pPr>
            <w:r w:rsidRPr="00643A43">
              <w:rPr>
                <w:rFonts w:ascii="Arial Nova" w:hAnsi="Arial Nova"/>
                <w:sz w:val="20"/>
                <w:szCs w:val="20"/>
              </w:rPr>
              <w:t>3</w:t>
            </w:r>
            <w:r w:rsidRPr="00643A43">
              <w:rPr>
                <w:rFonts w:ascii="Arial Nova" w:hAnsi="Arial Nova"/>
                <w:i/>
                <w:sz w:val="20"/>
                <w:szCs w:val="20"/>
              </w:rPr>
              <w:t>.</w:t>
            </w:r>
            <w:r w:rsidRPr="00643A43">
              <w:rPr>
                <w:rFonts w:ascii="Arial Nova" w:hAnsi="Arial Nova"/>
                <w:sz w:val="20"/>
                <w:szCs w:val="20"/>
              </w:rPr>
              <w:t>6</w:t>
            </w:r>
          </w:p>
        </w:tc>
        <w:tc>
          <w:tcPr>
            <w:tcW w:w="1125" w:type="dxa"/>
            <w:tcBorders>
              <w:top w:val="single" w:sz="4" w:space="0" w:color="000000"/>
            </w:tcBorders>
            <w:vAlign w:val="bottom"/>
          </w:tcPr>
          <w:p w14:paraId="32E3909F" w14:textId="77777777" w:rsidR="00F53F3C" w:rsidRPr="00643A43" w:rsidRDefault="00F53F3C" w:rsidP="00550EEC">
            <w:pPr>
              <w:pStyle w:val="TableParagraph"/>
              <w:spacing w:line="240" w:lineRule="auto"/>
              <w:rPr>
                <w:rFonts w:ascii="Arial Nova" w:hAnsi="Arial Nova"/>
                <w:sz w:val="20"/>
                <w:szCs w:val="20"/>
              </w:rPr>
            </w:pPr>
            <w:r w:rsidRPr="00643A43">
              <w:rPr>
                <w:rFonts w:ascii="Arial Nova" w:hAnsi="Arial Nova"/>
                <w:sz w:val="20"/>
                <w:szCs w:val="20"/>
              </w:rPr>
              <w:t>0</w:t>
            </w:r>
            <w:r w:rsidRPr="00643A43">
              <w:rPr>
                <w:rFonts w:ascii="Arial Nova" w:hAnsi="Arial Nova"/>
                <w:i/>
                <w:sz w:val="20"/>
                <w:szCs w:val="20"/>
              </w:rPr>
              <w:t>.</w:t>
            </w:r>
            <w:r w:rsidRPr="00643A43">
              <w:rPr>
                <w:rFonts w:ascii="Arial Nova" w:hAnsi="Arial Nova"/>
                <w:sz w:val="20"/>
                <w:szCs w:val="20"/>
              </w:rPr>
              <w:t>77</w:t>
            </w:r>
          </w:p>
        </w:tc>
        <w:tc>
          <w:tcPr>
            <w:tcW w:w="1170" w:type="dxa"/>
            <w:tcBorders>
              <w:top w:val="single" w:sz="4" w:space="0" w:color="000000"/>
            </w:tcBorders>
            <w:vAlign w:val="bottom"/>
          </w:tcPr>
          <w:p w14:paraId="5F3000F9" w14:textId="77777777" w:rsidR="00F53F3C" w:rsidRPr="00643A43" w:rsidRDefault="00F53F3C" w:rsidP="00550EEC">
            <w:pPr>
              <w:pStyle w:val="TableParagraph"/>
              <w:spacing w:line="240" w:lineRule="auto"/>
              <w:rPr>
                <w:rFonts w:ascii="Arial Nova" w:hAnsi="Arial Nova"/>
                <w:sz w:val="20"/>
                <w:szCs w:val="20"/>
              </w:rPr>
            </w:pPr>
            <w:r w:rsidRPr="00643A43">
              <w:rPr>
                <w:rFonts w:ascii="Arial Nova" w:hAnsi="Arial Nova"/>
                <w:sz w:val="20"/>
                <w:szCs w:val="20"/>
              </w:rPr>
              <w:t>1</w:t>
            </w:r>
          </w:p>
        </w:tc>
        <w:tc>
          <w:tcPr>
            <w:tcW w:w="1180" w:type="dxa"/>
            <w:tcBorders>
              <w:top w:val="single" w:sz="4" w:space="0" w:color="000000"/>
            </w:tcBorders>
            <w:vAlign w:val="bottom"/>
          </w:tcPr>
          <w:p w14:paraId="4FA228CC" w14:textId="77777777" w:rsidR="00F53F3C" w:rsidRPr="00643A43" w:rsidRDefault="00F53F3C" w:rsidP="00550EEC">
            <w:pPr>
              <w:pStyle w:val="TableParagraph"/>
              <w:spacing w:line="240" w:lineRule="auto"/>
              <w:rPr>
                <w:rFonts w:ascii="Arial Nova" w:hAnsi="Arial Nova"/>
                <w:sz w:val="20"/>
                <w:szCs w:val="20"/>
              </w:rPr>
            </w:pPr>
            <w:r w:rsidRPr="00643A43">
              <w:rPr>
                <w:rFonts w:ascii="Arial Nova" w:hAnsi="Arial Nova"/>
                <w:sz w:val="20"/>
                <w:szCs w:val="20"/>
              </w:rPr>
              <w:t>5</w:t>
            </w:r>
          </w:p>
        </w:tc>
        <w:tc>
          <w:tcPr>
            <w:tcW w:w="1048" w:type="dxa"/>
            <w:tcBorders>
              <w:top w:val="single" w:sz="4" w:space="0" w:color="000000"/>
            </w:tcBorders>
            <w:vAlign w:val="bottom"/>
          </w:tcPr>
          <w:p w14:paraId="1B03F9DF" w14:textId="77777777" w:rsidR="00F53F3C" w:rsidRPr="00643A43" w:rsidRDefault="00F53F3C" w:rsidP="00550EEC">
            <w:pPr>
              <w:pStyle w:val="TableParagraph"/>
              <w:spacing w:line="240" w:lineRule="auto"/>
              <w:rPr>
                <w:rFonts w:ascii="Arial Nova" w:hAnsi="Arial Nova"/>
                <w:sz w:val="20"/>
                <w:szCs w:val="20"/>
              </w:rPr>
            </w:pPr>
            <w:r w:rsidRPr="00643A43">
              <w:rPr>
                <w:rFonts w:ascii="Arial Nova" w:hAnsi="Arial Nova"/>
                <w:sz w:val="20"/>
                <w:szCs w:val="20"/>
              </w:rPr>
              <w:t>3</w:t>
            </w:r>
            <w:r w:rsidRPr="00643A43">
              <w:rPr>
                <w:rFonts w:ascii="Arial Nova" w:hAnsi="Arial Nova"/>
                <w:i/>
                <w:sz w:val="20"/>
                <w:szCs w:val="20"/>
              </w:rPr>
              <w:t>.</w:t>
            </w:r>
            <w:r w:rsidRPr="00643A43">
              <w:rPr>
                <w:rFonts w:ascii="Arial Nova" w:hAnsi="Arial Nova"/>
                <w:sz w:val="20"/>
                <w:szCs w:val="20"/>
              </w:rPr>
              <w:t>2</w:t>
            </w:r>
          </w:p>
        </w:tc>
        <w:tc>
          <w:tcPr>
            <w:tcW w:w="993" w:type="dxa"/>
            <w:tcBorders>
              <w:top w:val="single" w:sz="4" w:space="0" w:color="000000"/>
            </w:tcBorders>
            <w:vAlign w:val="bottom"/>
          </w:tcPr>
          <w:p w14:paraId="029598BD" w14:textId="77777777" w:rsidR="00F53F3C" w:rsidRPr="00643A43" w:rsidRDefault="00F53F3C" w:rsidP="00550EEC">
            <w:pPr>
              <w:pStyle w:val="TableParagraph"/>
              <w:spacing w:line="240" w:lineRule="auto"/>
              <w:rPr>
                <w:rFonts w:ascii="Arial Nova" w:hAnsi="Arial Nova"/>
                <w:sz w:val="20"/>
                <w:szCs w:val="20"/>
              </w:rPr>
            </w:pPr>
            <w:r w:rsidRPr="00643A43">
              <w:rPr>
                <w:rFonts w:ascii="Arial Nova" w:hAnsi="Arial Nova"/>
                <w:sz w:val="20"/>
                <w:szCs w:val="20"/>
              </w:rPr>
              <w:t>4</w:t>
            </w:r>
            <w:r w:rsidRPr="00643A43">
              <w:rPr>
                <w:rFonts w:ascii="Arial Nova" w:hAnsi="Arial Nova"/>
                <w:i/>
                <w:sz w:val="20"/>
                <w:szCs w:val="20"/>
              </w:rPr>
              <w:t>.</w:t>
            </w:r>
            <w:r w:rsidRPr="00643A43">
              <w:rPr>
                <w:rFonts w:ascii="Arial Nova" w:hAnsi="Arial Nova"/>
                <w:sz w:val="20"/>
                <w:szCs w:val="20"/>
              </w:rPr>
              <w:t>2</w:t>
            </w:r>
          </w:p>
        </w:tc>
      </w:tr>
      <w:tr w:rsidR="00643A43" w:rsidRPr="00643A43" w14:paraId="3A3B2C64" w14:textId="77777777" w:rsidTr="00BB395D">
        <w:trPr>
          <w:trHeight w:val="144"/>
        </w:trPr>
        <w:tc>
          <w:tcPr>
            <w:tcW w:w="2790" w:type="dxa"/>
            <w:vAlign w:val="bottom"/>
          </w:tcPr>
          <w:p w14:paraId="6DAC975D" w14:textId="3C1F8FB9" w:rsidR="00F53F3C" w:rsidRPr="00643A43" w:rsidRDefault="00F53F3C" w:rsidP="00550EEC">
            <w:pPr>
              <w:pStyle w:val="TableParagraph"/>
              <w:spacing w:line="240" w:lineRule="auto"/>
              <w:jc w:val="left"/>
              <w:rPr>
                <w:rFonts w:ascii="Arial Nova" w:hAnsi="Arial Nova"/>
                <w:sz w:val="20"/>
                <w:szCs w:val="20"/>
              </w:rPr>
            </w:pPr>
            <w:r w:rsidRPr="00643A43">
              <w:rPr>
                <w:rFonts w:ascii="Arial Nova" w:hAnsi="Arial Nova"/>
                <w:sz w:val="20"/>
                <w:szCs w:val="20"/>
              </w:rPr>
              <w:t>Location</w:t>
            </w:r>
            <w:r w:rsidR="00F73A4C" w:rsidRPr="00643A43">
              <w:rPr>
                <w:rFonts w:ascii="Arial Nova" w:hAnsi="Arial Nova"/>
                <w:sz w:val="20"/>
                <w:szCs w:val="20"/>
              </w:rPr>
              <w:t xml:space="preserve"> </w:t>
            </w:r>
            <w:r w:rsidRPr="00643A43">
              <w:rPr>
                <w:rFonts w:ascii="Arial Nova" w:hAnsi="Arial Nova"/>
                <w:sz w:val="20"/>
                <w:szCs w:val="20"/>
              </w:rPr>
              <w:t>rating</w:t>
            </w:r>
            <w:r w:rsidR="00F73A4C" w:rsidRPr="00643A43">
              <w:rPr>
                <w:rFonts w:ascii="Arial Nova" w:hAnsi="Arial Nova"/>
                <w:sz w:val="20"/>
                <w:szCs w:val="20"/>
              </w:rPr>
              <w:t xml:space="preserve"> </w:t>
            </w:r>
            <w:r w:rsidRPr="00643A43">
              <w:rPr>
                <w:rFonts w:ascii="Arial Nova" w:hAnsi="Arial Nova"/>
                <w:sz w:val="20"/>
                <w:szCs w:val="20"/>
              </w:rPr>
              <w:t>(all</w:t>
            </w:r>
            <w:r w:rsidR="00F73A4C" w:rsidRPr="00643A43">
              <w:rPr>
                <w:rFonts w:ascii="Arial Nova" w:hAnsi="Arial Nova"/>
                <w:sz w:val="20"/>
                <w:szCs w:val="20"/>
              </w:rPr>
              <w:t xml:space="preserve"> </w:t>
            </w:r>
            <w:r w:rsidRPr="00643A43">
              <w:rPr>
                <w:rFonts w:ascii="Arial Nova" w:hAnsi="Arial Nova"/>
                <w:sz w:val="20"/>
                <w:szCs w:val="20"/>
              </w:rPr>
              <w:t>actors)</w:t>
            </w:r>
          </w:p>
        </w:tc>
        <w:tc>
          <w:tcPr>
            <w:tcW w:w="765" w:type="dxa"/>
            <w:vAlign w:val="bottom"/>
          </w:tcPr>
          <w:p w14:paraId="1137CA3E" w14:textId="77777777" w:rsidR="00F53F3C" w:rsidRPr="00643A43" w:rsidRDefault="00F53F3C" w:rsidP="00550EEC">
            <w:pPr>
              <w:pStyle w:val="TableParagraph"/>
              <w:spacing w:line="240" w:lineRule="auto"/>
              <w:rPr>
                <w:rFonts w:ascii="Arial Nova" w:hAnsi="Arial Nova"/>
                <w:sz w:val="20"/>
                <w:szCs w:val="20"/>
              </w:rPr>
            </w:pPr>
            <w:r w:rsidRPr="00643A43">
              <w:rPr>
                <w:rFonts w:ascii="Arial Nova" w:hAnsi="Arial Nova"/>
                <w:sz w:val="20"/>
                <w:szCs w:val="20"/>
              </w:rPr>
              <w:t>3</w:t>
            </w:r>
            <w:r w:rsidRPr="00643A43">
              <w:rPr>
                <w:rFonts w:ascii="Arial Nova" w:hAnsi="Arial Nova"/>
                <w:i/>
                <w:sz w:val="20"/>
                <w:szCs w:val="20"/>
              </w:rPr>
              <w:t>.</w:t>
            </w:r>
            <w:r w:rsidRPr="00643A43">
              <w:rPr>
                <w:rFonts w:ascii="Arial Nova" w:hAnsi="Arial Nova"/>
                <w:sz w:val="20"/>
                <w:szCs w:val="20"/>
              </w:rPr>
              <w:t>88</w:t>
            </w:r>
          </w:p>
        </w:tc>
        <w:tc>
          <w:tcPr>
            <w:tcW w:w="1125" w:type="dxa"/>
            <w:vAlign w:val="bottom"/>
          </w:tcPr>
          <w:p w14:paraId="24565EF4" w14:textId="77777777" w:rsidR="00F53F3C" w:rsidRPr="00643A43" w:rsidRDefault="00F53F3C" w:rsidP="00550EEC">
            <w:pPr>
              <w:pStyle w:val="TableParagraph"/>
              <w:spacing w:line="240" w:lineRule="auto"/>
              <w:rPr>
                <w:rFonts w:ascii="Arial Nova" w:hAnsi="Arial Nova"/>
                <w:sz w:val="20"/>
                <w:szCs w:val="20"/>
              </w:rPr>
            </w:pPr>
            <w:r w:rsidRPr="00643A43">
              <w:rPr>
                <w:rFonts w:ascii="Arial Nova" w:hAnsi="Arial Nova"/>
                <w:sz w:val="20"/>
                <w:szCs w:val="20"/>
              </w:rPr>
              <w:t>1</w:t>
            </w:r>
            <w:r w:rsidRPr="00643A43">
              <w:rPr>
                <w:rFonts w:ascii="Arial Nova" w:hAnsi="Arial Nova"/>
                <w:i/>
                <w:sz w:val="20"/>
                <w:szCs w:val="20"/>
              </w:rPr>
              <w:t>.</w:t>
            </w:r>
            <w:r w:rsidRPr="00643A43">
              <w:rPr>
                <w:rFonts w:ascii="Arial Nova" w:hAnsi="Arial Nova"/>
                <w:sz w:val="20"/>
                <w:szCs w:val="20"/>
              </w:rPr>
              <w:t>17</w:t>
            </w:r>
          </w:p>
        </w:tc>
        <w:tc>
          <w:tcPr>
            <w:tcW w:w="1170" w:type="dxa"/>
            <w:vAlign w:val="bottom"/>
          </w:tcPr>
          <w:p w14:paraId="2085737C" w14:textId="77777777" w:rsidR="00F53F3C" w:rsidRPr="00643A43" w:rsidRDefault="00F53F3C" w:rsidP="00550EEC">
            <w:pPr>
              <w:pStyle w:val="TableParagraph"/>
              <w:spacing w:line="240" w:lineRule="auto"/>
              <w:rPr>
                <w:rFonts w:ascii="Arial Nova" w:hAnsi="Arial Nova"/>
                <w:sz w:val="20"/>
                <w:szCs w:val="20"/>
              </w:rPr>
            </w:pPr>
            <w:r w:rsidRPr="00643A43">
              <w:rPr>
                <w:rFonts w:ascii="Arial Nova" w:hAnsi="Arial Nova"/>
                <w:sz w:val="20"/>
                <w:szCs w:val="20"/>
              </w:rPr>
              <w:t>1</w:t>
            </w:r>
          </w:p>
        </w:tc>
        <w:tc>
          <w:tcPr>
            <w:tcW w:w="1180" w:type="dxa"/>
            <w:vAlign w:val="bottom"/>
          </w:tcPr>
          <w:p w14:paraId="3AAC2268" w14:textId="77777777" w:rsidR="00F53F3C" w:rsidRPr="00643A43" w:rsidRDefault="00F53F3C" w:rsidP="00550EEC">
            <w:pPr>
              <w:pStyle w:val="TableParagraph"/>
              <w:spacing w:line="240" w:lineRule="auto"/>
              <w:rPr>
                <w:rFonts w:ascii="Arial Nova" w:hAnsi="Arial Nova"/>
                <w:sz w:val="20"/>
                <w:szCs w:val="20"/>
              </w:rPr>
            </w:pPr>
            <w:r w:rsidRPr="00643A43">
              <w:rPr>
                <w:rFonts w:ascii="Arial Nova" w:hAnsi="Arial Nova"/>
                <w:sz w:val="20"/>
                <w:szCs w:val="20"/>
              </w:rPr>
              <w:t>5</w:t>
            </w:r>
          </w:p>
        </w:tc>
        <w:tc>
          <w:tcPr>
            <w:tcW w:w="1048" w:type="dxa"/>
            <w:vAlign w:val="bottom"/>
          </w:tcPr>
          <w:p w14:paraId="78B0B8C2" w14:textId="77777777" w:rsidR="00F53F3C" w:rsidRPr="00643A43" w:rsidRDefault="00F53F3C" w:rsidP="00550EEC">
            <w:pPr>
              <w:pStyle w:val="TableParagraph"/>
              <w:spacing w:line="240" w:lineRule="auto"/>
              <w:rPr>
                <w:rFonts w:ascii="Arial Nova" w:hAnsi="Arial Nova"/>
                <w:sz w:val="20"/>
                <w:szCs w:val="20"/>
              </w:rPr>
            </w:pPr>
            <w:r w:rsidRPr="00643A43">
              <w:rPr>
                <w:rFonts w:ascii="Arial Nova" w:hAnsi="Arial Nova"/>
                <w:sz w:val="20"/>
                <w:szCs w:val="20"/>
              </w:rPr>
              <w:t>3</w:t>
            </w:r>
          </w:p>
        </w:tc>
        <w:tc>
          <w:tcPr>
            <w:tcW w:w="993" w:type="dxa"/>
            <w:vAlign w:val="bottom"/>
          </w:tcPr>
          <w:p w14:paraId="2EACE789" w14:textId="77777777" w:rsidR="00F53F3C" w:rsidRPr="00643A43" w:rsidRDefault="00F53F3C" w:rsidP="00550EEC">
            <w:pPr>
              <w:pStyle w:val="TableParagraph"/>
              <w:spacing w:line="240" w:lineRule="auto"/>
              <w:rPr>
                <w:rFonts w:ascii="Arial Nova" w:hAnsi="Arial Nova"/>
                <w:sz w:val="20"/>
                <w:szCs w:val="20"/>
              </w:rPr>
            </w:pPr>
            <w:r w:rsidRPr="00643A43">
              <w:rPr>
                <w:rFonts w:ascii="Arial Nova" w:hAnsi="Arial Nova"/>
                <w:sz w:val="20"/>
                <w:szCs w:val="20"/>
              </w:rPr>
              <w:t>5</w:t>
            </w:r>
          </w:p>
        </w:tc>
      </w:tr>
      <w:tr w:rsidR="00643A43" w:rsidRPr="00643A43" w14:paraId="302B9578" w14:textId="77777777" w:rsidTr="00BB395D">
        <w:trPr>
          <w:trHeight w:val="144"/>
        </w:trPr>
        <w:tc>
          <w:tcPr>
            <w:tcW w:w="2790" w:type="dxa"/>
            <w:vAlign w:val="bottom"/>
          </w:tcPr>
          <w:p w14:paraId="0B22C5F5" w14:textId="504B783F" w:rsidR="00F53F3C" w:rsidRPr="00643A43" w:rsidRDefault="00F53F3C" w:rsidP="00550EEC">
            <w:pPr>
              <w:pStyle w:val="TableParagraph"/>
              <w:spacing w:line="240" w:lineRule="auto"/>
              <w:jc w:val="left"/>
              <w:rPr>
                <w:rFonts w:ascii="Arial Nova" w:hAnsi="Arial Nova"/>
                <w:sz w:val="20"/>
                <w:szCs w:val="20"/>
              </w:rPr>
            </w:pPr>
            <w:r w:rsidRPr="00643A43">
              <w:rPr>
                <w:rFonts w:ascii="Arial Nova" w:hAnsi="Arial Nova"/>
                <w:sz w:val="20"/>
                <w:szCs w:val="20"/>
              </w:rPr>
              <w:t>Quality</w:t>
            </w:r>
            <w:r w:rsidR="00F73A4C" w:rsidRPr="00643A43">
              <w:rPr>
                <w:rFonts w:ascii="Arial Nova" w:hAnsi="Arial Nova"/>
                <w:sz w:val="20"/>
                <w:szCs w:val="20"/>
              </w:rPr>
              <w:t xml:space="preserve"> </w:t>
            </w:r>
            <w:r w:rsidRPr="00643A43">
              <w:rPr>
                <w:rFonts w:ascii="Arial Nova" w:hAnsi="Arial Nova"/>
                <w:sz w:val="20"/>
                <w:szCs w:val="20"/>
              </w:rPr>
              <w:t>rating</w:t>
            </w:r>
            <w:r w:rsidR="00F73A4C" w:rsidRPr="00643A43">
              <w:rPr>
                <w:rFonts w:ascii="Arial Nova" w:hAnsi="Arial Nova"/>
                <w:sz w:val="20"/>
                <w:szCs w:val="20"/>
              </w:rPr>
              <w:t xml:space="preserve"> </w:t>
            </w:r>
            <w:r w:rsidRPr="00643A43">
              <w:rPr>
                <w:rFonts w:ascii="Arial Nova" w:hAnsi="Arial Nova"/>
                <w:sz w:val="20"/>
                <w:szCs w:val="20"/>
              </w:rPr>
              <w:t>(all</w:t>
            </w:r>
            <w:r w:rsidR="00F73A4C" w:rsidRPr="00643A43">
              <w:rPr>
                <w:rFonts w:ascii="Arial Nova" w:hAnsi="Arial Nova"/>
                <w:sz w:val="20"/>
                <w:szCs w:val="20"/>
              </w:rPr>
              <w:t xml:space="preserve"> </w:t>
            </w:r>
            <w:r w:rsidRPr="00643A43">
              <w:rPr>
                <w:rFonts w:ascii="Arial Nova" w:hAnsi="Arial Nova"/>
                <w:sz w:val="20"/>
                <w:szCs w:val="20"/>
              </w:rPr>
              <w:t>actors)</w:t>
            </w:r>
          </w:p>
        </w:tc>
        <w:tc>
          <w:tcPr>
            <w:tcW w:w="765" w:type="dxa"/>
            <w:vAlign w:val="bottom"/>
          </w:tcPr>
          <w:p w14:paraId="5011025F" w14:textId="77777777" w:rsidR="00F53F3C" w:rsidRPr="00643A43" w:rsidRDefault="00F53F3C" w:rsidP="00550EEC">
            <w:pPr>
              <w:pStyle w:val="TableParagraph"/>
              <w:spacing w:line="240" w:lineRule="auto"/>
              <w:rPr>
                <w:rFonts w:ascii="Arial Nova" w:hAnsi="Arial Nova"/>
                <w:sz w:val="20"/>
                <w:szCs w:val="20"/>
              </w:rPr>
            </w:pPr>
            <w:r w:rsidRPr="00643A43">
              <w:rPr>
                <w:rFonts w:ascii="Arial Nova" w:hAnsi="Arial Nova"/>
                <w:sz w:val="20"/>
                <w:szCs w:val="20"/>
              </w:rPr>
              <w:t>3</w:t>
            </w:r>
            <w:r w:rsidRPr="00643A43">
              <w:rPr>
                <w:rFonts w:ascii="Arial Nova" w:hAnsi="Arial Nova"/>
                <w:i/>
                <w:sz w:val="20"/>
                <w:szCs w:val="20"/>
              </w:rPr>
              <w:t>.</w:t>
            </w:r>
            <w:r w:rsidRPr="00643A43">
              <w:rPr>
                <w:rFonts w:ascii="Arial Nova" w:hAnsi="Arial Nova"/>
                <w:sz w:val="20"/>
                <w:szCs w:val="20"/>
              </w:rPr>
              <w:t>5</w:t>
            </w:r>
          </w:p>
        </w:tc>
        <w:tc>
          <w:tcPr>
            <w:tcW w:w="1125" w:type="dxa"/>
            <w:vAlign w:val="bottom"/>
          </w:tcPr>
          <w:p w14:paraId="3794E375" w14:textId="77777777" w:rsidR="00F53F3C" w:rsidRPr="00643A43" w:rsidRDefault="00F53F3C" w:rsidP="00550EEC">
            <w:pPr>
              <w:pStyle w:val="TableParagraph"/>
              <w:spacing w:line="240" w:lineRule="auto"/>
              <w:rPr>
                <w:rFonts w:ascii="Arial Nova" w:hAnsi="Arial Nova"/>
                <w:sz w:val="20"/>
                <w:szCs w:val="20"/>
              </w:rPr>
            </w:pPr>
            <w:r w:rsidRPr="00643A43">
              <w:rPr>
                <w:rFonts w:ascii="Arial Nova" w:hAnsi="Arial Nova"/>
                <w:sz w:val="20"/>
                <w:szCs w:val="20"/>
              </w:rPr>
              <w:t>1</w:t>
            </w:r>
            <w:r w:rsidRPr="00643A43">
              <w:rPr>
                <w:rFonts w:ascii="Arial Nova" w:hAnsi="Arial Nova"/>
                <w:i/>
                <w:sz w:val="20"/>
                <w:szCs w:val="20"/>
              </w:rPr>
              <w:t>.</w:t>
            </w:r>
            <w:r w:rsidRPr="00643A43">
              <w:rPr>
                <w:rFonts w:ascii="Arial Nova" w:hAnsi="Arial Nova"/>
                <w:sz w:val="20"/>
                <w:szCs w:val="20"/>
              </w:rPr>
              <w:t>1</w:t>
            </w:r>
          </w:p>
        </w:tc>
        <w:tc>
          <w:tcPr>
            <w:tcW w:w="1170" w:type="dxa"/>
            <w:vAlign w:val="bottom"/>
          </w:tcPr>
          <w:p w14:paraId="65E6DD63" w14:textId="77777777" w:rsidR="00F53F3C" w:rsidRPr="00643A43" w:rsidRDefault="00F53F3C" w:rsidP="00550EEC">
            <w:pPr>
              <w:pStyle w:val="TableParagraph"/>
              <w:spacing w:line="240" w:lineRule="auto"/>
              <w:rPr>
                <w:rFonts w:ascii="Arial Nova" w:hAnsi="Arial Nova"/>
                <w:sz w:val="20"/>
                <w:szCs w:val="20"/>
              </w:rPr>
            </w:pPr>
            <w:r w:rsidRPr="00643A43">
              <w:rPr>
                <w:rFonts w:ascii="Arial Nova" w:hAnsi="Arial Nova"/>
                <w:sz w:val="20"/>
                <w:szCs w:val="20"/>
              </w:rPr>
              <w:t>1</w:t>
            </w:r>
          </w:p>
        </w:tc>
        <w:tc>
          <w:tcPr>
            <w:tcW w:w="1180" w:type="dxa"/>
            <w:vAlign w:val="bottom"/>
          </w:tcPr>
          <w:p w14:paraId="64C80FA8" w14:textId="77777777" w:rsidR="00F53F3C" w:rsidRPr="00643A43" w:rsidRDefault="00F53F3C" w:rsidP="00550EEC">
            <w:pPr>
              <w:pStyle w:val="TableParagraph"/>
              <w:spacing w:line="240" w:lineRule="auto"/>
              <w:rPr>
                <w:rFonts w:ascii="Arial Nova" w:hAnsi="Arial Nova"/>
                <w:sz w:val="20"/>
                <w:szCs w:val="20"/>
              </w:rPr>
            </w:pPr>
            <w:r w:rsidRPr="00643A43">
              <w:rPr>
                <w:rFonts w:ascii="Arial Nova" w:hAnsi="Arial Nova"/>
                <w:sz w:val="20"/>
                <w:szCs w:val="20"/>
              </w:rPr>
              <w:t>5</w:t>
            </w:r>
          </w:p>
        </w:tc>
        <w:tc>
          <w:tcPr>
            <w:tcW w:w="1048" w:type="dxa"/>
            <w:vAlign w:val="bottom"/>
          </w:tcPr>
          <w:p w14:paraId="6A0D8110" w14:textId="77777777" w:rsidR="00F53F3C" w:rsidRPr="00643A43" w:rsidRDefault="00F53F3C" w:rsidP="00550EEC">
            <w:pPr>
              <w:pStyle w:val="TableParagraph"/>
              <w:spacing w:line="240" w:lineRule="auto"/>
              <w:rPr>
                <w:rFonts w:ascii="Arial Nova" w:hAnsi="Arial Nova"/>
                <w:sz w:val="20"/>
                <w:szCs w:val="20"/>
              </w:rPr>
            </w:pPr>
            <w:r w:rsidRPr="00643A43">
              <w:rPr>
                <w:rFonts w:ascii="Arial Nova" w:hAnsi="Arial Nova"/>
                <w:sz w:val="20"/>
                <w:szCs w:val="20"/>
              </w:rPr>
              <w:t>3</w:t>
            </w:r>
          </w:p>
        </w:tc>
        <w:tc>
          <w:tcPr>
            <w:tcW w:w="993" w:type="dxa"/>
            <w:vAlign w:val="bottom"/>
          </w:tcPr>
          <w:p w14:paraId="231D2545" w14:textId="77777777" w:rsidR="00F53F3C" w:rsidRPr="00643A43" w:rsidRDefault="00F53F3C" w:rsidP="00550EEC">
            <w:pPr>
              <w:pStyle w:val="TableParagraph"/>
              <w:spacing w:line="240" w:lineRule="auto"/>
              <w:rPr>
                <w:rFonts w:ascii="Arial Nova" w:hAnsi="Arial Nova"/>
                <w:sz w:val="20"/>
                <w:szCs w:val="20"/>
              </w:rPr>
            </w:pPr>
            <w:r w:rsidRPr="00643A43">
              <w:rPr>
                <w:rFonts w:ascii="Arial Nova" w:hAnsi="Arial Nova"/>
                <w:sz w:val="20"/>
                <w:szCs w:val="20"/>
              </w:rPr>
              <w:t>4</w:t>
            </w:r>
          </w:p>
        </w:tc>
      </w:tr>
      <w:tr w:rsidR="00643A43" w:rsidRPr="00643A43" w14:paraId="1F826BE4" w14:textId="77777777" w:rsidTr="00BB395D">
        <w:trPr>
          <w:trHeight w:val="144"/>
        </w:trPr>
        <w:tc>
          <w:tcPr>
            <w:tcW w:w="2790" w:type="dxa"/>
            <w:vAlign w:val="bottom"/>
          </w:tcPr>
          <w:p w14:paraId="1311E86D" w14:textId="1B34BA65" w:rsidR="00F53F3C" w:rsidRPr="00643A43" w:rsidRDefault="00F53F3C" w:rsidP="00550EEC">
            <w:pPr>
              <w:pStyle w:val="TableParagraph"/>
              <w:spacing w:line="240" w:lineRule="auto"/>
              <w:jc w:val="left"/>
              <w:rPr>
                <w:rFonts w:ascii="Arial Nova" w:hAnsi="Arial Nova"/>
                <w:sz w:val="20"/>
                <w:szCs w:val="20"/>
              </w:rPr>
            </w:pPr>
            <w:r w:rsidRPr="00643A43">
              <w:rPr>
                <w:rFonts w:ascii="Arial Nova" w:hAnsi="Arial Nova"/>
                <w:sz w:val="20"/>
                <w:szCs w:val="20"/>
              </w:rPr>
              <w:t>Price</w:t>
            </w:r>
            <w:r w:rsidR="00F73A4C" w:rsidRPr="00643A43">
              <w:rPr>
                <w:rFonts w:ascii="Arial Nova" w:hAnsi="Arial Nova"/>
                <w:sz w:val="20"/>
                <w:szCs w:val="20"/>
              </w:rPr>
              <w:t xml:space="preserve"> </w:t>
            </w:r>
            <w:r w:rsidRPr="00643A43">
              <w:rPr>
                <w:rFonts w:ascii="Arial Nova" w:hAnsi="Arial Nova"/>
                <w:sz w:val="20"/>
                <w:szCs w:val="20"/>
              </w:rPr>
              <w:t>rating</w:t>
            </w:r>
            <w:r w:rsidR="00F73A4C" w:rsidRPr="00643A43">
              <w:rPr>
                <w:rFonts w:ascii="Arial Nova" w:hAnsi="Arial Nova"/>
                <w:sz w:val="20"/>
                <w:szCs w:val="20"/>
              </w:rPr>
              <w:t xml:space="preserve"> </w:t>
            </w:r>
            <w:r w:rsidRPr="00643A43">
              <w:rPr>
                <w:rFonts w:ascii="Arial Nova" w:hAnsi="Arial Nova"/>
                <w:sz w:val="20"/>
                <w:szCs w:val="20"/>
              </w:rPr>
              <w:t>(all</w:t>
            </w:r>
            <w:r w:rsidR="00F73A4C" w:rsidRPr="00643A43">
              <w:rPr>
                <w:rFonts w:ascii="Arial Nova" w:hAnsi="Arial Nova"/>
                <w:sz w:val="20"/>
                <w:szCs w:val="20"/>
              </w:rPr>
              <w:t xml:space="preserve"> </w:t>
            </w:r>
            <w:r w:rsidRPr="00643A43">
              <w:rPr>
                <w:rFonts w:ascii="Arial Nova" w:hAnsi="Arial Nova"/>
                <w:sz w:val="20"/>
                <w:szCs w:val="20"/>
              </w:rPr>
              <w:t>actors)</w:t>
            </w:r>
          </w:p>
        </w:tc>
        <w:tc>
          <w:tcPr>
            <w:tcW w:w="765" w:type="dxa"/>
            <w:vAlign w:val="bottom"/>
          </w:tcPr>
          <w:p w14:paraId="310E4A2E" w14:textId="77777777" w:rsidR="00F53F3C" w:rsidRPr="00643A43" w:rsidRDefault="00F53F3C" w:rsidP="00550EEC">
            <w:pPr>
              <w:pStyle w:val="TableParagraph"/>
              <w:spacing w:line="240" w:lineRule="auto"/>
              <w:rPr>
                <w:rFonts w:ascii="Arial Nova" w:hAnsi="Arial Nova"/>
                <w:sz w:val="20"/>
                <w:szCs w:val="20"/>
              </w:rPr>
            </w:pPr>
            <w:r w:rsidRPr="00643A43">
              <w:rPr>
                <w:rFonts w:ascii="Arial Nova" w:hAnsi="Arial Nova"/>
                <w:sz w:val="20"/>
                <w:szCs w:val="20"/>
              </w:rPr>
              <w:t>3</w:t>
            </w:r>
            <w:r w:rsidRPr="00643A43">
              <w:rPr>
                <w:rFonts w:ascii="Arial Nova" w:hAnsi="Arial Nova"/>
                <w:i/>
                <w:sz w:val="20"/>
                <w:szCs w:val="20"/>
              </w:rPr>
              <w:t>.</w:t>
            </w:r>
            <w:r w:rsidRPr="00643A43">
              <w:rPr>
                <w:rFonts w:ascii="Arial Nova" w:hAnsi="Arial Nova"/>
                <w:sz w:val="20"/>
                <w:szCs w:val="20"/>
              </w:rPr>
              <w:t>04</w:t>
            </w:r>
          </w:p>
        </w:tc>
        <w:tc>
          <w:tcPr>
            <w:tcW w:w="1125" w:type="dxa"/>
            <w:vAlign w:val="bottom"/>
          </w:tcPr>
          <w:p w14:paraId="0C40A37A" w14:textId="77777777" w:rsidR="00F53F3C" w:rsidRPr="00643A43" w:rsidRDefault="00F53F3C" w:rsidP="00550EEC">
            <w:pPr>
              <w:pStyle w:val="TableParagraph"/>
              <w:spacing w:line="240" w:lineRule="auto"/>
              <w:rPr>
                <w:rFonts w:ascii="Arial Nova" w:hAnsi="Arial Nova"/>
                <w:sz w:val="20"/>
                <w:szCs w:val="20"/>
              </w:rPr>
            </w:pPr>
            <w:r w:rsidRPr="00643A43">
              <w:rPr>
                <w:rFonts w:ascii="Arial Nova" w:hAnsi="Arial Nova"/>
                <w:sz w:val="20"/>
                <w:szCs w:val="20"/>
              </w:rPr>
              <w:t>1</w:t>
            </w:r>
            <w:r w:rsidRPr="00643A43">
              <w:rPr>
                <w:rFonts w:ascii="Arial Nova" w:hAnsi="Arial Nova"/>
                <w:i/>
                <w:sz w:val="20"/>
                <w:szCs w:val="20"/>
              </w:rPr>
              <w:t>.</w:t>
            </w:r>
            <w:r w:rsidRPr="00643A43">
              <w:rPr>
                <w:rFonts w:ascii="Arial Nova" w:hAnsi="Arial Nova"/>
                <w:sz w:val="20"/>
                <w:szCs w:val="20"/>
              </w:rPr>
              <w:t>08</w:t>
            </w:r>
          </w:p>
        </w:tc>
        <w:tc>
          <w:tcPr>
            <w:tcW w:w="1170" w:type="dxa"/>
            <w:vAlign w:val="bottom"/>
          </w:tcPr>
          <w:p w14:paraId="26CC2DDA" w14:textId="77777777" w:rsidR="00F53F3C" w:rsidRPr="00643A43" w:rsidRDefault="00F53F3C" w:rsidP="00550EEC">
            <w:pPr>
              <w:pStyle w:val="TableParagraph"/>
              <w:spacing w:line="240" w:lineRule="auto"/>
              <w:rPr>
                <w:rFonts w:ascii="Arial Nova" w:hAnsi="Arial Nova"/>
                <w:sz w:val="20"/>
                <w:szCs w:val="20"/>
              </w:rPr>
            </w:pPr>
            <w:r w:rsidRPr="00643A43">
              <w:rPr>
                <w:rFonts w:ascii="Arial Nova" w:hAnsi="Arial Nova"/>
                <w:sz w:val="20"/>
                <w:szCs w:val="20"/>
              </w:rPr>
              <w:t>1</w:t>
            </w:r>
          </w:p>
        </w:tc>
        <w:tc>
          <w:tcPr>
            <w:tcW w:w="1180" w:type="dxa"/>
            <w:vAlign w:val="bottom"/>
          </w:tcPr>
          <w:p w14:paraId="0207D652" w14:textId="77777777" w:rsidR="00F53F3C" w:rsidRPr="00643A43" w:rsidRDefault="00F53F3C" w:rsidP="00550EEC">
            <w:pPr>
              <w:pStyle w:val="TableParagraph"/>
              <w:spacing w:line="240" w:lineRule="auto"/>
              <w:rPr>
                <w:rFonts w:ascii="Arial Nova" w:hAnsi="Arial Nova"/>
                <w:sz w:val="20"/>
                <w:szCs w:val="20"/>
              </w:rPr>
            </w:pPr>
            <w:r w:rsidRPr="00643A43">
              <w:rPr>
                <w:rFonts w:ascii="Arial Nova" w:hAnsi="Arial Nova"/>
                <w:sz w:val="20"/>
                <w:szCs w:val="20"/>
              </w:rPr>
              <w:t>5</w:t>
            </w:r>
          </w:p>
        </w:tc>
        <w:tc>
          <w:tcPr>
            <w:tcW w:w="1048" w:type="dxa"/>
            <w:vAlign w:val="bottom"/>
          </w:tcPr>
          <w:p w14:paraId="01B5BE44" w14:textId="77777777" w:rsidR="00F53F3C" w:rsidRPr="00643A43" w:rsidRDefault="00F53F3C" w:rsidP="00550EEC">
            <w:pPr>
              <w:pStyle w:val="TableParagraph"/>
              <w:spacing w:line="240" w:lineRule="auto"/>
              <w:rPr>
                <w:rFonts w:ascii="Arial Nova" w:hAnsi="Arial Nova"/>
                <w:sz w:val="20"/>
                <w:szCs w:val="20"/>
              </w:rPr>
            </w:pPr>
            <w:r w:rsidRPr="00643A43">
              <w:rPr>
                <w:rFonts w:ascii="Arial Nova" w:hAnsi="Arial Nova"/>
                <w:sz w:val="20"/>
                <w:szCs w:val="20"/>
              </w:rPr>
              <w:t>2</w:t>
            </w:r>
          </w:p>
        </w:tc>
        <w:tc>
          <w:tcPr>
            <w:tcW w:w="993" w:type="dxa"/>
            <w:vAlign w:val="bottom"/>
          </w:tcPr>
          <w:p w14:paraId="3450EC35" w14:textId="77777777" w:rsidR="00F53F3C" w:rsidRPr="00643A43" w:rsidRDefault="00F53F3C" w:rsidP="00550EEC">
            <w:pPr>
              <w:pStyle w:val="TableParagraph"/>
              <w:spacing w:line="240" w:lineRule="auto"/>
              <w:rPr>
                <w:rFonts w:ascii="Arial Nova" w:hAnsi="Arial Nova"/>
                <w:sz w:val="20"/>
                <w:szCs w:val="20"/>
              </w:rPr>
            </w:pPr>
            <w:r w:rsidRPr="00643A43">
              <w:rPr>
                <w:rFonts w:ascii="Arial Nova" w:hAnsi="Arial Nova"/>
                <w:sz w:val="20"/>
                <w:szCs w:val="20"/>
              </w:rPr>
              <w:t>4</w:t>
            </w:r>
          </w:p>
        </w:tc>
      </w:tr>
      <w:tr w:rsidR="00643A43" w:rsidRPr="00643A43" w14:paraId="2D236332" w14:textId="77777777" w:rsidTr="00BB395D">
        <w:trPr>
          <w:trHeight w:val="144"/>
        </w:trPr>
        <w:tc>
          <w:tcPr>
            <w:tcW w:w="2790" w:type="dxa"/>
            <w:tcBorders>
              <w:bottom w:val="single" w:sz="4" w:space="0" w:color="000000"/>
            </w:tcBorders>
            <w:vAlign w:val="bottom"/>
          </w:tcPr>
          <w:p w14:paraId="6971D654" w14:textId="559F4FA8" w:rsidR="00F53F3C" w:rsidRPr="00643A43" w:rsidRDefault="00F53F3C" w:rsidP="00550EEC">
            <w:pPr>
              <w:pStyle w:val="TableParagraph"/>
              <w:spacing w:line="240" w:lineRule="auto"/>
              <w:jc w:val="left"/>
              <w:rPr>
                <w:rFonts w:ascii="Arial Nova" w:hAnsi="Arial Nova"/>
                <w:sz w:val="20"/>
                <w:szCs w:val="20"/>
              </w:rPr>
            </w:pPr>
            <w:r w:rsidRPr="00643A43">
              <w:rPr>
                <w:rFonts w:ascii="Arial Nova" w:hAnsi="Arial Nova"/>
                <w:sz w:val="20"/>
                <w:szCs w:val="20"/>
              </w:rPr>
              <w:t>Reputation</w:t>
            </w:r>
            <w:r w:rsidR="00F73A4C" w:rsidRPr="00643A43">
              <w:rPr>
                <w:rFonts w:ascii="Arial Nova" w:hAnsi="Arial Nova"/>
                <w:sz w:val="20"/>
                <w:szCs w:val="20"/>
              </w:rPr>
              <w:t xml:space="preserve"> </w:t>
            </w:r>
            <w:r w:rsidRPr="00643A43">
              <w:rPr>
                <w:rFonts w:ascii="Arial Nova" w:hAnsi="Arial Nova"/>
                <w:sz w:val="20"/>
                <w:szCs w:val="20"/>
              </w:rPr>
              <w:t>rating</w:t>
            </w:r>
            <w:r w:rsidR="00F73A4C" w:rsidRPr="00643A43">
              <w:rPr>
                <w:rFonts w:ascii="Arial Nova" w:hAnsi="Arial Nova"/>
                <w:sz w:val="20"/>
                <w:szCs w:val="20"/>
              </w:rPr>
              <w:t xml:space="preserve"> </w:t>
            </w:r>
            <w:r w:rsidRPr="00643A43">
              <w:rPr>
                <w:rFonts w:ascii="Arial Nova" w:hAnsi="Arial Nova"/>
                <w:sz w:val="20"/>
                <w:szCs w:val="20"/>
              </w:rPr>
              <w:t>(all</w:t>
            </w:r>
            <w:r w:rsidR="00F73A4C" w:rsidRPr="00643A43">
              <w:rPr>
                <w:rFonts w:ascii="Arial Nova" w:hAnsi="Arial Nova"/>
                <w:sz w:val="20"/>
                <w:szCs w:val="20"/>
              </w:rPr>
              <w:t xml:space="preserve"> </w:t>
            </w:r>
            <w:r w:rsidRPr="00643A43">
              <w:rPr>
                <w:rFonts w:ascii="Arial Nova" w:hAnsi="Arial Nova"/>
                <w:sz w:val="20"/>
                <w:szCs w:val="20"/>
              </w:rPr>
              <w:t>actors)</w:t>
            </w:r>
          </w:p>
        </w:tc>
        <w:tc>
          <w:tcPr>
            <w:tcW w:w="765" w:type="dxa"/>
            <w:tcBorders>
              <w:bottom w:val="single" w:sz="4" w:space="0" w:color="000000"/>
            </w:tcBorders>
            <w:vAlign w:val="bottom"/>
          </w:tcPr>
          <w:p w14:paraId="4F383FD0" w14:textId="77777777" w:rsidR="00F53F3C" w:rsidRPr="00643A43" w:rsidRDefault="00F53F3C" w:rsidP="00550EEC">
            <w:pPr>
              <w:pStyle w:val="TableParagraph"/>
              <w:spacing w:line="240" w:lineRule="auto"/>
              <w:rPr>
                <w:rFonts w:ascii="Arial Nova" w:hAnsi="Arial Nova"/>
                <w:sz w:val="20"/>
                <w:szCs w:val="20"/>
              </w:rPr>
            </w:pPr>
            <w:r w:rsidRPr="00643A43">
              <w:rPr>
                <w:rFonts w:ascii="Arial Nova" w:hAnsi="Arial Nova"/>
                <w:sz w:val="20"/>
                <w:szCs w:val="20"/>
              </w:rPr>
              <w:t>3</w:t>
            </w:r>
            <w:r w:rsidRPr="00643A43">
              <w:rPr>
                <w:rFonts w:ascii="Arial Nova" w:hAnsi="Arial Nova"/>
                <w:i/>
                <w:sz w:val="20"/>
                <w:szCs w:val="20"/>
              </w:rPr>
              <w:t>.</w:t>
            </w:r>
            <w:r w:rsidRPr="00643A43">
              <w:rPr>
                <w:rFonts w:ascii="Arial Nova" w:hAnsi="Arial Nova"/>
                <w:sz w:val="20"/>
                <w:szCs w:val="20"/>
              </w:rPr>
              <w:t>83</w:t>
            </w:r>
          </w:p>
        </w:tc>
        <w:tc>
          <w:tcPr>
            <w:tcW w:w="1125" w:type="dxa"/>
            <w:tcBorders>
              <w:bottom w:val="single" w:sz="4" w:space="0" w:color="000000"/>
            </w:tcBorders>
            <w:vAlign w:val="bottom"/>
          </w:tcPr>
          <w:p w14:paraId="3BF4EC99" w14:textId="77777777" w:rsidR="00F53F3C" w:rsidRPr="00643A43" w:rsidRDefault="00F53F3C" w:rsidP="00550EEC">
            <w:pPr>
              <w:pStyle w:val="TableParagraph"/>
              <w:spacing w:line="240" w:lineRule="auto"/>
              <w:rPr>
                <w:rFonts w:ascii="Arial Nova" w:hAnsi="Arial Nova"/>
                <w:sz w:val="20"/>
                <w:szCs w:val="20"/>
              </w:rPr>
            </w:pPr>
            <w:r w:rsidRPr="00643A43">
              <w:rPr>
                <w:rFonts w:ascii="Arial Nova" w:hAnsi="Arial Nova"/>
                <w:sz w:val="20"/>
                <w:szCs w:val="20"/>
              </w:rPr>
              <w:t>1</w:t>
            </w:r>
            <w:r w:rsidRPr="00643A43">
              <w:rPr>
                <w:rFonts w:ascii="Arial Nova" w:hAnsi="Arial Nova"/>
                <w:i/>
                <w:sz w:val="20"/>
                <w:szCs w:val="20"/>
              </w:rPr>
              <w:t>.</w:t>
            </w:r>
            <w:r w:rsidRPr="00643A43">
              <w:rPr>
                <w:rFonts w:ascii="Arial Nova" w:hAnsi="Arial Nova"/>
                <w:sz w:val="20"/>
                <w:szCs w:val="20"/>
              </w:rPr>
              <w:t>02</w:t>
            </w:r>
          </w:p>
        </w:tc>
        <w:tc>
          <w:tcPr>
            <w:tcW w:w="1170" w:type="dxa"/>
            <w:tcBorders>
              <w:bottom w:val="single" w:sz="4" w:space="0" w:color="000000"/>
            </w:tcBorders>
            <w:vAlign w:val="bottom"/>
          </w:tcPr>
          <w:p w14:paraId="3E2581D9" w14:textId="77777777" w:rsidR="00F53F3C" w:rsidRPr="00643A43" w:rsidRDefault="00F53F3C" w:rsidP="00550EEC">
            <w:pPr>
              <w:pStyle w:val="TableParagraph"/>
              <w:spacing w:line="240" w:lineRule="auto"/>
              <w:rPr>
                <w:rFonts w:ascii="Arial Nova" w:hAnsi="Arial Nova"/>
                <w:sz w:val="20"/>
                <w:szCs w:val="20"/>
              </w:rPr>
            </w:pPr>
            <w:r w:rsidRPr="00643A43">
              <w:rPr>
                <w:rFonts w:ascii="Arial Nova" w:hAnsi="Arial Nova"/>
                <w:sz w:val="20"/>
                <w:szCs w:val="20"/>
              </w:rPr>
              <w:t>1</w:t>
            </w:r>
          </w:p>
        </w:tc>
        <w:tc>
          <w:tcPr>
            <w:tcW w:w="1180" w:type="dxa"/>
            <w:tcBorders>
              <w:bottom w:val="single" w:sz="4" w:space="0" w:color="000000"/>
            </w:tcBorders>
            <w:vAlign w:val="bottom"/>
          </w:tcPr>
          <w:p w14:paraId="3FF33A9F" w14:textId="77777777" w:rsidR="00F53F3C" w:rsidRPr="00643A43" w:rsidRDefault="00F53F3C" w:rsidP="00550EEC">
            <w:pPr>
              <w:pStyle w:val="TableParagraph"/>
              <w:spacing w:line="240" w:lineRule="auto"/>
              <w:rPr>
                <w:rFonts w:ascii="Arial Nova" w:hAnsi="Arial Nova"/>
                <w:sz w:val="20"/>
                <w:szCs w:val="20"/>
              </w:rPr>
            </w:pPr>
            <w:r w:rsidRPr="00643A43">
              <w:rPr>
                <w:rFonts w:ascii="Arial Nova" w:hAnsi="Arial Nova"/>
                <w:sz w:val="20"/>
                <w:szCs w:val="20"/>
              </w:rPr>
              <w:t>5</w:t>
            </w:r>
          </w:p>
        </w:tc>
        <w:tc>
          <w:tcPr>
            <w:tcW w:w="1048" w:type="dxa"/>
            <w:tcBorders>
              <w:bottom w:val="single" w:sz="4" w:space="0" w:color="000000"/>
            </w:tcBorders>
            <w:vAlign w:val="bottom"/>
          </w:tcPr>
          <w:p w14:paraId="711CC8F7" w14:textId="77777777" w:rsidR="00F53F3C" w:rsidRPr="00643A43" w:rsidRDefault="00F53F3C" w:rsidP="00550EEC">
            <w:pPr>
              <w:pStyle w:val="TableParagraph"/>
              <w:spacing w:line="240" w:lineRule="auto"/>
              <w:rPr>
                <w:rFonts w:ascii="Arial Nova" w:hAnsi="Arial Nova"/>
                <w:sz w:val="20"/>
                <w:szCs w:val="20"/>
              </w:rPr>
            </w:pPr>
            <w:r w:rsidRPr="00643A43">
              <w:rPr>
                <w:rFonts w:ascii="Arial Nova" w:hAnsi="Arial Nova"/>
                <w:sz w:val="20"/>
                <w:szCs w:val="20"/>
              </w:rPr>
              <w:t>3</w:t>
            </w:r>
          </w:p>
        </w:tc>
        <w:tc>
          <w:tcPr>
            <w:tcW w:w="993" w:type="dxa"/>
            <w:tcBorders>
              <w:bottom w:val="single" w:sz="4" w:space="0" w:color="000000"/>
            </w:tcBorders>
            <w:vAlign w:val="bottom"/>
          </w:tcPr>
          <w:p w14:paraId="78569873" w14:textId="77777777" w:rsidR="00F53F3C" w:rsidRPr="00643A43" w:rsidRDefault="00F53F3C" w:rsidP="00550EEC">
            <w:pPr>
              <w:pStyle w:val="TableParagraph"/>
              <w:spacing w:line="240" w:lineRule="auto"/>
              <w:rPr>
                <w:rFonts w:ascii="Arial Nova" w:hAnsi="Arial Nova"/>
                <w:sz w:val="20"/>
                <w:szCs w:val="20"/>
              </w:rPr>
            </w:pPr>
            <w:r w:rsidRPr="00643A43">
              <w:rPr>
                <w:rFonts w:ascii="Arial Nova" w:hAnsi="Arial Nova"/>
                <w:sz w:val="20"/>
                <w:szCs w:val="20"/>
              </w:rPr>
              <w:t>5</w:t>
            </w:r>
          </w:p>
        </w:tc>
      </w:tr>
      <w:tr w:rsidR="00643A43" w:rsidRPr="00643A43" w14:paraId="5A856140" w14:textId="77777777" w:rsidTr="00BB395D">
        <w:trPr>
          <w:trHeight w:val="144"/>
        </w:trPr>
        <w:tc>
          <w:tcPr>
            <w:tcW w:w="2790" w:type="dxa"/>
            <w:tcBorders>
              <w:top w:val="single" w:sz="4" w:space="0" w:color="000000"/>
            </w:tcBorders>
            <w:vAlign w:val="bottom"/>
          </w:tcPr>
          <w:p w14:paraId="41A152E6" w14:textId="2F3E1EB1" w:rsidR="00F53F3C" w:rsidRPr="00643A43" w:rsidRDefault="00F53F3C" w:rsidP="00550EEC">
            <w:pPr>
              <w:pStyle w:val="TableParagraph"/>
              <w:spacing w:line="240" w:lineRule="auto"/>
              <w:jc w:val="left"/>
              <w:rPr>
                <w:rFonts w:ascii="Arial Nova" w:hAnsi="Arial Nova"/>
                <w:sz w:val="20"/>
                <w:szCs w:val="20"/>
              </w:rPr>
            </w:pPr>
            <w:r w:rsidRPr="00643A43">
              <w:rPr>
                <w:rFonts w:ascii="Arial Nova" w:hAnsi="Arial Nova"/>
                <w:sz w:val="20"/>
                <w:szCs w:val="20"/>
              </w:rPr>
              <w:t>Overall</w:t>
            </w:r>
            <w:r w:rsidR="00F73A4C" w:rsidRPr="00643A43">
              <w:rPr>
                <w:rFonts w:ascii="Arial Nova" w:hAnsi="Arial Nova"/>
                <w:sz w:val="20"/>
                <w:szCs w:val="20"/>
              </w:rPr>
              <w:t xml:space="preserve"> </w:t>
            </w:r>
            <w:r w:rsidRPr="00643A43">
              <w:rPr>
                <w:rFonts w:ascii="Arial Nova" w:hAnsi="Arial Nova"/>
                <w:sz w:val="20"/>
                <w:szCs w:val="20"/>
              </w:rPr>
              <w:t>rating</w:t>
            </w:r>
            <w:r w:rsidR="00F73A4C" w:rsidRPr="00643A43">
              <w:rPr>
                <w:rFonts w:ascii="Arial Nova" w:hAnsi="Arial Nova"/>
                <w:sz w:val="20"/>
                <w:szCs w:val="20"/>
              </w:rPr>
              <w:t xml:space="preserve"> </w:t>
            </w:r>
            <w:r w:rsidRPr="00643A43">
              <w:rPr>
                <w:rFonts w:ascii="Arial Nova" w:hAnsi="Arial Nova"/>
                <w:sz w:val="20"/>
                <w:szCs w:val="20"/>
              </w:rPr>
              <w:t>(dealers)</w:t>
            </w:r>
          </w:p>
        </w:tc>
        <w:tc>
          <w:tcPr>
            <w:tcW w:w="765" w:type="dxa"/>
            <w:tcBorders>
              <w:top w:val="single" w:sz="4" w:space="0" w:color="000000"/>
            </w:tcBorders>
            <w:vAlign w:val="bottom"/>
          </w:tcPr>
          <w:p w14:paraId="64F6244F" w14:textId="77777777" w:rsidR="00F53F3C" w:rsidRPr="00643A43" w:rsidRDefault="00F53F3C" w:rsidP="00550EEC">
            <w:pPr>
              <w:pStyle w:val="TableParagraph"/>
              <w:spacing w:line="240" w:lineRule="auto"/>
              <w:rPr>
                <w:rFonts w:ascii="Arial Nova" w:hAnsi="Arial Nova"/>
                <w:sz w:val="20"/>
                <w:szCs w:val="20"/>
              </w:rPr>
            </w:pPr>
            <w:r w:rsidRPr="00643A43">
              <w:rPr>
                <w:rFonts w:ascii="Arial Nova" w:hAnsi="Arial Nova"/>
                <w:sz w:val="20"/>
                <w:szCs w:val="20"/>
              </w:rPr>
              <w:t>3</w:t>
            </w:r>
            <w:r w:rsidRPr="00643A43">
              <w:rPr>
                <w:rFonts w:ascii="Arial Nova" w:hAnsi="Arial Nova"/>
                <w:i/>
                <w:sz w:val="20"/>
                <w:szCs w:val="20"/>
              </w:rPr>
              <w:t>.</w:t>
            </w:r>
            <w:r w:rsidRPr="00643A43">
              <w:rPr>
                <w:rFonts w:ascii="Arial Nova" w:hAnsi="Arial Nova"/>
                <w:sz w:val="20"/>
                <w:szCs w:val="20"/>
              </w:rPr>
              <w:t>59</w:t>
            </w:r>
          </w:p>
        </w:tc>
        <w:tc>
          <w:tcPr>
            <w:tcW w:w="1125" w:type="dxa"/>
            <w:tcBorders>
              <w:top w:val="single" w:sz="4" w:space="0" w:color="000000"/>
            </w:tcBorders>
            <w:vAlign w:val="bottom"/>
          </w:tcPr>
          <w:p w14:paraId="51DBD3F9" w14:textId="77777777" w:rsidR="00F53F3C" w:rsidRPr="00643A43" w:rsidRDefault="00F53F3C" w:rsidP="00550EEC">
            <w:pPr>
              <w:pStyle w:val="TableParagraph"/>
              <w:spacing w:line="240" w:lineRule="auto"/>
              <w:rPr>
                <w:rFonts w:ascii="Arial Nova" w:hAnsi="Arial Nova"/>
                <w:sz w:val="20"/>
                <w:szCs w:val="20"/>
              </w:rPr>
            </w:pPr>
            <w:r w:rsidRPr="00643A43">
              <w:rPr>
                <w:rFonts w:ascii="Arial Nova" w:hAnsi="Arial Nova"/>
                <w:sz w:val="20"/>
                <w:szCs w:val="20"/>
              </w:rPr>
              <w:t>0</w:t>
            </w:r>
            <w:r w:rsidRPr="00643A43">
              <w:rPr>
                <w:rFonts w:ascii="Arial Nova" w:hAnsi="Arial Nova"/>
                <w:i/>
                <w:sz w:val="20"/>
                <w:szCs w:val="20"/>
              </w:rPr>
              <w:t>.</w:t>
            </w:r>
            <w:r w:rsidRPr="00643A43">
              <w:rPr>
                <w:rFonts w:ascii="Arial Nova" w:hAnsi="Arial Nova"/>
                <w:sz w:val="20"/>
                <w:szCs w:val="20"/>
              </w:rPr>
              <w:t>74</w:t>
            </w:r>
          </w:p>
        </w:tc>
        <w:tc>
          <w:tcPr>
            <w:tcW w:w="1170" w:type="dxa"/>
            <w:tcBorders>
              <w:top w:val="single" w:sz="4" w:space="0" w:color="000000"/>
            </w:tcBorders>
            <w:vAlign w:val="bottom"/>
          </w:tcPr>
          <w:p w14:paraId="795FD929" w14:textId="77777777" w:rsidR="00F53F3C" w:rsidRPr="00643A43" w:rsidRDefault="00F53F3C" w:rsidP="00550EEC">
            <w:pPr>
              <w:pStyle w:val="TableParagraph"/>
              <w:spacing w:line="240" w:lineRule="auto"/>
              <w:rPr>
                <w:rFonts w:ascii="Arial Nova" w:hAnsi="Arial Nova"/>
                <w:sz w:val="20"/>
                <w:szCs w:val="20"/>
              </w:rPr>
            </w:pPr>
            <w:r w:rsidRPr="00643A43">
              <w:rPr>
                <w:rFonts w:ascii="Arial Nova" w:hAnsi="Arial Nova"/>
                <w:sz w:val="20"/>
                <w:szCs w:val="20"/>
              </w:rPr>
              <w:t>1</w:t>
            </w:r>
          </w:p>
        </w:tc>
        <w:tc>
          <w:tcPr>
            <w:tcW w:w="1180" w:type="dxa"/>
            <w:tcBorders>
              <w:top w:val="single" w:sz="4" w:space="0" w:color="000000"/>
            </w:tcBorders>
            <w:vAlign w:val="bottom"/>
          </w:tcPr>
          <w:p w14:paraId="6D1AF4B3" w14:textId="77777777" w:rsidR="00F53F3C" w:rsidRPr="00643A43" w:rsidRDefault="00F53F3C" w:rsidP="00550EEC">
            <w:pPr>
              <w:pStyle w:val="TableParagraph"/>
              <w:spacing w:line="240" w:lineRule="auto"/>
              <w:rPr>
                <w:rFonts w:ascii="Arial Nova" w:hAnsi="Arial Nova"/>
                <w:sz w:val="20"/>
                <w:szCs w:val="20"/>
              </w:rPr>
            </w:pPr>
            <w:r w:rsidRPr="00643A43">
              <w:rPr>
                <w:rFonts w:ascii="Arial Nova" w:hAnsi="Arial Nova"/>
                <w:sz w:val="20"/>
                <w:szCs w:val="20"/>
              </w:rPr>
              <w:t>5</w:t>
            </w:r>
          </w:p>
        </w:tc>
        <w:tc>
          <w:tcPr>
            <w:tcW w:w="1048" w:type="dxa"/>
            <w:tcBorders>
              <w:top w:val="single" w:sz="4" w:space="0" w:color="000000"/>
            </w:tcBorders>
            <w:vAlign w:val="bottom"/>
          </w:tcPr>
          <w:p w14:paraId="3E2A6C24" w14:textId="77777777" w:rsidR="00F53F3C" w:rsidRPr="00643A43" w:rsidRDefault="00F53F3C" w:rsidP="00550EEC">
            <w:pPr>
              <w:pStyle w:val="TableParagraph"/>
              <w:spacing w:line="240" w:lineRule="auto"/>
              <w:rPr>
                <w:rFonts w:ascii="Arial Nova" w:hAnsi="Arial Nova"/>
                <w:sz w:val="20"/>
                <w:szCs w:val="20"/>
              </w:rPr>
            </w:pPr>
            <w:r w:rsidRPr="00643A43">
              <w:rPr>
                <w:rFonts w:ascii="Arial Nova" w:hAnsi="Arial Nova"/>
                <w:sz w:val="20"/>
                <w:szCs w:val="20"/>
              </w:rPr>
              <w:t>3</w:t>
            </w:r>
            <w:r w:rsidRPr="00643A43">
              <w:rPr>
                <w:rFonts w:ascii="Arial Nova" w:hAnsi="Arial Nova"/>
                <w:i/>
                <w:sz w:val="20"/>
                <w:szCs w:val="20"/>
              </w:rPr>
              <w:t>.</w:t>
            </w:r>
            <w:r w:rsidRPr="00643A43">
              <w:rPr>
                <w:rFonts w:ascii="Arial Nova" w:hAnsi="Arial Nova"/>
                <w:sz w:val="20"/>
                <w:szCs w:val="20"/>
              </w:rPr>
              <w:t>2</w:t>
            </w:r>
          </w:p>
        </w:tc>
        <w:tc>
          <w:tcPr>
            <w:tcW w:w="993" w:type="dxa"/>
            <w:tcBorders>
              <w:top w:val="single" w:sz="4" w:space="0" w:color="000000"/>
            </w:tcBorders>
            <w:vAlign w:val="bottom"/>
          </w:tcPr>
          <w:p w14:paraId="7C837751" w14:textId="77777777" w:rsidR="00F53F3C" w:rsidRPr="00643A43" w:rsidRDefault="00F53F3C" w:rsidP="00550EEC">
            <w:pPr>
              <w:pStyle w:val="TableParagraph"/>
              <w:spacing w:line="240" w:lineRule="auto"/>
              <w:rPr>
                <w:rFonts w:ascii="Arial Nova" w:hAnsi="Arial Nova"/>
                <w:sz w:val="20"/>
                <w:szCs w:val="20"/>
              </w:rPr>
            </w:pPr>
            <w:r w:rsidRPr="00643A43">
              <w:rPr>
                <w:rFonts w:ascii="Arial Nova" w:hAnsi="Arial Nova"/>
                <w:sz w:val="20"/>
                <w:szCs w:val="20"/>
              </w:rPr>
              <w:t>4</w:t>
            </w:r>
          </w:p>
        </w:tc>
      </w:tr>
      <w:tr w:rsidR="00643A43" w:rsidRPr="00643A43" w14:paraId="338EE473" w14:textId="77777777" w:rsidTr="00BB395D">
        <w:trPr>
          <w:trHeight w:val="144"/>
        </w:trPr>
        <w:tc>
          <w:tcPr>
            <w:tcW w:w="2790" w:type="dxa"/>
            <w:vAlign w:val="bottom"/>
          </w:tcPr>
          <w:p w14:paraId="49F0B3C9" w14:textId="447C69C0" w:rsidR="00F53F3C" w:rsidRPr="00643A43" w:rsidRDefault="00F53F3C" w:rsidP="00550EEC">
            <w:pPr>
              <w:pStyle w:val="TableParagraph"/>
              <w:spacing w:line="240" w:lineRule="auto"/>
              <w:jc w:val="left"/>
              <w:rPr>
                <w:rFonts w:ascii="Arial Nova" w:hAnsi="Arial Nova"/>
                <w:sz w:val="20"/>
                <w:szCs w:val="20"/>
              </w:rPr>
            </w:pPr>
            <w:r w:rsidRPr="00643A43">
              <w:rPr>
                <w:rFonts w:ascii="Arial Nova" w:hAnsi="Arial Nova"/>
                <w:sz w:val="20"/>
                <w:szCs w:val="20"/>
              </w:rPr>
              <w:t>Location</w:t>
            </w:r>
            <w:r w:rsidR="00F73A4C" w:rsidRPr="00643A43">
              <w:rPr>
                <w:rFonts w:ascii="Arial Nova" w:hAnsi="Arial Nova"/>
                <w:sz w:val="20"/>
                <w:szCs w:val="20"/>
              </w:rPr>
              <w:t xml:space="preserve"> </w:t>
            </w:r>
            <w:r w:rsidRPr="00643A43">
              <w:rPr>
                <w:rFonts w:ascii="Arial Nova" w:hAnsi="Arial Nova"/>
                <w:sz w:val="20"/>
                <w:szCs w:val="20"/>
              </w:rPr>
              <w:t>rating</w:t>
            </w:r>
            <w:r w:rsidR="00F73A4C" w:rsidRPr="00643A43">
              <w:rPr>
                <w:rFonts w:ascii="Arial Nova" w:hAnsi="Arial Nova"/>
                <w:sz w:val="20"/>
                <w:szCs w:val="20"/>
              </w:rPr>
              <w:t xml:space="preserve"> </w:t>
            </w:r>
            <w:r w:rsidRPr="00643A43">
              <w:rPr>
                <w:rFonts w:ascii="Arial Nova" w:hAnsi="Arial Nova"/>
                <w:sz w:val="20"/>
                <w:szCs w:val="20"/>
              </w:rPr>
              <w:t>(dealers)</w:t>
            </w:r>
          </w:p>
        </w:tc>
        <w:tc>
          <w:tcPr>
            <w:tcW w:w="765" w:type="dxa"/>
            <w:vAlign w:val="bottom"/>
          </w:tcPr>
          <w:p w14:paraId="322DF033" w14:textId="77777777" w:rsidR="00F53F3C" w:rsidRPr="00643A43" w:rsidRDefault="00F53F3C" w:rsidP="00550EEC">
            <w:pPr>
              <w:pStyle w:val="TableParagraph"/>
              <w:spacing w:line="240" w:lineRule="auto"/>
              <w:rPr>
                <w:rFonts w:ascii="Arial Nova" w:hAnsi="Arial Nova"/>
                <w:sz w:val="20"/>
                <w:szCs w:val="20"/>
              </w:rPr>
            </w:pPr>
            <w:r w:rsidRPr="00643A43">
              <w:rPr>
                <w:rFonts w:ascii="Arial Nova" w:hAnsi="Arial Nova"/>
                <w:sz w:val="20"/>
                <w:szCs w:val="20"/>
              </w:rPr>
              <w:t>3</w:t>
            </w:r>
            <w:r w:rsidRPr="00643A43">
              <w:rPr>
                <w:rFonts w:ascii="Arial Nova" w:hAnsi="Arial Nova"/>
                <w:i/>
                <w:sz w:val="20"/>
                <w:szCs w:val="20"/>
              </w:rPr>
              <w:t>.</w:t>
            </w:r>
            <w:r w:rsidRPr="00643A43">
              <w:rPr>
                <w:rFonts w:ascii="Arial Nova" w:hAnsi="Arial Nova"/>
                <w:sz w:val="20"/>
                <w:szCs w:val="20"/>
              </w:rPr>
              <w:t>65</w:t>
            </w:r>
          </w:p>
        </w:tc>
        <w:tc>
          <w:tcPr>
            <w:tcW w:w="1125" w:type="dxa"/>
            <w:vAlign w:val="bottom"/>
          </w:tcPr>
          <w:p w14:paraId="2764A7A0" w14:textId="77777777" w:rsidR="00F53F3C" w:rsidRPr="00643A43" w:rsidRDefault="00F53F3C" w:rsidP="00550EEC">
            <w:pPr>
              <w:pStyle w:val="TableParagraph"/>
              <w:spacing w:line="240" w:lineRule="auto"/>
              <w:rPr>
                <w:rFonts w:ascii="Arial Nova" w:hAnsi="Arial Nova"/>
                <w:sz w:val="20"/>
                <w:szCs w:val="20"/>
              </w:rPr>
            </w:pPr>
            <w:r w:rsidRPr="00643A43">
              <w:rPr>
                <w:rFonts w:ascii="Arial Nova" w:hAnsi="Arial Nova"/>
                <w:sz w:val="20"/>
                <w:szCs w:val="20"/>
              </w:rPr>
              <w:t>1</w:t>
            </w:r>
            <w:r w:rsidRPr="00643A43">
              <w:rPr>
                <w:rFonts w:ascii="Arial Nova" w:hAnsi="Arial Nova"/>
                <w:i/>
                <w:sz w:val="20"/>
                <w:szCs w:val="20"/>
              </w:rPr>
              <w:t>.</w:t>
            </w:r>
            <w:r w:rsidRPr="00643A43">
              <w:rPr>
                <w:rFonts w:ascii="Arial Nova" w:hAnsi="Arial Nova"/>
                <w:sz w:val="20"/>
                <w:szCs w:val="20"/>
              </w:rPr>
              <w:t>27</w:t>
            </w:r>
          </w:p>
        </w:tc>
        <w:tc>
          <w:tcPr>
            <w:tcW w:w="1170" w:type="dxa"/>
            <w:vAlign w:val="bottom"/>
          </w:tcPr>
          <w:p w14:paraId="5B7F6975" w14:textId="77777777" w:rsidR="00F53F3C" w:rsidRPr="00643A43" w:rsidRDefault="00F53F3C" w:rsidP="00550EEC">
            <w:pPr>
              <w:pStyle w:val="TableParagraph"/>
              <w:spacing w:line="240" w:lineRule="auto"/>
              <w:rPr>
                <w:rFonts w:ascii="Arial Nova" w:hAnsi="Arial Nova"/>
                <w:sz w:val="20"/>
                <w:szCs w:val="20"/>
              </w:rPr>
            </w:pPr>
            <w:r w:rsidRPr="00643A43">
              <w:rPr>
                <w:rFonts w:ascii="Arial Nova" w:hAnsi="Arial Nova"/>
                <w:sz w:val="20"/>
                <w:szCs w:val="20"/>
              </w:rPr>
              <w:t>1</w:t>
            </w:r>
          </w:p>
        </w:tc>
        <w:tc>
          <w:tcPr>
            <w:tcW w:w="1180" w:type="dxa"/>
            <w:vAlign w:val="bottom"/>
          </w:tcPr>
          <w:p w14:paraId="41FDA085" w14:textId="77777777" w:rsidR="00F53F3C" w:rsidRPr="00643A43" w:rsidRDefault="00F53F3C" w:rsidP="00550EEC">
            <w:pPr>
              <w:pStyle w:val="TableParagraph"/>
              <w:spacing w:line="240" w:lineRule="auto"/>
              <w:rPr>
                <w:rFonts w:ascii="Arial Nova" w:hAnsi="Arial Nova"/>
                <w:sz w:val="20"/>
                <w:szCs w:val="20"/>
              </w:rPr>
            </w:pPr>
            <w:r w:rsidRPr="00643A43">
              <w:rPr>
                <w:rFonts w:ascii="Arial Nova" w:hAnsi="Arial Nova"/>
                <w:sz w:val="20"/>
                <w:szCs w:val="20"/>
              </w:rPr>
              <w:t>5</w:t>
            </w:r>
          </w:p>
        </w:tc>
        <w:tc>
          <w:tcPr>
            <w:tcW w:w="1048" w:type="dxa"/>
            <w:vAlign w:val="bottom"/>
          </w:tcPr>
          <w:p w14:paraId="3A03E130" w14:textId="77777777" w:rsidR="00F53F3C" w:rsidRPr="00643A43" w:rsidRDefault="00F53F3C" w:rsidP="00550EEC">
            <w:pPr>
              <w:pStyle w:val="TableParagraph"/>
              <w:spacing w:line="240" w:lineRule="auto"/>
              <w:rPr>
                <w:rFonts w:ascii="Arial Nova" w:hAnsi="Arial Nova"/>
                <w:sz w:val="20"/>
                <w:szCs w:val="20"/>
              </w:rPr>
            </w:pPr>
            <w:r w:rsidRPr="00643A43">
              <w:rPr>
                <w:rFonts w:ascii="Arial Nova" w:hAnsi="Arial Nova"/>
                <w:sz w:val="20"/>
                <w:szCs w:val="20"/>
              </w:rPr>
              <w:t>3</w:t>
            </w:r>
          </w:p>
        </w:tc>
        <w:tc>
          <w:tcPr>
            <w:tcW w:w="993" w:type="dxa"/>
            <w:vAlign w:val="bottom"/>
          </w:tcPr>
          <w:p w14:paraId="41E2C43B" w14:textId="77777777" w:rsidR="00F53F3C" w:rsidRPr="00643A43" w:rsidRDefault="00F53F3C" w:rsidP="00550EEC">
            <w:pPr>
              <w:pStyle w:val="TableParagraph"/>
              <w:spacing w:line="240" w:lineRule="auto"/>
              <w:rPr>
                <w:rFonts w:ascii="Arial Nova" w:hAnsi="Arial Nova"/>
                <w:sz w:val="20"/>
                <w:szCs w:val="20"/>
              </w:rPr>
            </w:pPr>
            <w:r w:rsidRPr="00643A43">
              <w:rPr>
                <w:rFonts w:ascii="Arial Nova" w:hAnsi="Arial Nova"/>
                <w:sz w:val="20"/>
                <w:szCs w:val="20"/>
              </w:rPr>
              <w:t>5</w:t>
            </w:r>
          </w:p>
        </w:tc>
      </w:tr>
      <w:tr w:rsidR="00643A43" w:rsidRPr="00643A43" w14:paraId="011971D2" w14:textId="77777777" w:rsidTr="00BB395D">
        <w:trPr>
          <w:trHeight w:val="144"/>
        </w:trPr>
        <w:tc>
          <w:tcPr>
            <w:tcW w:w="2790" w:type="dxa"/>
            <w:vAlign w:val="bottom"/>
          </w:tcPr>
          <w:p w14:paraId="0BDEE187" w14:textId="12C412A0" w:rsidR="00F53F3C" w:rsidRPr="00643A43" w:rsidRDefault="00F53F3C" w:rsidP="00550EEC">
            <w:pPr>
              <w:pStyle w:val="TableParagraph"/>
              <w:spacing w:line="240" w:lineRule="auto"/>
              <w:jc w:val="left"/>
              <w:rPr>
                <w:rFonts w:ascii="Arial Nova" w:hAnsi="Arial Nova"/>
                <w:sz w:val="20"/>
                <w:szCs w:val="20"/>
              </w:rPr>
            </w:pPr>
            <w:r w:rsidRPr="00643A43">
              <w:rPr>
                <w:rFonts w:ascii="Arial Nova" w:hAnsi="Arial Nova"/>
                <w:sz w:val="20"/>
                <w:szCs w:val="20"/>
              </w:rPr>
              <w:t>Quality</w:t>
            </w:r>
            <w:r w:rsidR="00F73A4C" w:rsidRPr="00643A43">
              <w:rPr>
                <w:rFonts w:ascii="Arial Nova" w:hAnsi="Arial Nova"/>
                <w:sz w:val="20"/>
                <w:szCs w:val="20"/>
              </w:rPr>
              <w:t xml:space="preserve"> </w:t>
            </w:r>
            <w:r w:rsidRPr="00643A43">
              <w:rPr>
                <w:rFonts w:ascii="Arial Nova" w:hAnsi="Arial Nova"/>
                <w:sz w:val="20"/>
                <w:szCs w:val="20"/>
              </w:rPr>
              <w:t>rating</w:t>
            </w:r>
            <w:r w:rsidR="00F73A4C" w:rsidRPr="00643A43">
              <w:rPr>
                <w:rFonts w:ascii="Arial Nova" w:hAnsi="Arial Nova"/>
                <w:sz w:val="20"/>
                <w:szCs w:val="20"/>
              </w:rPr>
              <w:t xml:space="preserve"> </w:t>
            </w:r>
            <w:r w:rsidRPr="00643A43">
              <w:rPr>
                <w:rFonts w:ascii="Arial Nova" w:hAnsi="Arial Nova"/>
                <w:sz w:val="20"/>
                <w:szCs w:val="20"/>
              </w:rPr>
              <w:t>(dealers)</w:t>
            </w:r>
          </w:p>
        </w:tc>
        <w:tc>
          <w:tcPr>
            <w:tcW w:w="765" w:type="dxa"/>
            <w:vAlign w:val="bottom"/>
          </w:tcPr>
          <w:p w14:paraId="007EB20B" w14:textId="77777777" w:rsidR="00F53F3C" w:rsidRPr="00643A43" w:rsidRDefault="00F53F3C" w:rsidP="00550EEC">
            <w:pPr>
              <w:pStyle w:val="TableParagraph"/>
              <w:spacing w:line="240" w:lineRule="auto"/>
              <w:rPr>
                <w:rFonts w:ascii="Arial Nova" w:hAnsi="Arial Nova"/>
                <w:sz w:val="20"/>
                <w:szCs w:val="20"/>
              </w:rPr>
            </w:pPr>
            <w:r w:rsidRPr="00643A43">
              <w:rPr>
                <w:rFonts w:ascii="Arial Nova" w:hAnsi="Arial Nova"/>
                <w:sz w:val="20"/>
                <w:szCs w:val="20"/>
              </w:rPr>
              <w:t>3</w:t>
            </w:r>
            <w:r w:rsidRPr="00643A43">
              <w:rPr>
                <w:rFonts w:ascii="Arial Nova" w:hAnsi="Arial Nova"/>
                <w:i/>
                <w:sz w:val="20"/>
                <w:szCs w:val="20"/>
              </w:rPr>
              <w:t>.</w:t>
            </w:r>
            <w:r w:rsidRPr="00643A43">
              <w:rPr>
                <w:rFonts w:ascii="Arial Nova" w:hAnsi="Arial Nova"/>
                <w:sz w:val="20"/>
                <w:szCs w:val="20"/>
              </w:rPr>
              <w:t>64</w:t>
            </w:r>
          </w:p>
        </w:tc>
        <w:tc>
          <w:tcPr>
            <w:tcW w:w="1125" w:type="dxa"/>
            <w:vAlign w:val="bottom"/>
          </w:tcPr>
          <w:p w14:paraId="1780F3BD" w14:textId="77777777" w:rsidR="00F53F3C" w:rsidRPr="00643A43" w:rsidRDefault="00F53F3C" w:rsidP="00550EEC">
            <w:pPr>
              <w:pStyle w:val="TableParagraph"/>
              <w:spacing w:line="240" w:lineRule="auto"/>
              <w:rPr>
                <w:rFonts w:ascii="Arial Nova" w:hAnsi="Arial Nova"/>
                <w:sz w:val="20"/>
                <w:szCs w:val="20"/>
              </w:rPr>
            </w:pPr>
            <w:r w:rsidRPr="00643A43">
              <w:rPr>
                <w:rFonts w:ascii="Arial Nova" w:hAnsi="Arial Nova"/>
                <w:sz w:val="20"/>
                <w:szCs w:val="20"/>
              </w:rPr>
              <w:t>1</w:t>
            </w:r>
            <w:r w:rsidRPr="00643A43">
              <w:rPr>
                <w:rFonts w:ascii="Arial Nova" w:hAnsi="Arial Nova"/>
                <w:i/>
                <w:sz w:val="20"/>
                <w:szCs w:val="20"/>
              </w:rPr>
              <w:t>.</w:t>
            </w:r>
            <w:r w:rsidRPr="00643A43">
              <w:rPr>
                <w:rFonts w:ascii="Arial Nova" w:hAnsi="Arial Nova"/>
                <w:sz w:val="20"/>
                <w:szCs w:val="20"/>
              </w:rPr>
              <w:t>02</w:t>
            </w:r>
          </w:p>
        </w:tc>
        <w:tc>
          <w:tcPr>
            <w:tcW w:w="1170" w:type="dxa"/>
            <w:vAlign w:val="bottom"/>
          </w:tcPr>
          <w:p w14:paraId="491365CA" w14:textId="77777777" w:rsidR="00F53F3C" w:rsidRPr="00643A43" w:rsidRDefault="00F53F3C" w:rsidP="00550EEC">
            <w:pPr>
              <w:pStyle w:val="TableParagraph"/>
              <w:spacing w:line="240" w:lineRule="auto"/>
              <w:rPr>
                <w:rFonts w:ascii="Arial Nova" w:hAnsi="Arial Nova"/>
                <w:sz w:val="20"/>
                <w:szCs w:val="20"/>
              </w:rPr>
            </w:pPr>
            <w:r w:rsidRPr="00643A43">
              <w:rPr>
                <w:rFonts w:ascii="Arial Nova" w:hAnsi="Arial Nova"/>
                <w:sz w:val="20"/>
                <w:szCs w:val="20"/>
              </w:rPr>
              <w:t>1</w:t>
            </w:r>
          </w:p>
        </w:tc>
        <w:tc>
          <w:tcPr>
            <w:tcW w:w="1180" w:type="dxa"/>
            <w:vAlign w:val="bottom"/>
          </w:tcPr>
          <w:p w14:paraId="0834CA58" w14:textId="77777777" w:rsidR="00F53F3C" w:rsidRPr="00643A43" w:rsidRDefault="00F53F3C" w:rsidP="00550EEC">
            <w:pPr>
              <w:pStyle w:val="TableParagraph"/>
              <w:spacing w:line="240" w:lineRule="auto"/>
              <w:rPr>
                <w:rFonts w:ascii="Arial Nova" w:hAnsi="Arial Nova"/>
                <w:sz w:val="20"/>
                <w:szCs w:val="20"/>
              </w:rPr>
            </w:pPr>
            <w:r w:rsidRPr="00643A43">
              <w:rPr>
                <w:rFonts w:ascii="Arial Nova" w:hAnsi="Arial Nova"/>
                <w:sz w:val="20"/>
                <w:szCs w:val="20"/>
              </w:rPr>
              <w:t>5</w:t>
            </w:r>
          </w:p>
        </w:tc>
        <w:tc>
          <w:tcPr>
            <w:tcW w:w="1048" w:type="dxa"/>
            <w:vAlign w:val="bottom"/>
          </w:tcPr>
          <w:p w14:paraId="6C434691" w14:textId="77777777" w:rsidR="00F53F3C" w:rsidRPr="00643A43" w:rsidRDefault="00F53F3C" w:rsidP="00550EEC">
            <w:pPr>
              <w:pStyle w:val="TableParagraph"/>
              <w:spacing w:line="240" w:lineRule="auto"/>
              <w:rPr>
                <w:rFonts w:ascii="Arial Nova" w:hAnsi="Arial Nova"/>
                <w:sz w:val="20"/>
                <w:szCs w:val="20"/>
              </w:rPr>
            </w:pPr>
            <w:r w:rsidRPr="00643A43">
              <w:rPr>
                <w:rFonts w:ascii="Arial Nova" w:hAnsi="Arial Nova"/>
                <w:sz w:val="20"/>
                <w:szCs w:val="20"/>
              </w:rPr>
              <w:t>3</w:t>
            </w:r>
          </w:p>
        </w:tc>
        <w:tc>
          <w:tcPr>
            <w:tcW w:w="993" w:type="dxa"/>
            <w:vAlign w:val="bottom"/>
          </w:tcPr>
          <w:p w14:paraId="6BF71625" w14:textId="77777777" w:rsidR="00F53F3C" w:rsidRPr="00643A43" w:rsidRDefault="00F53F3C" w:rsidP="00550EEC">
            <w:pPr>
              <w:pStyle w:val="TableParagraph"/>
              <w:spacing w:line="240" w:lineRule="auto"/>
              <w:rPr>
                <w:rFonts w:ascii="Arial Nova" w:hAnsi="Arial Nova"/>
                <w:sz w:val="20"/>
                <w:szCs w:val="20"/>
              </w:rPr>
            </w:pPr>
            <w:r w:rsidRPr="00643A43">
              <w:rPr>
                <w:rFonts w:ascii="Arial Nova" w:hAnsi="Arial Nova"/>
                <w:sz w:val="20"/>
                <w:szCs w:val="20"/>
              </w:rPr>
              <w:t>4</w:t>
            </w:r>
          </w:p>
        </w:tc>
      </w:tr>
      <w:tr w:rsidR="00643A43" w:rsidRPr="00643A43" w14:paraId="4D62C318" w14:textId="77777777" w:rsidTr="00BB395D">
        <w:trPr>
          <w:trHeight w:val="144"/>
        </w:trPr>
        <w:tc>
          <w:tcPr>
            <w:tcW w:w="2790" w:type="dxa"/>
            <w:vAlign w:val="bottom"/>
          </w:tcPr>
          <w:p w14:paraId="483039D0" w14:textId="59B631DD" w:rsidR="00F53F3C" w:rsidRPr="00643A43" w:rsidRDefault="00F53F3C" w:rsidP="00550EEC">
            <w:pPr>
              <w:pStyle w:val="TableParagraph"/>
              <w:spacing w:line="240" w:lineRule="auto"/>
              <w:jc w:val="left"/>
              <w:rPr>
                <w:rFonts w:ascii="Arial Nova" w:hAnsi="Arial Nova"/>
                <w:sz w:val="20"/>
                <w:szCs w:val="20"/>
              </w:rPr>
            </w:pPr>
            <w:r w:rsidRPr="00643A43">
              <w:rPr>
                <w:rFonts w:ascii="Arial Nova" w:hAnsi="Arial Nova"/>
                <w:sz w:val="20"/>
                <w:szCs w:val="20"/>
              </w:rPr>
              <w:t>Price</w:t>
            </w:r>
            <w:r w:rsidR="00F73A4C" w:rsidRPr="00643A43">
              <w:rPr>
                <w:rFonts w:ascii="Arial Nova" w:hAnsi="Arial Nova"/>
                <w:sz w:val="20"/>
                <w:szCs w:val="20"/>
              </w:rPr>
              <w:t xml:space="preserve"> </w:t>
            </w:r>
            <w:r w:rsidRPr="00643A43">
              <w:rPr>
                <w:rFonts w:ascii="Arial Nova" w:hAnsi="Arial Nova"/>
                <w:sz w:val="20"/>
                <w:szCs w:val="20"/>
              </w:rPr>
              <w:t>rating</w:t>
            </w:r>
            <w:r w:rsidR="00F73A4C" w:rsidRPr="00643A43">
              <w:rPr>
                <w:rFonts w:ascii="Arial Nova" w:hAnsi="Arial Nova"/>
                <w:sz w:val="20"/>
                <w:szCs w:val="20"/>
              </w:rPr>
              <w:t xml:space="preserve"> </w:t>
            </w:r>
            <w:r w:rsidRPr="00643A43">
              <w:rPr>
                <w:rFonts w:ascii="Arial Nova" w:hAnsi="Arial Nova"/>
                <w:sz w:val="20"/>
                <w:szCs w:val="20"/>
              </w:rPr>
              <w:t>(dealers)</w:t>
            </w:r>
          </w:p>
        </w:tc>
        <w:tc>
          <w:tcPr>
            <w:tcW w:w="765" w:type="dxa"/>
            <w:vAlign w:val="bottom"/>
          </w:tcPr>
          <w:p w14:paraId="7D26C710" w14:textId="77777777" w:rsidR="00F53F3C" w:rsidRPr="00643A43" w:rsidRDefault="00F53F3C" w:rsidP="00550EEC">
            <w:pPr>
              <w:pStyle w:val="TableParagraph"/>
              <w:spacing w:line="240" w:lineRule="auto"/>
              <w:rPr>
                <w:rFonts w:ascii="Arial Nova" w:hAnsi="Arial Nova"/>
                <w:sz w:val="20"/>
                <w:szCs w:val="20"/>
              </w:rPr>
            </w:pPr>
            <w:r w:rsidRPr="00643A43">
              <w:rPr>
                <w:rFonts w:ascii="Arial Nova" w:hAnsi="Arial Nova"/>
                <w:sz w:val="20"/>
                <w:szCs w:val="20"/>
              </w:rPr>
              <w:t>2</w:t>
            </w:r>
            <w:r w:rsidRPr="00643A43">
              <w:rPr>
                <w:rFonts w:ascii="Arial Nova" w:hAnsi="Arial Nova"/>
                <w:i/>
                <w:sz w:val="20"/>
                <w:szCs w:val="20"/>
              </w:rPr>
              <w:t>.</w:t>
            </w:r>
            <w:r w:rsidRPr="00643A43">
              <w:rPr>
                <w:rFonts w:ascii="Arial Nova" w:hAnsi="Arial Nova"/>
                <w:sz w:val="20"/>
                <w:szCs w:val="20"/>
              </w:rPr>
              <w:t>99</w:t>
            </w:r>
          </w:p>
        </w:tc>
        <w:tc>
          <w:tcPr>
            <w:tcW w:w="1125" w:type="dxa"/>
            <w:vAlign w:val="bottom"/>
          </w:tcPr>
          <w:p w14:paraId="53AFA8B2" w14:textId="77777777" w:rsidR="00F53F3C" w:rsidRPr="00643A43" w:rsidRDefault="00F53F3C" w:rsidP="00550EEC">
            <w:pPr>
              <w:pStyle w:val="TableParagraph"/>
              <w:spacing w:line="240" w:lineRule="auto"/>
              <w:rPr>
                <w:rFonts w:ascii="Arial Nova" w:hAnsi="Arial Nova"/>
                <w:sz w:val="20"/>
                <w:szCs w:val="20"/>
              </w:rPr>
            </w:pPr>
            <w:r w:rsidRPr="00643A43">
              <w:rPr>
                <w:rFonts w:ascii="Arial Nova" w:hAnsi="Arial Nova"/>
                <w:sz w:val="20"/>
                <w:szCs w:val="20"/>
              </w:rPr>
              <w:t>1</w:t>
            </w:r>
            <w:r w:rsidRPr="00643A43">
              <w:rPr>
                <w:rFonts w:ascii="Arial Nova" w:hAnsi="Arial Nova"/>
                <w:i/>
                <w:sz w:val="20"/>
                <w:szCs w:val="20"/>
              </w:rPr>
              <w:t>.</w:t>
            </w:r>
            <w:r w:rsidRPr="00643A43">
              <w:rPr>
                <w:rFonts w:ascii="Arial Nova" w:hAnsi="Arial Nova"/>
                <w:sz w:val="20"/>
                <w:szCs w:val="20"/>
              </w:rPr>
              <w:t>08</w:t>
            </w:r>
          </w:p>
        </w:tc>
        <w:tc>
          <w:tcPr>
            <w:tcW w:w="1170" w:type="dxa"/>
            <w:vAlign w:val="bottom"/>
          </w:tcPr>
          <w:p w14:paraId="14E7A67C" w14:textId="77777777" w:rsidR="00F53F3C" w:rsidRPr="00643A43" w:rsidRDefault="00F53F3C" w:rsidP="00550EEC">
            <w:pPr>
              <w:pStyle w:val="TableParagraph"/>
              <w:spacing w:line="240" w:lineRule="auto"/>
              <w:rPr>
                <w:rFonts w:ascii="Arial Nova" w:hAnsi="Arial Nova"/>
                <w:sz w:val="20"/>
                <w:szCs w:val="20"/>
              </w:rPr>
            </w:pPr>
            <w:r w:rsidRPr="00643A43">
              <w:rPr>
                <w:rFonts w:ascii="Arial Nova" w:hAnsi="Arial Nova"/>
                <w:sz w:val="20"/>
                <w:szCs w:val="20"/>
              </w:rPr>
              <w:t>1</w:t>
            </w:r>
          </w:p>
        </w:tc>
        <w:tc>
          <w:tcPr>
            <w:tcW w:w="1180" w:type="dxa"/>
            <w:vAlign w:val="bottom"/>
          </w:tcPr>
          <w:p w14:paraId="15EA9327" w14:textId="77777777" w:rsidR="00F53F3C" w:rsidRPr="00643A43" w:rsidRDefault="00F53F3C" w:rsidP="00550EEC">
            <w:pPr>
              <w:pStyle w:val="TableParagraph"/>
              <w:spacing w:line="240" w:lineRule="auto"/>
              <w:rPr>
                <w:rFonts w:ascii="Arial Nova" w:hAnsi="Arial Nova"/>
                <w:sz w:val="20"/>
                <w:szCs w:val="20"/>
              </w:rPr>
            </w:pPr>
            <w:r w:rsidRPr="00643A43">
              <w:rPr>
                <w:rFonts w:ascii="Arial Nova" w:hAnsi="Arial Nova"/>
                <w:sz w:val="20"/>
                <w:szCs w:val="20"/>
              </w:rPr>
              <w:t>5</w:t>
            </w:r>
          </w:p>
        </w:tc>
        <w:tc>
          <w:tcPr>
            <w:tcW w:w="1048" w:type="dxa"/>
            <w:vAlign w:val="bottom"/>
          </w:tcPr>
          <w:p w14:paraId="631C0A2B" w14:textId="77777777" w:rsidR="00F53F3C" w:rsidRPr="00643A43" w:rsidRDefault="00F53F3C" w:rsidP="00550EEC">
            <w:pPr>
              <w:pStyle w:val="TableParagraph"/>
              <w:spacing w:line="240" w:lineRule="auto"/>
              <w:rPr>
                <w:rFonts w:ascii="Arial Nova" w:hAnsi="Arial Nova"/>
                <w:sz w:val="20"/>
                <w:szCs w:val="20"/>
              </w:rPr>
            </w:pPr>
            <w:r w:rsidRPr="00643A43">
              <w:rPr>
                <w:rFonts w:ascii="Arial Nova" w:hAnsi="Arial Nova"/>
                <w:sz w:val="20"/>
                <w:szCs w:val="20"/>
              </w:rPr>
              <w:t>2</w:t>
            </w:r>
          </w:p>
        </w:tc>
        <w:tc>
          <w:tcPr>
            <w:tcW w:w="993" w:type="dxa"/>
            <w:vAlign w:val="bottom"/>
          </w:tcPr>
          <w:p w14:paraId="45BF0D01" w14:textId="77777777" w:rsidR="00F53F3C" w:rsidRPr="00643A43" w:rsidRDefault="00F53F3C" w:rsidP="00550EEC">
            <w:pPr>
              <w:pStyle w:val="TableParagraph"/>
              <w:spacing w:line="240" w:lineRule="auto"/>
              <w:rPr>
                <w:rFonts w:ascii="Arial Nova" w:hAnsi="Arial Nova"/>
                <w:sz w:val="20"/>
                <w:szCs w:val="20"/>
              </w:rPr>
            </w:pPr>
            <w:r w:rsidRPr="00643A43">
              <w:rPr>
                <w:rFonts w:ascii="Arial Nova" w:hAnsi="Arial Nova"/>
                <w:sz w:val="20"/>
                <w:szCs w:val="20"/>
              </w:rPr>
              <w:t>4</w:t>
            </w:r>
          </w:p>
        </w:tc>
      </w:tr>
      <w:tr w:rsidR="00643A43" w:rsidRPr="00643A43" w14:paraId="24627B50" w14:textId="77777777" w:rsidTr="00BB395D">
        <w:trPr>
          <w:trHeight w:val="144"/>
        </w:trPr>
        <w:tc>
          <w:tcPr>
            <w:tcW w:w="2790" w:type="dxa"/>
            <w:tcBorders>
              <w:bottom w:val="single" w:sz="4" w:space="0" w:color="000000"/>
            </w:tcBorders>
            <w:vAlign w:val="bottom"/>
          </w:tcPr>
          <w:p w14:paraId="60E3407D" w14:textId="239706BD" w:rsidR="00F53F3C" w:rsidRPr="00643A43" w:rsidRDefault="00F53F3C" w:rsidP="00550EEC">
            <w:pPr>
              <w:pStyle w:val="TableParagraph"/>
              <w:spacing w:line="240" w:lineRule="auto"/>
              <w:jc w:val="left"/>
              <w:rPr>
                <w:rFonts w:ascii="Arial Nova" w:hAnsi="Arial Nova"/>
                <w:sz w:val="20"/>
                <w:szCs w:val="20"/>
              </w:rPr>
            </w:pPr>
            <w:r w:rsidRPr="00643A43">
              <w:rPr>
                <w:rFonts w:ascii="Arial Nova" w:hAnsi="Arial Nova"/>
                <w:sz w:val="20"/>
                <w:szCs w:val="20"/>
              </w:rPr>
              <w:t>Reputation</w:t>
            </w:r>
            <w:r w:rsidR="00F73A4C" w:rsidRPr="00643A43">
              <w:rPr>
                <w:rFonts w:ascii="Arial Nova" w:hAnsi="Arial Nova"/>
                <w:sz w:val="20"/>
                <w:szCs w:val="20"/>
              </w:rPr>
              <w:t xml:space="preserve"> </w:t>
            </w:r>
            <w:r w:rsidRPr="00643A43">
              <w:rPr>
                <w:rFonts w:ascii="Arial Nova" w:hAnsi="Arial Nova"/>
                <w:sz w:val="20"/>
                <w:szCs w:val="20"/>
              </w:rPr>
              <w:t>rating</w:t>
            </w:r>
            <w:r w:rsidR="00F73A4C" w:rsidRPr="00643A43">
              <w:rPr>
                <w:rFonts w:ascii="Arial Nova" w:hAnsi="Arial Nova"/>
                <w:sz w:val="20"/>
                <w:szCs w:val="20"/>
              </w:rPr>
              <w:t xml:space="preserve"> </w:t>
            </w:r>
            <w:r w:rsidRPr="00643A43">
              <w:rPr>
                <w:rFonts w:ascii="Arial Nova" w:hAnsi="Arial Nova"/>
                <w:sz w:val="20"/>
                <w:szCs w:val="20"/>
              </w:rPr>
              <w:t>(dealers)</w:t>
            </w:r>
          </w:p>
        </w:tc>
        <w:tc>
          <w:tcPr>
            <w:tcW w:w="765" w:type="dxa"/>
            <w:tcBorders>
              <w:bottom w:val="single" w:sz="4" w:space="0" w:color="000000"/>
            </w:tcBorders>
            <w:vAlign w:val="bottom"/>
          </w:tcPr>
          <w:p w14:paraId="092DF446" w14:textId="77777777" w:rsidR="00F53F3C" w:rsidRPr="00643A43" w:rsidRDefault="00F53F3C" w:rsidP="00550EEC">
            <w:pPr>
              <w:pStyle w:val="TableParagraph"/>
              <w:spacing w:line="240" w:lineRule="auto"/>
              <w:rPr>
                <w:rFonts w:ascii="Arial Nova" w:hAnsi="Arial Nova"/>
                <w:sz w:val="20"/>
                <w:szCs w:val="20"/>
              </w:rPr>
            </w:pPr>
            <w:r w:rsidRPr="00643A43">
              <w:rPr>
                <w:rFonts w:ascii="Arial Nova" w:hAnsi="Arial Nova"/>
                <w:sz w:val="20"/>
                <w:szCs w:val="20"/>
              </w:rPr>
              <w:t>3</w:t>
            </w:r>
            <w:r w:rsidRPr="00643A43">
              <w:rPr>
                <w:rFonts w:ascii="Arial Nova" w:hAnsi="Arial Nova"/>
                <w:i/>
                <w:sz w:val="20"/>
                <w:szCs w:val="20"/>
              </w:rPr>
              <w:t>.</w:t>
            </w:r>
            <w:r w:rsidRPr="00643A43">
              <w:rPr>
                <w:rFonts w:ascii="Arial Nova" w:hAnsi="Arial Nova"/>
                <w:sz w:val="20"/>
                <w:szCs w:val="20"/>
              </w:rPr>
              <w:t>84</w:t>
            </w:r>
          </w:p>
        </w:tc>
        <w:tc>
          <w:tcPr>
            <w:tcW w:w="1125" w:type="dxa"/>
            <w:tcBorders>
              <w:bottom w:val="single" w:sz="4" w:space="0" w:color="000000"/>
            </w:tcBorders>
            <w:vAlign w:val="bottom"/>
          </w:tcPr>
          <w:p w14:paraId="4300D462" w14:textId="77777777" w:rsidR="00F53F3C" w:rsidRPr="00643A43" w:rsidRDefault="00F53F3C" w:rsidP="00550EEC">
            <w:pPr>
              <w:pStyle w:val="TableParagraph"/>
              <w:spacing w:line="240" w:lineRule="auto"/>
              <w:rPr>
                <w:rFonts w:ascii="Arial Nova" w:hAnsi="Arial Nova"/>
                <w:sz w:val="20"/>
                <w:szCs w:val="20"/>
              </w:rPr>
            </w:pPr>
            <w:r w:rsidRPr="00643A43">
              <w:rPr>
                <w:rFonts w:ascii="Arial Nova" w:hAnsi="Arial Nova"/>
                <w:sz w:val="20"/>
                <w:szCs w:val="20"/>
              </w:rPr>
              <w:t>0</w:t>
            </w:r>
            <w:r w:rsidRPr="00643A43">
              <w:rPr>
                <w:rFonts w:ascii="Arial Nova" w:hAnsi="Arial Nova"/>
                <w:i/>
                <w:sz w:val="20"/>
                <w:szCs w:val="20"/>
              </w:rPr>
              <w:t>.</w:t>
            </w:r>
            <w:r w:rsidRPr="00643A43">
              <w:rPr>
                <w:rFonts w:ascii="Arial Nova" w:hAnsi="Arial Nova"/>
                <w:sz w:val="20"/>
                <w:szCs w:val="20"/>
              </w:rPr>
              <w:t>96</w:t>
            </w:r>
          </w:p>
        </w:tc>
        <w:tc>
          <w:tcPr>
            <w:tcW w:w="1170" w:type="dxa"/>
            <w:tcBorders>
              <w:bottom w:val="single" w:sz="4" w:space="0" w:color="000000"/>
            </w:tcBorders>
            <w:vAlign w:val="bottom"/>
          </w:tcPr>
          <w:p w14:paraId="11E07ADD" w14:textId="77777777" w:rsidR="00F53F3C" w:rsidRPr="00643A43" w:rsidRDefault="00F53F3C" w:rsidP="00550EEC">
            <w:pPr>
              <w:pStyle w:val="TableParagraph"/>
              <w:spacing w:line="240" w:lineRule="auto"/>
              <w:rPr>
                <w:rFonts w:ascii="Arial Nova" w:hAnsi="Arial Nova"/>
                <w:sz w:val="20"/>
                <w:szCs w:val="20"/>
              </w:rPr>
            </w:pPr>
            <w:r w:rsidRPr="00643A43">
              <w:rPr>
                <w:rFonts w:ascii="Arial Nova" w:hAnsi="Arial Nova"/>
                <w:sz w:val="20"/>
                <w:szCs w:val="20"/>
              </w:rPr>
              <w:t>1</w:t>
            </w:r>
          </w:p>
        </w:tc>
        <w:tc>
          <w:tcPr>
            <w:tcW w:w="1180" w:type="dxa"/>
            <w:tcBorders>
              <w:bottom w:val="single" w:sz="4" w:space="0" w:color="000000"/>
            </w:tcBorders>
            <w:vAlign w:val="bottom"/>
          </w:tcPr>
          <w:p w14:paraId="6BD619CB" w14:textId="77777777" w:rsidR="00F53F3C" w:rsidRPr="00643A43" w:rsidRDefault="00F53F3C" w:rsidP="00550EEC">
            <w:pPr>
              <w:pStyle w:val="TableParagraph"/>
              <w:spacing w:line="240" w:lineRule="auto"/>
              <w:rPr>
                <w:rFonts w:ascii="Arial Nova" w:hAnsi="Arial Nova"/>
                <w:sz w:val="20"/>
                <w:szCs w:val="20"/>
              </w:rPr>
            </w:pPr>
            <w:r w:rsidRPr="00643A43">
              <w:rPr>
                <w:rFonts w:ascii="Arial Nova" w:hAnsi="Arial Nova"/>
                <w:sz w:val="20"/>
                <w:szCs w:val="20"/>
              </w:rPr>
              <w:t>5</w:t>
            </w:r>
          </w:p>
        </w:tc>
        <w:tc>
          <w:tcPr>
            <w:tcW w:w="1048" w:type="dxa"/>
            <w:tcBorders>
              <w:bottom w:val="single" w:sz="4" w:space="0" w:color="000000"/>
            </w:tcBorders>
            <w:vAlign w:val="bottom"/>
          </w:tcPr>
          <w:p w14:paraId="0FA872B7" w14:textId="77777777" w:rsidR="00F53F3C" w:rsidRPr="00643A43" w:rsidRDefault="00F53F3C" w:rsidP="00550EEC">
            <w:pPr>
              <w:pStyle w:val="TableParagraph"/>
              <w:spacing w:line="240" w:lineRule="auto"/>
              <w:rPr>
                <w:rFonts w:ascii="Arial Nova" w:hAnsi="Arial Nova"/>
                <w:sz w:val="20"/>
                <w:szCs w:val="20"/>
              </w:rPr>
            </w:pPr>
            <w:r w:rsidRPr="00643A43">
              <w:rPr>
                <w:rFonts w:ascii="Arial Nova" w:hAnsi="Arial Nova"/>
                <w:sz w:val="20"/>
                <w:szCs w:val="20"/>
              </w:rPr>
              <w:t>3</w:t>
            </w:r>
          </w:p>
        </w:tc>
        <w:tc>
          <w:tcPr>
            <w:tcW w:w="993" w:type="dxa"/>
            <w:tcBorders>
              <w:bottom w:val="single" w:sz="4" w:space="0" w:color="000000"/>
            </w:tcBorders>
            <w:vAlign w:val="bottom"/>
          </w:tcPr>
          <w:p w14:paraId="4C459498" w14:textId="77777777" w:rsidR="00F53F3C" w:rsidRPr="00643A43" w:rsidRDefault="00F53F3C" w:rsidP="00550EEC">
            <w:pPr>
              <w:pStyle w:val="TableParagraph"/>
              <w:spacing w:line="240" w:lineRule="auto"/>
              <w:rPr>
                <w:rFonts w:ascii="Arial Nova" w:hAnsi="Arial Nova"/>
                <w:sz w:val="20"/>
                <w:szCs w:val="20"/>
              </w:rPr>
            </w:pPr>
            <w:r w:rsidRPr="00643A43">
              <w:rPr>
                <w:rFonts w:ascii="Arial Nova" w:hAnsi="Arial Nova"/>
                <w:sz w:val="20"/>
                <w:szCs w:val="20"/>
              </w:rPr>
              <w:t>5</w:t>
            </w:r>
          </w:p>
        </w:tc>
      </w:tr>
      <w:tr w:rsidR="00643A43" w:rsidRPr="00643A43" w14:paraId="1CFB1AB4" w14:textId="77777777" w:rsidTr="00BB395D">
        <w:trPr>
          <w:trHeight w:val="144"/>
        </w:trPr>
        <w:tc>
          <w:tcPr>
            <w:tcW w:w="2790" w:type="dxa"/>
            <w:tcBorders>
              <w:top w:val="single" w:sz="4" w:space="0" w:color="000000"/>
            </w:tcBorders>
            <w:vAlign w:val="bottom"/>
          </w:tcPr>
          <w:p w14:paraId="71217BB5" w14:textId="200BB259" w:rsidR="00F53F3C" w:rsidRPr="00643A43" w:rsidRDefault="00F53F3C" w:rsidP="00550EEC">
            <w:pPr>
              <w:pStyle w:val="TableParagraph"/>
              <w:spacing w:line="240" w:lineRule="auto"/>
              <w:jc w:val="left"/>
              <w:rPr>
                <w:rFonts w:ascii="Arial Nova" w:hAnsi="Arial Nova"/>
                <w:sz w:val="20"/>
                <w:szCs w:val="20"/>
              </w:rPr>
            </w:pPr>
            <w:r w:rsidRPr="00643A43">
              <w:rPr>
                <w:rFonts w:ascii="Arial Nova" w:hAnsi="Arial Nova"/>
                <w:sz w:val="20"/>
                <w:szCs w:val="20"/>
              </w:rPr>
              <w:t>Overall</w:t>
            </w:r>
            <w:r w:rsidR="00F73A4C" w:rsidRPr="00643A43">
              <w:rPr>
                <w:rFonts w:ascii="Arial Nova" w:hAnsi="Arial Nova"/>
                <w:sz w:val="20"/>
                <w:szCs w:val="20"/>
              </w:rPr>
              <w:t xml:space="preserve"> </w:t>
            </w:r>
            <w:r w:rsidRPr="00643A43">
              <w:rPr>
                <w:rFonts w:ascii="Arial Nova" w:hAnsi="Arial Nova"/>
                <w:sz w:val="20"/>
                <w:szCs w:val="20"/>
              </w:rPr>
              <w:t>rating</w:t>
            </w:r>
            <w:r w:rsidR="00F73A4C" w:rsidRPr="00643A43">
              <w:rPr>
                <w:rFonts w:ascii="Arial Nova" w:hAnsi="Arial Nova"/>
                <w:sz w:val="20"/>
                <w:szCs w:val="20"/>
              </w:rPr>
              <w:t xml:space="preserve"> </w:t>
            </w:r>
            <w:r w:rsidRPr="00643A43">
              <w:rPr>
                <w:rFonts w:ascii="Arial Nova" w:hAnsi="Arial Nova"/>
                <w:sz w:val="20"/>
                <w:szCs w:val="20"/>
              </w:rPr>
              <w:t>(traders)</w:t>
            </w:r>
          </w:p>
        </w:tc>
        <w:tc>
          <w:tcPr>
            <w:tcW w:w="765" w:type="dxa"/>
            <w:tcBorders>
              <w:top w:val="single" w:sz="4" w:space="0" w:color="000000"/>
            </w:tcBorders>
            <w:vAlign w:val="bottom"/>
          </w:tcPr>
          <w:p w14:paraId="2C93D22E" w14:textId="77777777" w:rsidR="00F53F3C" w:rsidRPr="00643A43" w:rsidRDefault="00F53F3C" w:rsidP="00550EEC">
            <w:pPr>
              <w:pStyle w:val="TableParagraph"/>
              <w:spacing w:line="240" w:lineRule="auto"/>
              <w:rPr>
                <w:rFonts w:ascii="Arial Nova" w:hAnsi="Arial Nova"/>
                <w:sz w:val="20"/>
                <w:szCs w:val="20"/>
              </w:rPr>
            </w:pPr>
            <w:r w:rsidRPr="00643A43">
              <w:rPr>
                <w:rFonts w:ascii="Arial Nova" w:hAnsi="Arial Nova"/>
                <w:sz w:val="20"/>
                <w:szCs w:val="20"/>
              </w:rPr>
              <w:t>3</w:t>
            </w:r>
            <w:r w:rsidRPr="00643A43">
              <w:rPr>
                <w:rFonts w:ascii="Arial Nova" w:hAnsi="Arial Nova"/>
                <w:i/>
                <w:sz w:val="20"/>
                <w:szCs w:val="20"/>
              </w:rPr>
              <w:t>.</w:t>
            </w:r>
            <w:r w:rsidRPr="00643A43">
              <w:rPr>
                <w:rFonts w:ascii="Arial Nova" w:hAnsi="Arial Nova"/>
                <w:sz w:val="20"/>
                <w:szCs w:val="20"/>
              </w:rPr>
              <w:t>67</w:t>
            </w:r>
          </w:p>
        </w:tc>
        <w:tc>
          <w:tcPr>
            <w:tcW w:w="1125" w:type="dxa"/>
            <w:tcBorders>
              <w:top w:val="single" w:sz="4" w:space="0" w:color="000000"/>
            </w:tcBorders>
            <w:vAlign w:val="bottom"/>
          </w:tcPr>
          <w:p w14:paraId="3DF2F944" w14:textId="77777777" w:rsidR="00F53F3C" w:rsidRPr="00643A43" w:rsidRDefault="00F53F3C" w:rsidP="00550EEC">
            <w:pPr>
              <w:pStyle w:val="TableParagraph"/>
              <w:spacing w:line="240" w:lineRule="auto"/>
              <w:rPr>
                <w:rFonts w:ascii="Arial Nova" w:hAnsi="Arial Nova"/>
                <w:sz w:val="20"/>
                <w:szCs w:val="20"/>
              </w:rPr>
            </w:pPr>
            <w:r w:rsidRPr="00643A43">
              <w:rPr>
                <w:rFonts w:ascii="Arial Nova" w:hAnsi="Arial Nova"/>
                <w:sz w:val="20"/>
                <w:szCs w:val="20"/>
              </w:rPr>
              <w:t>0</w:t>
            </w:r>
            <w:r w:rsidRPr="00643A43">
              <w:rPr>
                <w:rFonts w:ascii="Arial Nova" w:hAnsi="Arial Nova"/>
                <w:i/>
                <w:sz w:val="20"/>
                <w:szCs w:val="20"/>
              </w:rPr>
              <w:t>.</w:t>
            </w:r>
            <w:r w:rsidRPr="00643A43">
              <w:rPr>
                <w:rFonts w:ascii="Arial Nova" w:hAnsi="Arial Nova"/>
                <w:sz w:val="20"/>
                <w:szCs w:val="20"/>
              </w:rPr>
              <w:t>8</w:t>
            </w:r>
          </w:p>
        </w:tc>
        <w:tc>
          <w:tcPr>
            <w:tcW w:w="1170" w:type="dxa"/>
            <w:tcBorders>
              <w:top w:val="single" w:sz="4" w:space="0" w:color="000000"/>
            </w:tcBorders>
            <w:vAlign w:val="bottom"/>
          </w:tcPr>
          <w:p w14:paraId="2D517547" w14:textId="77777777" w:rsidR="00F53F3C" w:rsidRPr="00643A43" w:rsidRDefault="00F53F3C" w:rsidP="00550EEC">
            <w:pPr>
              <w:pStyle w:val="TableParagraph"/>
              <w:spacing w:line="240" w:lineRule="auto"/>
              <w:rPr>
                <w:rFonts w:ascii="Arial Nova" w:hAnsi="Arial Nova"/>
                <w:sz w:val="20"/>
                <w:szCs w:val="20"/>
              </w:rPr>
            </w:pPr>
            <w:r w:rsidRPr="00643A43">
              <w:rPr>
                <w:rFonts w:ascii="Arial Nova" w:hAnsi="Arial Nova"/>
                <w:sz w:val="20"/>
                <w:szCs w:val="20"/>
              </w:rPr>
              <w:t>1</w:t>
            </w:r>
          </w:p>
        </w:tc>
        <w:tc>
          <w:tcPr>
            <w:tcW w:w="1180" w:type="dxa"/>
            <w:tcBorders>
              <w:top w:val="single" w:sz="4" w:space="0" w:color="000000"/>
            </w:tcBorders>
            <w:vAlign w:val="bottom"/>
          </w:tcPr>
          <w:p w14:paraId="290CFAE3" w14:textId="77777777" w:rsidR="00F53F3C" w:rsidRPr="00643A43" w:rsidRDefault="00F53F3C" w:rsidP="00550EEC">
            <w:pPr>
              <w:pStyle w:val="TableParagraph"/>
              <w:spacing w:line="240" w:lineRule="auto"/>
              <w:rPr>
                <w:rFonts w:ascii="Arial Nova" w:hAnsi="Arial Nova"/>
                <w:sz w:val="20"/>
                <w:szCs w:val="20"/>
              </w:rPr>
            </w:pPr>
            <w:r w:rsidRPr="00643A43">
              <w:rPr>
                <w:rFonts w:ascii="Arial Nova" w:hAnsi="Arial Nova"/>
                <w:sz w:val="20"/>
                <w:szCs w:val="20"/>
              </w:rPr>
              <w:t>5</w:t>
            </w:r>
          </w:p>
        </w:tc>
        <w:tc>
          <w:tcPr>
            <w:tcW w:w="1048" w:type="dxa"/>
            <w:tcBorders>
              <w:top w:val="single" w:sz="4" w:space="0" w:color="000000"/>
            </w:tcBorders>
            <w:vAlign w:val="bottom"/>
          </w:tcPr>
          <w:p w14:paraId="7201A4FD" w14:textId="77777777" w:rsidR="00F53F3C" w:rsidRPr="00643A43" w:rsidRDefault="00F53F3C" w:rsidP="00550EEC">
            <w:pPr>
              <w:pStyle w:val="TableParagraph"/>
              <w:spacing w:line="240" w:lineRule="auto"/>
              <w:rPr>
                <w:rFonts w:ascii="Arial Nova" w:hAnsi="Arial Nova"/>
                <w:sz w:val="20"/>
                <w:szCs w:val="20"/>
              </w:rPr>
            </w:pPr>
            <w:r w:rsidRPr="00643A43">
              <w:rPr>
                <w:rFonts w:ascii="Arial Nova" w:hAnsi="Arial Nova"/>
                <w:sz w:val="20"/>
                <w:szCs w:val="20"/>
              </w:rPr>
              <w:t>3</w:t>
            </w:r>
            <w:r w:rsidRPr="00643A43">
              <w:rPr>
                <w:rFonts w:ascii="Arial Nova" w:hAnsi="Arial Nova"/>
                <w:i/>
                <w:sz w:val="20"/>
                <w:szCs w:val="20"/>
              </w:rPr>
              <w:t>.</w:t>
            </w:r>
            <w:r w:rsidRPr="00643A43">
              <w:rPr>
                <w:rFonts w:ascii="Arial Nova" w:hAnsi="Arial Nova"/>
                <w:sz w:val="20"/>
                <w:szCs w:val="20"/>
              </w:rPr>
              <w:t>2</w:t>
            </w:r>
          </w:p>
        </w:tc>
        <w:tc>
          <w:tcPr>
            <w:tcW w:w="993" w:type="dxa"/>
            <w:tcBorders>
              <w:top w:val="single" w:sz="4" w:space="0" w:color="000000"/>
            </w:tcBorders>
            <w:vAlign w:val="bottom"/>
          </w:tcPr>
          <w:p w14:paraId="44236589" w14:textId="77777777" w:rsidR="00F53F3C" w:rsidRPr="00643A43" w:rsidRDefault="00F53F3C" w:rsidP="00550EEC">
            <w:pPr>
              <w:pStyle w:val="TableParagraph"/>
              <w:spacing w:line="240" w:lineRule="auto"/>
              <w:rPr>
                <w:rFonts w:ascii="Arial Nova" w:hAnsi="Arial Nova"/>
                <w:sz w:val="20"/>
                <w:szCs w:val="20"/>
              </w:rPr>
            </w:pPr>
            <w:r w:rsidRPr="00643A43">
              <w:rPr>
                <w:rFonts w:ascii="Arial Nova" w:hAnsi="Arial Nova"/>
                <w:sz w:val="20"/>
                <w:szCs w:val="20"/>
              </w:rPr>
              <w:t>4</w:t>
            </w:r>
            <w:r w:rsidRPr="00643A43">
              <w:rPr>
                <w:rFonts w:ascii="Arial Nova" w:hAnsi="Arial Nova"/>
                <w:i/>
                <w:sz w:val="20"/>
                <w:szCs w:val="20"/>
              </w:rPr>
              <w:t>.</w:t>
            </w:r>
            <w:r w:rsidRPr="00643A43">
              <w:rPr>
                <w:rFonts w:ascii="Arial Nova" w:hAnsi="Arial Nova"/>
                <w:sz w:val="20"/>
                <w:szCs w:val="20"/>
              </w:rPr>
              <w:t>2</w:t>
            </w:r>
          </w:p>
        </w:tc>
      </w:tr>
      <w:tr w:rsidR="00643A43" w:rsidRPr="00643A43" w14:paraId="23120AB4" w14:textId="77777777" w:rsidTr="00BB395D">
        <w:trPr>
          <w:trHeight w:val="144"/>
        </w:trPr>
        <w:tc>
          <w:tcPr>
            <w:tcW w:w="2790" w:type="dxa"/>
            <w:vAlign w:val="bottom"/>
          </w:tcPr>
          <w:p w14:paraId="683C2E60" w14:textId="72BB2311" w:rsidR="00F53F3C" w:rsidRPr="00643A43" w:rsidRDefault="00F53F3C" w:rsidP="00550EEC">
            <w:pPr>
              <w:pStyle w:val="TableParagraph"/>
              <w:spacing w:line="240" w:lineRule="auto"/>
              <w:jc w:val="left"/>
              <w:rPr>
                <w:rFonts w:ascii="Arial Nova" w:hAnsi="Arial Nova"/>
                <w:sz w:val="20"/>
                <w:szCs w:val="20"/>
              </w:rPr>
            </w:pPr>
            <w:r w:rsidRPr="00643A43">
              <w:rPr>
                <w:rFonts w:ascii="Arial Nova" w:hAnsi="Arial Nova"/>
                <w:sz w:val="20"/>
                <w:szCs w:val="20"/>
              </w:rPr>
              <w:t>Location</w:t>
            </w:r>
            <w:r w:rsidR="00F73A4C" w:rsidRPr="00643A43">
              <w:rPr>
                <w:rFonts w:ascii="Arial Nova" w:hAnsi="Arial Nova"/>
                <w:sz w:val="20"/>
                <w:szCs w:val="20"/>
              </w:rPr>
              <w:t xml:space="preserve"> </w:t>
            </w:r>
            <w:r w:rsidRPr="00643A43">
              <w:rPr>
                <w:rFonts w:ascii="Arial Nova" w:hAnsi="Arial Nova"/>
                <w:sz w:val="20"/>
                <w:szCs w:val="20"/>
              </w:rPr>
              <w:t>rating</w:t>
            </w:r>
            <w:r w:rsidR="00F73A4C" w:rsidRPr="00643A43">
              <w:rPr>
                <w:rFonts w:ascii="Arial Nova" w:hAnsi="Arial Nova"/>
                <w:sz w:val="20"/>
                <w:szCs w:val="20"/>
              </w:rPr>
              <w:t xml:space="preserve"> </w:t>
            </w:r>
            <w:r w:rsidRPr="00643A43">
              <w:rPr>
                <w:rFonts w:ascii="Arial Nova" w:hAnsi="Arial Nova"/>
                <w:sz w:val="20"/>
                <w:szCs w:val="20"/>
              </w:rPr>
              <w:t>(traders)</w:t>
            </w:r>
          </w:p>
        </w:tc>
        <w:tc>
          <w:tcPr>
            <w:tcW w:w="765" w:type="dxa"/>
            <w:vAlign w:val="bottom"/>
          </w:tcPr>
          <w:p w14:paraId="67CC018C" w14:textId="77777777" w:rsidR="00F53F3C" w:rsidRPr="00643A43" w:rsidRDefault="00F53F3C" w:rsidP="00550EEC">
            <w:pPr>
              <w:pStyle w:val="TableParagraph"/>
              <w:spacing w:line="240" w:lineRule="auto"/>
              <w:rPr>
                <w:rFonts w:ascii="Arial Nova" w:hAnsi="Arial Nova"/>
                <w:sz w:val="20"/>
                <w:szCs w:val="20"/>
              </w:rPr>
            </w:pPr>
            <w:r w:rsidRPr="00643A43">
              <w:rPr>
                <w:rFonts w:ascii="Arial Nova" w:hAnsi="Arial Nova"/>
                <w:sz w:val="20"/>
                <w:szCs w:val="20"/>
              </w:rPr>
              <w:t>4</w:t>
            </w:r>
            <w:r w:rsidRPr="00643A43">
              <w:rPr>
                <w:rFonts w:ascii="Arial Nova" w:hAnsi="Arial Nova"/>
                <w:i/>
                <w:sz w:val="20"/>
                <w:szCs w:val="20"/>
              </w:rPr>
              <w:t>.</w:t>
            </w:r>
            <w:r w:rsidRPr="00643A43">
              <w:rPr>
                <w:rFonts w:ascii="Arial Nova" w:hAnsi="Arial Nova"/>
                <w:sz w:val="20"/>
                <w:szCs w:val="20"/>
              </w:rPr>
              <w:t>09</w:t>
            </w:r>
          </w:p>
        </w:tc>
        <w:tc>
          <w:tcPr>
            <w:tcW w:w="1125" w:type="dxa"/>
            <w:vAlign w:val="bottom"/>
          </w:tcPr>
          <w:p w14:paraId="18644E8C" w14:textId="77777777" w:rsidR="00F53F3C" w:rsidRPr="00643A43" w:rsidRDefault="00F53F3C" w:rsidP="00550EEC">
            <w:pPr>
              <w:pStyle w:val="TableParagraph"/>
              <w:spacing w:line="240" w:lineRule="auto"/>
              <w:rPr>
                <w:rFonts w:ascii="Arial Nova" w:hAnsi="Arial Nova"/>
                <w:sz w:val="20"/>
                <w:szCs w:val="20"/>
              </w:rPr>
            </w:pPr>
            <w:r w:rsidRPr="00643A43">
              <w:rPr>
                <w:rFonts w:ascii="Arial Nova" w:hAnsi="Arial Nova"/>
                <w:sz w:val="20"/>
                <w:szCs w:val="20"/>
              </w:rPr>
              <w:t>1</w:t>
            </w:r>
            <w:r w:rsidRPr="00643A43">
              <w:rPr>
                <w:rFonts w:ascii="Arial Nova" w:hAnsi="Arial Nova"/>
                <w:i/>
                <w:sz w:val="20"/>
                <w:szCs w:val="20"/>
              </w:rPr>
              <w:t>.</w:t>
            </w:r>
            <w:r w:rsidRPr="00643A43">
              <w:rPr>
                <w:rFonts w:ascii="Arial Nova" w:hAnsi="Arial Nova"/>
                <w:sz w:val="20"/>
                <w:szCs w:val="20"/>
              </w:rPr>
              <w:t>02</w:t>
            </w:r>
          </w:p>
        </w:tc>
        <w:tc>
          <w:tcPr>
            <w:tcW w:w="1170" w:type="dxa"/>
            <w:vAlign w:val="bottom"/>
          </w:tcPr>
          <w:p w14:paraId="5B261FE8" w14:textId="77777777" w:rsidR="00F53F3C" w:rsidRPr="00643A43" w:rsidRDefault="00F53F3C" w:rsidP="00550EEC">
            <w:pPr>
              <w:pStyle w:val="TableParagraph"/>
              <w:spacing w:line="240" w:lineRule="auto"/>
              <w:rPr>
                <w:rFonts w:ascii="Arial Nova" w:hAnsi="Arial Nova"/>
                <w:sz w:val="20"/>
                <w:szCs w:val="20"/>
              </w:rPr>
            </w:pPr>
            <w:r w:rsidRPr="00643A43">
              <w:rPr>
                <w:rFonts w:ascii="Arial Nova" w:hAnsi="Arial Nova"/>
                <w:sz w:val="20"/>
                <w:szCs w:val="20"/>
              </w:rPr>
              <w:t>1</w:t>
            </w:r>
          </w:p>
        </w:tc>
        <w:tc>
          <w:tcPr>
            <w:tcW w:w="1180" w:type="dxa"/>
            <w:vAlign w:val="bottom"/>
          </w:tcPr>
          <w:p w14:paraId="60A2F952" w14:textId="77777777" w:rsidR="00F53F3C" w:rsidRPr="00643A43" w:rsidRDefault="00F53F3C" w:rsidP="00550EEC">
            <w:pPr>
              <w:pStyle w:val="TableParagraph"/>
              <w:spacing w:line="240" w:lineRule="auto"/>
              <w:rPr>
                <w:rFonts w:ascii="Arial Nova" w:hAnsi="Arial Nova"/>
                <w:sz w:val="20"/>
                <w:szCs w:val="20"/>
              </w:rPr>
            </w:pPr>
            <w:r w:rsidRPr="00643A43">
              <w:rPr>
                <w:rFonts w:ascii="Arial Nova" w:hAnsi="Arial Nova"/>
                <w:sz w:val="20"/>
                <w:szCs w:val="20"/>
              </w:rPr>
              <w:t>5</w:t>
            </w:r>
          </w:p>
        </w:tc>
        <w:tc>
          <w:tcPr>
            <w:tcW w:w="1048" w:type="dxa"/>
            <w:vAlign w:val="bottom"/>
          </w:tcPr>
          <w:p w14:paraId="6743AA29" w14:textId="77777777" w:rsidR="00F53F3C" w:rsidRPr="00643A43" w:rsidRDefault="00F53F3C" w:rsidP="00550EEC">
            <w:pPr>
              <w:pStyle w:val="TableParagraph"/>
              <w:spacing w:line="240" w:lineRule="auto"/>
              <w:rPr>
                <w:rFonts w:ascii="Arial Nova" w:hAnsi="Arial Nova"/>
                <w:sz w:val="20"/>
                <w:szCs w:val="20"/>
              </w:rPr>
            </w:pPr>
            <w:r w:rsidRPr="00643A43">
              <w:rPr>
                <w:rFonts w:ascii="Arial Nova" w:hAnsi="Arial Nova"/>
                <w:sz w:val="20"/>
                <w:szCs w:val="20"/>
              </w:rPr>
              <w:t>4</w:t>
            </w:r>
          </w:p>
        </w:tc>
        <w:tc>
          <w:tcPr>
            <w:tcW w:w="993" w:type="dxa"/>
            <w:vAlign w:val="bottom"/>
          </w:tcPr>
          <w:p w14:paraId="29E3CBE6" w14:textId="77777777" w:rsidR="00F53F3C" w:rsidRPr="00643A43" w:rsidRDefault="00F53F3C" w:rsidP="00550EEC">
            <w:pPr>
              <w:pStyle w:val="TableParagraph"/>
              <w:spacing w:line="240" w:lineRule="auto"/>
              <w:rPr>
                <w:rFonts w:ascii="Arial Nova" w:hAnsi="Arial Nova"/>
                <w:sz w:val="20"/>
                <w:szCs w:val="20"/>
              </w:rPr>
            </w:pPr>
            <w:r w:rsidRPr="00643A43">
              <w:rPr>
                <w:rFonts w:ascii="Arial Nova" w:hAnsi="Arial Nova"/>
                <w:sz w:val="20"/>
                <w:szCs w:val="20"/>
              </w:rPr>
              <w:t>5</w:t>
            </w:r>
          </w:p>
        </w:tc>
      </w:tr>
      <w:tr w:rsidR="00643A43" w:rsidRPr="00643A43" w14:paraId="6CC5134E" w14:textId="77777777" w:rsidTr="00BB395D">
        <w:trPr>
          <w:trHeight w:val="144"/>
        </w:trPr>
        <w:tc>
          <w:tcPr>
            <w:tcW w:w="2790" w:type="dxa"/>
            <w:vAlign w:val="bottom"/>
          </w:tcPr>
          <w:p w14:paraId="06314E32" w14:textId="1C9D80BF" w:rsidR="00F53F3C" w:rsidRPr="00643A43" w:rsidRDefault="00F53F3C" w:rsidP="00550EEC">
            <w:pPr>
              <w:pStyle w:val="TableParagraph"/>
              <w:spacing w:line="240" w:lineRule="auto"/>
              <w:jc w:val="left"/>
              <w:rPr>
                <w:rFonts w:ascii="Arial Nova" w:hAnsi="Arial Nova"/>
                <w:sz w:val="20"/>
                <w:szCs w:val="20"/>
              </w:rPr>
            </w:pPr>
            <w:r w:rsidRPr="00643A43">
              <w:rPr>
                <w:rFonts w:ascii="Arial Nova" w:hAnsi="Arial Nova"/>
                <w:sz w:val="20"/>
                <w:szCs w:val="20"/>
              </w:rPr>
              <w:t>Quality</w:t>
            </w:r>
            <w:r w:rsidR="00F73A4C" w:rsidRPr="00643A43">
              <w:rPr>
                <w:rFonts w:ascii="Arial Nova" w:hAnsi="Arial Nova"/>
                <w:sz w:val="20"/>
                <w:szCs w:val="20"/>
              </w:rPr>
              <w:t xml:space="preserve"> </w:t>
            </w:r>
            <w:r w:rsidRPr="00643A43">
              <w:rPr>
                <w:rFonts w:ascii="Arial Nova" w:hAnsi="Arial Nova"/>
                <w:sz w:val="20"/>
                <w:szCs w:val="20"/>
              </w:rPr>
              <w:t>rating</w:t>
            </w:r>
            <w:r w:rsidR="00F73A4C" w:rsidRPr="00643A43">
              <w:rPr>
                <w:rFonts w:ascii="Arial Nova" w:hAnsi="Arial Nova"/>
                <w:sz w:val="20"/>
                <w:szCs w:val="20"/>
              </w:rPr>
              <w:t xml:space="preserve"> </w:t>
            </w:r>
            <w:r w:rsidRPr="00643A43">
              <w:rPr>
                <w:rFonts w:ascii="Arial Nova" w:hAnsi="Arial Nova"/>
                <w:sz w:val="20"/>
                <w:szCs w:val="20"/>
              </w:rPr>
              <w:t>(traders)</w:t>
            </w:r>
          </w:p>
        </w:tc>
        <w:tc>
          <w:tcPr>
            <w:tcW w:w="765" w:type="dxa"/>
            <w:vAlign w:val="bottom"/>
          </w:tcPr>
          <w:p w14:paraId="2C918D7C" w14:textId="77777777" w:rsidR="00F53F3C" w:rsidRPr="00643A43" w:rsidRDefault="00F53F3C" w:rsidP="00550EEC">
            <w:pPr>
              <w:pStyle w:val="TableParagraph"/>
              <w:spacing w:line="240" w:lineRule="auto"/>
              <w:rPr>
                <w:rFonts w:ascii="Arial Nova" w:hAnsi="Arial Nova"/>
                <w:sz w:val="20"/>
                <w:szCs w:val="20"/>
              </w:rPr>
            </w:pPr>
            <w:r w:rsidRPr="00643A43">
              <w:rPr>
                <w:rFonts w:ascii="Arial Nova" w:hAnsi="Arial Nova"/>
                <w:sz w:val="20"/>
                <w:szCs w:val="20"/>
              </w:rPr>
              <w:t>3</w:t>
            </w:r>
            <w:r w:rsidRPr="00643A43">
              <w:rPr>
                <w:rFonts w:ascii="Arial Nova" w:hAnsi="Arial Nova"/>
                <w:i/>
                <w:sz w:val="20"/>
                <w:szCs w:val="20"/>
              </w:rPr>
              <w:t>.</w:t>
            </w:r>
            <w:r w:rsidRPr="00643A43">
              <w:rPr>
                <w:rFonts w:ascii="Arial Nova" w:hAnsi="Arial Nova"/>
                <w:sz w:val="20"/>
                <w:szCs w:val="20"/>
              </w:rPr>
              <w:t>54</w:t>
            </w:r>
          </w:p>
        </w:tc>
        <w:tc>
          <w:tcPr>
            <w:tcW w:w="1125" w:type="dxa"/>
            <w:vAlign w:val="bottom"/>
          </w:tcPr>
          <w:p w14:paraId="66EDA629" w14:textId="77777777" w:rsidR="00F53F3C" w:rsidRPr="00643A43" w:rsidRDefault="00F53F3C" w:rsidP="00550EEC">
            <w:pPr>
              <w:pStyle w:val="TableParagraph"/>
              <w:spacing w:line="240" w:lineRule="auto"/>
              <w:rPr>
                <w:rFonts w:ascii="Arial Nova" w:hAnsi="Arial Nova"/>
                <w:sz w:val="20"/>
                <w:szCs w:val="20"/>
              </w:rPr>
            </w:pPr>
            <w:r w:rsidRPr="00643A43">
              <w:rPr>
                <w:rFonts w:ascii="Arial Nova" w:hAnsi="Arial Nova"/>
                <w:sz w:val="20"/>
                <w:szCs w:val="20"/>
              </w:rPr>
              <w:t>1</w:t>
            </w:r>
            <w:r w:rsidRPr="00643A43">
              <w:rPr>
                <w:rFonts w:ascii="Arial Nova" w:hAnsi="Arial Nova"/>
                <w:i/>
                <w:sz w:val="20"/>
                <w:szCs w:val="20"/>
              </w:rPr>
              <w:t>.</w:t>
            </w:r>
            <w:r w:rsidRPr="00643A43">
              <w:rPr>
                <w:rFonts w:ascii="Arial Nova" w:hAnsi="Arial Nova"/>
                <w:sz w:val="20"/>
                <w:szCs w:val="20"/>
              </w:rPr>
              <w:t>01</w:t>
            </w:r>
          </w:p>
        </w:tc>
        <w:tc>
          <w:tcPr>
            <w:tcW w:w="1170" w:type="dxa"/>
            <w:vAlign w:val="bottom"/>
          </w:tcPr>
          <w:p w14:paraId="460C641C" w14:textId="77777777" w:rsidR="00F53F3C" w:rsidRPr="00643A43" w:rsidRDefault="00F53F3C" w:rsidP="00550EEC">
            <w:pPr>
              <w:pStyle w:val="TableParagraph"/>
              <w:spacing w:line="240" w:lineRule="auto"/>
              <w:rPr>
                <w:rFonts w:ascii="Arial Nova" w:hAnsi="Arial Nova"/>
                <w:sz w:val="20"/>
                <w:szCs w:val="20"/>
              </w:rPr>
            </w:pPr>
            <w:r w:rsidRPr="00643A43">
              <w:rPr>
                <w:rFonts w:ascii="Arial Nova" w:hAnsi="Arial Nova"/>
                <w:sz w:val="20"/>
                <w:szCs w:val="20"/>
              </w:rPr>
              <w:t>1</w:t>
            </w:r>
          </w:p>
        </w:tc>
        <w:tc>
          <w:tcPr>
            <w:tcW w:w="1180" w:type="dxa"/>
            <w:vAlign w:val="bottom"/>
          </w:tcPr>
          <w:p w14:paraId="6469719E" w14:textId="77777777" w:rsidR="00F53F3C" w:rsidRPr="00643A43" w:rsidRDefault="00F53F3C" w:rsidP="00550EEC">
            <w:pPr>
              <w:pStyle w:val="TableParagraph"/>
              <w:spacing w:line="240" w:lineRule="auto"/>
              <w:rPr>
                <w:rFonts w:ascii="Arial Nova" w:hAnsi="Arial Nova"/>
                <w:sz w:val="20"/>
                <w:szCs w:val="20"/>
              </w:rPr>
            </w:pPr>
            <w:r w:rsidRPr="00643A43">
              <w:rPr>
                <w:rFonts w:ascii="Arial Nova" w:hAnsi="Arial Nova"/>
                <w:sz w:val="20"/>
                <w:szCs w:val="20"/>
              </w:rPr>
              <w:t>5</w:t>
            </w:r>
          </w:p>
        </w:tc>
        <w:tc>
          <w:tcPr>
            <w:tcW w:w="1048" w:type="dxa"/>
            <w:vAlign w:val="bottom"/>
          </w:tcPr>
          <w:p w14:paraId="3C38A65F" w14:textId="77777777" w:rsidR="00F53F3C" w:rsidRPr="00643A43" w:rsidRDefault="00F53F3C" w:rsidP="00550EEC">
            <w:pPr>
              <w:pStyle w:val="TableParagraph"/>
              <w:spacing w:line="240" w:lineRule="auto"/>
              <w:rPr>
                <w:rFonts w:ascii="Arial Nova" w:hAnsi="Arial Nova"/>
                <w:sz w:val="20"/>
                <w:szCs w:val="20"/>
              </w:rPr>
            </w:pPr>
            <w:r w:rsidRPr="00643A43">
              <w:rPr>
                <w:rFonts w:ascii="Arial Nova" w:hAnsi="Arial Nova"/>
                <w:sz w:val="20"/>
                <w:szCs w:val="20"/>
              </w:rPr>
              <w:t>3</w:t>
            </w:r>
          </w:p>
        </w:tc>
        <w:tc>
          <w:tcPr>
            <w:tcW w:w="993" w:type="dxa"/>
            <w:vAlign w:val="bottom"/>
          </w:tcPr>
          <w:p w14:paraId="64535A89" w14:textId="77777777" w:rsidR="00F53F3C" w:rsidRPr="00643A43" w:rsidRDefault="00F53F3C" w:rsidP="00550EEC">
            <w:pPr>
              <w:pStyle w:val="TableParagraph"/>
              <w:spacing w:line="240" w:lineRule="auto"/>
              <w:rPr>
                <w:rFonts w:ascii="Arial Nova" w:hAnsi="Arial Nova"/>
                <w:sz w:val="20"/>
                <w:szCs w:val="20"/>
              </w:rPr>
            </w:pPr>
            <w:r w:rsidRPr="00643A43">
              <w:rPr>
                <w:rFonts w:ascii="Arial Nova" w:hAnsi="Arial Nova"/>
                <w:sz w:val="20"/>
                <w:szCs w:val="20"/>
              </w:rPr>
              <w:t>4</w:t>
            </w:r>
          </w:p>
        </w:tc>
      </w:tr>
      <w:tr w:rsidR="00643A43" w:rsidRPr="00643A43" w14:paraId="6879A2A6" w14:textId="77777777" w:rsidTr="00BB395D">
        <w:trPr>
          <w:trHeight w:val="144"/>
        </w:trPr>
        <w:tc>
          <w:tcPr>
            <w:tcW w:w="2790" w:type="dxa"/>
            <w:vAlign w:val="bottom"/>
          </w:tcPr>
          <w:p w14:paraId="5F8299DC" w14:textId="28B90AE5" w:rsidR="00F53F3C" w:rsidRPr="00643A43" w:rsidRDefault="00F53F3C" w:rsidP="00550EEC">
            <w:pPr>
              <w:pStyle w:val="TableParagraph"/>
              <w:spacing w:line="240" w:lineRule="auto"/>
              <w:jc w:val="left"/>
              <w:rPr>
                <w:rFonts w:ascii="Arial Nova" w:hAnsi="Arial Nova"/>
                <w:sz w:val="20"/>
                <w:szCs w:val="20"/>
              </w:rPr>
            </w:pPr>
            <w:r w:rsidRPr="00643A43">
              <w:rPr>
                <w:rFonts w:ascii="Arial Nova" w:hAnsi="Arial Nova"/>
                <w:sz w:val="20"/>
                <w:szCs w:val="20"/>
              </w:rPr>
              <w:t>Price</w:t>
            </w:r>
            <w:r w:rsidR="00F73A4C" w:rsidRPr="00643A43">
              <w:rPr>
                <w:rFonts w:ascii="Arial Nova" w:hAnsi="Arial Nova"/>
                <w:sz w:val="20"/>
                <w:szCs w:val="20"/>
              </w:rPr>
              <w:t xml:space="preserve"> </w:t>
            </w:r>
            <w:r w:rsidRPr="00643A43">
              <w:rPr>
                <w:rFonts w:ascii="Arial Nova" w:hAnsi="Arial Nova"/>
                <w:sz w:val="20"/>
                <w:szCs w:val="20"/>
              </w:rPr>
              <w:t>rating</w:t>
            </w:r>
            <w:r w:rsidR="00F73A4C" w:rsidRPr="00643A43">
              <w:rPr>
                <w:rFonts w:ascii="Arial Nova" w:hAnsi="Arial Nova"/>
                <w:sz w:val="20"/>
                <w:szCs w:val="20"/>
              </w:rPr>
              <w:t xml:space="preserve"> </w:t>
            </w:r>
            <w:r w:rsidRPr="00643A43">
              <w:rPr>
                <w:rFonts w:ascii="Arial Nova" w:hAnsi="Arial Nova"/>
                <w:sz w:val="20"/>
                <w:szCs w:val="20"/>
              </w:rPr>
              <w:t>(traders)</w:t>
            </w:r>
          </w:p>
        </w:tc>
        <w:tc>
          <w:tcPr>
            <w:tcW w:w="765" w:type="dxa"/>
            <w:vAlign w:val="bottom"/>
          </w:tcPr>
          <w:p w14:paraId="305576F2" w14:textId="77777777" w:rsidR="00F53F3C" w:rsidRPr="00643A43" w:rsidRDefault="00F53F3C" w:rsidP="00550EEC">
            <w:pPr>
              <w:pStyle w:val="TableParagraph"/>
              <w:spacing w:line="240" w:lineRule="auto"/>
              <w:rPr>
                <w:rFonts w:ascii="Arial Nova" w:hAnsi="Arial Nova"/>
                <w:sz w:val="20"/>
                <w:szCs w:val="20"/>
              </w:rPr>
            </w:pPr>
            <w:r w:rsidRPr="00643A43">
              <w:rPr>
                <w:rFonts w:ascii="Arial Nova" w:hAnsi="Arial Nova"/>
                <w:sz w:val="20"/>
                <w:szCs w:val="20"/>
              </w:rPr>
              <w:t>3</w:t>
            </w:r>
            <w:r w:rsidRPr="00643A43">
              <w:rPr>
                <w:rFonts w:ascii="Arial Nova" w:hAnsi="Arial Nova"/>
                <w:i/>
                <w:sz w:val="20"/>
                <w:szCs w:val="20"/>
              </w:rPr>
              <w:t>.</w:t>
            </w:r>
            <w:r w:rsidRPr="00643A43">
              <w:rPr>
                <w:rFonts w:ascii="Arial Nova" w:hAnsi="Arial Nova"/>
                <w:sz w:val="20"/>
                <w:szCs w:val="20"/>
              </w:rPr>
              <w:t>07</w:t>
            </w:r>
          </w:p>
        </w:tc>
        <w:tc>
          <w:tcPr>
            <w:tcW w:w="1125" w:type="dxa"/>
            <w:vAlign w:val="bottom"/>
          </w:tcPr>
          <w:p w14:paraId="59C0FC93" w14:textId="77777777" w:rsidR="00F53F3C" w:rsidRPr="00643A43" w:rsidRDefault="00F53F3C" w:rsidP="00550EEC">
            <w:pPr>
              <w:pStyle w:val="TableParagraph"/>
              <w:spacing w:line="240" w:lineRule="auto"/>
              <w:rPr>
                <w:rFonts w:ascii="Arial Nova" w:hAnsi="Arial Nova"/>
                <w:sz w:val="20"/>
                <w:szCs w:val="20"/>
              </w:rPr>
            </w:pPr>
            <w:r w:rsidRPr="00643A43">
              <w:rPr>
                <w:rFonts w:ascii="Arial Nova" w:hAnsi="Arial Nova"/>
                <w:sz w:val="20"/>
                <w:szCs w:val="20"/>
              </w:rPr>
              <w:t>1</w:t>
            </w:r>
            <w:r w:rsidRPr="00643A43">
              <w:rPr>
                <w:rFonts w:ascii="Arial Nova" w:hAnsi="Arial Nova"/>
                <w:i/>
                <w:sz w:val="20"/>
                <w:szCs w:val="20"/>
              </w:rPr>
              <w:t>.</w:t>
            </w:r>
            <w:r w:rsidRPr="00643A43">
              <w:rPr>
                <w:rFonts w:ascii="Arial Nova" w:hAnsi="Arial Nova"/>
                <w:sz w:val="20"/>
                <w:szCs w:val="20"/>
              </w:rPr>
              <w:t>05</w:t>
            </w:r>
          </w:p>
        </w:tc>
        <w:tc>
          <w:tcPr>
            <w:tcW w:w="1170" w:type="dxa"/>
            <w:vAlign w:val="bottom"/>
          </w:tcPr>
          <w:p w14:paraId="5BA68B5C" w14:textId="77777777" w:rsidR="00F53F3C" w:rsidRPr="00643A43" w:rsidRDefault="00F53F3C" w:rsidP="00550EEC">
            <w:pPr>
              <w:pStyle w:val="TableParagraph"/>
              <w:spacing w:line="240" w:lineRule="auto"/>
              <w:rPr>
                <w:rFonts w:ascii="Arial Nova" w:hAnsi="Arial Nova"/>
                <w:sz w:val="20"/>
                <w:szCs w:val="20"/>
              </w:rPr>
            </w:pPr>
            <w:r w:rsidRPr="00643A43">
              <w:rPr>
                <w:rFonts w:ascii="Arial Nova" w:hAnsi="Arial Nova"/>
                <w:sz w:val="20"/>
                <w:szCs w:val="20"/>
              </w:rPr>
              <w:t>1</w:t>
            </w:r>
          </w:p>
        </w:tc>
        <w:tc>
          <w:tcPr>
            <w:tcW w:w="1180" w:type="dxa"/>
            <w:vAlign w:val="bottom"/>
          </w:tcPr>
          <w:p w14:paraId="1F3D4135" w14:textId="77777777" w:rsidR="00F53F3C" w:rsidRPr="00643A43" w:rsidRDefault="00F53F3C" w:rsidP="00550EEC">
            <w:pPr>
              <w:pStyle w:val="TableParagraph"/>
              <w:spacing w:line="240" w:lineRule="auto"/>
              <w:rPr>
                <w:rFonts w:ascii="Arial Nova" w:hAnsi="Arial Nova"/>
                <w:sz w:val="20"/>
                <w:szCs w:val="20"/>
              </w:rPr>
            </w:pPr>
            <w:r w:rsidRPr="00643A43">
              <w:rPr>
                <w:rFonts w:ascii="Arial Nova" w:hAnsi="Arial Nova"/>
                <w:sz w:val="20"/>
                <w:szCs w:val="20"/>
              </w:rPr>
              <w:t>5</w:t>
            </w:r>
          </w:p>
        </w:tc>
        <w:tc>
          <w:tcPr>
            <w:tcW w:w="1048" w:type="dxa"/>
            <w:vAlign w:val="bottom"/>
          </w:tcPr>
          <w:p w14:paraId="0BFB609B" w14:textId="77777777" w:rsidR="00F53F3C" w:rsidRPr="00643A43" w:rsidRDefault="00F53F3C" w:rsidP="00550EEC">
            <w:pPr>
              <w:pStyle w:val="TableParagraph"/>
              <w:spacing w:line="240" w:lineRule="auto"/>
              <w:rPr>
                <w:rFonts w:ascii="Arial Nova" w:hAnsi="Arial Nova"/>
                <w:sz w:val="20"/>
                <w:szCs w:val="20"/>
              </w:rPr>
            </w:pPr>
            <w:r w:rsidRPr="00643A43">
              <w:rPr>
                <w:rFonts w:ascii="Arial Nova" w:hAnsi="Arial Nova"/>
                <w:sz w:val="20"/>
                <w:szCs w:val="20"/>
              </w:rPr>
              <w:t>2</w:t>
            </w:r>
          </w:p>
        </w:tc>
        <w:tc>
          <w:tcPr>
            <w:tcW w:w="993" w:type="dxa"/>
            <w:vAlign w:val="bottom"/>
          </w:tcPr>
          <w:p w14:paraId="45B5BF53" w14:textId="77777777" w:rsidR="00F53F3C" w:rsidRPr="00643A43" w:rsidRDefault="00F53F3C" w:rsidP="00550EEC">
            <w:pPr>
              <w:pStyle w:val="TableParagraph"/>
              <w:spacing w:line="240" w:lineRule="auto"/>
              <w:rPr>
                <w:rFonts w:ascii="Arial Nova" w:hAnsi="Arial Nova"/>
                <w:sz w:val="20"/>
                <w:szCs w:val="20"/>
              </w:rPr>
            </w:pPr>
            <w:r w:rsidRPr="00643A43">
              <w:rPr>
                <w:rFonts w:ascii="Arial Nova" w:hAnsi="Arial Nova"/>
                <w:sz w:val="20"/>
                <w:szCs w:val="20"/>
              </w:rPr>
              <w:t>4</w:t>
            </w:r>
          </w:p>
        </w:tc>
      </w:tr>
      <w:tr w:rsidR="00643A43" w:rsidRPr="00643A43" w14:paraId="10C3DFF1" w14:textId="77777777" w:rsidTr="00BB395D">
        <w:trPr>
          <w:trHeight w:val="144"/>
        </w:trPr>
        <w:tc>
          <w:tcPr>
            <w:tcW w:w="2790" w:type="dxa"/>
            <w:tcBorders>
              <w:bottom w:val="single" w:sz="4" w:space="0" w:color="000000"/>
            </w:tcBorders>
            <w:vAlign w:val="bottom"/>
          </w:tcPr>
          <w:p w14:paraId="1D61AFCB" w14:textId="72F4CC20" w:rsidR="00F53F3C" w:rsidRPr="00643A43" w:rsidRDefault="00F53F3C" w:rsidP="00550EEC">
            <w:pPr>
              <w:pStyle w:val="TableParagraph"/>
              <w:spacing w:line="240" w:lineRule="auto"/>
              <w:jc w:val="left"/>
              <w:rPr>
                <w:rFonts w:ascii="Arial Nova" w:hAnsi="Arial Nova"/>
                <w:sz w:val="20"/>
                <w:szCs w:val="20"/>
              </w:rPr>
            </w:pPr>
            <w:r w:rsidRPr="00643A43">
              <w:rPr>
                <w:rFonts w:ascii="Arial Nova" w:hAnsi="Arial Nova"/>
                <w:sz w:val="20"/>
                <w:szCs w:val="20"/>
              </w:rPr>
              <w:t>Reputation</w:t>
            </w:r>
            <w:r w:rsidR="00F73A4C" w:rsidRPr="00643A43">
              <w:rPr>
                <w:rFonts w:ascii="Arial Nova" w:hAnsi="Arial Nova"/>
                <w:sz w:val="20"/>
                <w:szCs w:val="20"/>
              </w:rPr>
              <w:t xml:space="preserve"> </w:t>
            </w:r>
            <w:r w:rsidRPr="00643A43">
              <w:rPr>
                <w:rFonts w:ascii="Arial Nova" w:hAnsi="Arial Nova"/>
                <w:sz w:val="20"/>
                <w:szCs w:val="20"/>
              </w:rPr>
              <w:t>rating</w:t>
            </w:r>
            <w:r w:rsidR="00F73A4C" w:rsidRPr="00643A43">
              <w:rPr>
                <w:rFonts w:ascii="Arial Nova" w:hAnsi="Arial Nova"/>
                <w:sz w:val="20"/>
                <w:szCs w:val="20"/>
              </w:rPr>
              <w:t xml:space="preserve"> </w:t>
            </w:r>
            <w:r w:rsidRPr="00643A43">
              <w:rPr>
                <w:rFonts w:ascii="Arial Nova" w:hAnsi="Arial Nova"/>
                <w:sz w:val="20"/>
                <w:szCs w:val="20"/>
              </w:rPr>
              <w:t>(traders)</w:t>
            </w:r>
          </w:p>
        </w:tc>
        <w:tc>
          <w:tcPr>
            <w:tcW w:w="765" w:type="dxa"/>
            <w:tcBorders>
              <w:bottom w:val="single" w:sz="4" w:space="0" w:color="000000"/>
            </w:tcBorders>
            <w:vAlign w:val="bottom"/>
          </w:tcPr>
          <w:p w14:paraId="47A1D164" w14:textId="77777777" w:rsidR="00F53F3C" w:rsidRPr="00643A43" w:rsidRDefault="00F53F3C" w:rsidP="00550EEC">
            <w:pPr>
              <w:pStyle w:val="TableParagraph"/>
              <w:spacing w:line="240" w:lineRule="auto"/>
              <w:rPr>
                <w:rFonts w:ascii="Arial Nova" w:hAnsi="Arial Nova"/>
                <w:sz w:val="20"/>
                <w:szCs w:val="20"/>
              </w:rPr>
            </w:pPr>
            <w:r w:rsidRPr="00643A43">
              <w:rPr>
                <w:rFonts w:ascii="Arial Nova" w:hAnsi="Arial Nova"/>
                <w:sz w:val="20"/>
                <w:szCs w:val="20"/>
              </w:rPr>
              <w:t>3</w:t>
            </w:r>
            <w:r w:rsidRPr="00643A43">
              <w:rPr>
                <w:rFonts w:ascii="Arial Nova" w:hAnsi="Arial Nova"/>
                <w:i/>
                <w:sz w:val="20"/>
                <w:szCs w:val="20"/>
              </w:rPr>
              <w:t>.</w:t>
            </w:r>
            <w:r w:rsidRPr="00643A43">
              <w:rPr>
                <w:rFonts w:ascii="Arial Nova" w:hAnsi="Arial Nova"/>
                <w:sz w:val="20"/>
                <w:szCs w:val="20"/>
              </w:rPr>
              <w:t>84</w:t>
            </w:r>
          </w:p>
        </w:tc>
        <w:tc>
          <w:tcPr>
            <w:tcW w:w="1125" w:type="dxa"/>
            <w:tcBorders>
              <w:bottom w:val="single" w:sz="4" w:space="0" w:color="000000"/>
            </w:tcBorders>
            <w:vAlign w:val="bottom"/>
          </w:tcPr>
          <w:p w14:paraId="25EAD095" w14:textId="77777777" w:rsidR="00F53F3C" w:rsidRPr="00643A43" w:rsidRDefault="00F53F3C" w:rsidP="00550EEC">
            <w:pPr>
              <w:pStyle w:val="TableParagraph"/>
              <w:spacing w:line="240" w:lineRule="auto"/>
              <w:rPr>
                <w:rFonts w:ascii="Arial Nova" w:hAnsi="Arial Nova"/>
                <w:sz w:val="20"/>
                <w:szCs w:val="20"/>
              </w:rPr>
            </w:pPr>
            <w:r w:rsidRPr="00643A43">
              <w:rPr>
                <w:rFonts w:ascii="Arial Nova" w:hAnsi="Arial Nova"/>
                <w:sz w:val="20"/>
                <w:szCs w:val="20"/>
              </w:rPr>
              <w:t>1</w:t>
            </w:r>
            <w:r w:rsidRPr="00643A43">
              <w:rPr>
                <w:rFonts w:ascii="Arial Nova" w:hAnsi="Arial Nova"/>
                <w:i/>
                <w:sz w:val="20"/>
                <w:szCs w:val="20"/>
              </w:rPr>
              <w:t>.</w:t>
            </w:r>
            <w:r w:rsidRPr="00643A43">
              <w:rPr>
                <w:rFonts w:ascii="Arial Nova" w:hAnsi="Arial Nova"/>
                <w:sz w:val="20"/>
                <w:szCs w:val="20"/>
              </w:rPr>
              <w:t>04</w:t>
            </w:r>
          </w:p>
        </w:tc>
        <w:tc>
          <w:tcPr>
            <w:tcW w:w="1170" w:type="dxa"/>
            <w:tcBorders>
              <w:bottom w:val="single" w:sz="4" w:space="0" w:color="000000"/>
            </w:tcBorders>
            <w:vAlign w:val="bottom"/>
          </w:tcPr>
          <w:p w14:paraId="3C50A325" w14:textId="77777777" w:rsidR="00F53F3C" w:rsidRPr="00643A43" w:rsidRDefault="00F53F3C" w:rsidP="00550EEC">
            <w:pPr>
              <w:pStyle w:val="TableParagraph"/>
              <w:spacing w:line="240" w:lineRule="auto"/>
              <w:rPr>
                <w:rFonts w:ascii="Arial Nova" w:hAnsi="Arial Nova"/>
                <w:sz w:val="20"/>
                <w:szCs w:val="20"/>
              </w:rPr>
            </w:pPr>
            <w:r w:rsidRPr="00643A43">
              <w:rPr>
                <w:rFonts w:ascii="Arial Nova" w:hAnsi="Arial Nova"/>
                <w:sz w:val="20"/>
                <w:szCs w:val="20"/>
              </w:rPr>
              <w:t>1</w:t>
            </w:r>
          </w:p>
        </w:tc>
        <w:tc>
          <w:tcPr>
            <w:tcW w:w="1180" w:type="dxa"/>
            <w:tcBorders>
              <w:bottom w:val="single" w:sz="4" w:space="0" w:color="000000"/>
            </w:tcBorders>
            <w:vAlign w:val="bottom"/>
          </w:tcPr>
          <w:p w14:paraId="7C8F9310" w14:textId="77777777" w:rsidR="00F53F3C" w:rsidRPr="00643A43" w:rsidRDefault="00F53F3C" w:rsidP="00550EEC">
            <w:pPr>
              <w:pStyle w:val="TableParagraph"/>
              <w:spacing w:line="240" w:lineRule="auto"/>
              <w:rPr>
                <w:rFonts w:ascii="Arial Nova" w:hAnsi="Arial Nova"/>
                <w:sz w:val="20"/>
                <w:szCs w:val="20"/>
              </w:rPr>
            </w:pPr>
            <w:r w:rsidRPr="00643A43">
              <w:rPr>
                <w:rFonts w:ascii="Arial Nova" w:hAnsi="Arial Nova"/>
                <w:sz w:val="20"/>
                <w:szCs w:val="20"/>
              </w:rPr>
              <w:t>5</w:t>
            </w:r>
          </w:p>
        </w:tc>
        <w:tc>
          <w:tcPr>
            <w:tcW w:w="1048" w:type="dxa"/>
            <w:tcBorders>
              <w:bottom w:val="single" w:sz="4" w:space="0" w:color="000000"/>
            </w:tcBorders>
            <w:vAlign w:val="bottom"/>
          </w:tcPr>
          <w:p w14:paraId="2B09B7BD" w14:textId="77777777" w:rsidR="00F53F3C" w:rsidRPr="00643A43" w:rsidRDefault="00F53F3C" w:rsidP="00550EEC">
            <w:pPr>
              <w:pStyle w:val="TableParagraph"/>
              <w:spacing w:line="240" w:lineRule="auto"/>
              <w:rPr>
                <w:rFonts w:ascii="Arial Nova" w:hAnsi="Arial Nova"/>
                <w:sz w:val="20"/>
                <w:szCs w:val="20"/>
              </w:rPr>
            </w:pPr>
            <w:r w:rsidRPr="00643A43">
              <w:rPr>
                <w:rFonts w:ascii="Arial Nova" w:hAnsi="Arial Nova"/>
                <w:sz w:val="20"/>
                <w:szCs w:val="20"/>
              </w:rPr>
              <w:t>3</w:t>
            </w:r>
          </w:p>
        </w:tc>
        <w:tc>
          <w:tcPr>
            <w:tcW w:w="993" w:type="dxa"/>
            <w:tcBorders>
              <w:bottom w:val="single" w:sz="4" w:space="0" w:color="000000"/>
            </w:tcBorders>
            <w:vAlign w:val="bottom"/>
          </w:tcPr>
          <w:p w14:paraId="2EDA88EE" w14:textId="77777777" w:rsidR="00F53F3C" w:rsidRPr="00643A43" w:rsidRDefault="00F53F3C" w:rsidP="00550EEC">
            <w:pPr>
              <w:pStyle w:val="TableParagraph"/>
              <w:spacing w:line="240" w:lineRule="auto"/>
              <w:rPr>
                <w:rFonts w:ascii="Arial Nova" w:hAnsi="Arial Nova"/>
                <w:sz w:val="20"/>
                <w:szCs w:val="20"/>
              </w:rPr>
            </w:pPr>
            <w:r w:rsidRPr="00643A43">
              <w:rPr>
                <w:rFonts w:ascii="Arial Nova" w:hAnsi="Arial Nova"/>
                <w:sz w:val="20"/>
                <w:szCs w:val="20"/>
              </w:rPr>
              <w:t>5</w:t>
            </w:r>
          </w:p>
        </w:tc>
      </w:tr>
      <w:tr w:rsidR="00643A43" w:rsidRPr="00643A43" w14:paraId="1520DC9E" w14:textId="77777777" w:rsidTr="00BB395D">
        <w:trPr>
          <w:trHeight w:val="144"/>
        </w:trPr>
        <w:tc>
          <w:tcPr>
            <w:tcW w:w="2790" w:type="dxa"/>
            <w:tcBorders>
              <w:top w:val="single" w:sz="4" w:space="0" w:color="000000"/>
            </w:tcBorders>
            <w:vAlign w:val="bottom"/>
          </w:tcPr>
          <w:p w14:paraId="4572CCFC" w14:textId="09267D43" w:rsidR="00F53F3C" w:rsidRPr="00643A43" w:rsidRDefault="00F53F3C" w:rsidP="00550EEC">
            <w:pPr>
              <w:pStyle w:val="TableParagraph"/>
              <w:spacing w:line="240" w:lineRule="auto"/>
              <w:jc w:val="left"/>
              <w:rPr>
                <w:rFonts w:ascii="Arial Nova" w:hAnsi="Arial Nova"/>
                <w:sz w:val="20"/>
                <w:szCs w:val="20"/>
              </w:rPr>
            </w:pPr>
            <w:r w:rsidRPr="00643A43">
              <w:rPr>
                <w:rFonts w:ascii="Arial Nova" w:hAnsi="Arial Nova"/>
                <w:sz w:val="20"/>
                <w:szCs w:val="20"/>
              </w:rPr>
              <w:t>Overall</w:t>
            </w:r>
            <w:r w:rsidR="00F73A4C" w:rsidRPr="00643A43">
              <w:rPr>
                <w:rFonts w:ascii="Arial Nova" w:hAnsi="Arial Nova"/>
                <w:sz w:val="20"/>
                <w:szCs w:val="20"/>
              </w:rPr>
              <w:t xml:space="preserve"> </w:t>
            </w:r>
            <w:r w:rsidRPr="00643A43">
              <w:rPr>
                <w:rFonts w:ascii="Arial Nova" w:hAnsi="Arial Nova"/>
                <w:sz w:val="20"/>
                <w:szCs w:val="20"/>
              </w:rPr>
              <w:t>rating</w:t>
            </w:r>
            <w:r w:rsidR="00F73A4C" w:rsidRPr="00643A43">
              <w:rPr>
                <w:rFonts w:ascii="Arial Nova" w:hAnsi="Arial Nova"/>
                <w:sz w:val="20"/>
                <w:szCs w:val="20"/>
              </w:rPr>
              <w:t xml:space="preserve"> </w:t>
            </w:r>
            <w:r w:rsidRPr="00643A43">
              <w:rPr>
                <w:rFonts w:ascii="Arial Nova" w:hAnsi="Arial Nova"/>
                <w:sz w:val="20"/>
                <w:szCs w:val="20"/>
              </w:rPr>
              <w:t>(processors)</w:t>
            </w:r>
          </w:p>
        </w:tc>
        <w:tc>
          <w:tcPr>
            <w:tcW w:w="765" w:type="dxa"/>
            <w:tcBorders>
              <w:top w:val="single" w:sz="4" w:space="0" w:color="000000"/>
            </w:tcBorders>
            <w:vAlign w:val="bottom"/>
          </w:tcPr>
          <w:p w14:paraId="602EAE5F" w14:textId="77777777" w:rsidR="00F53F3C" w:rsidRPr="00643A43" w:rsidRDefault="00F53F3C" w:rsidP="00550EEC">
            <w:pPr>
              <w:pStyle w:val="TableParagraph"/>
              <w:spacing w:line="240" w:lineRule="auto"/>
              <w:rPr>
                <w:rFonts w:ascii="Arial Nova" w:hAnsi="Arial Nova"/>
                <w:sz w:val="20"/>
                <w:szCs w:val="20"/>
              </w:rPr>
            </w:pPr>
            <w:r w:rsidRPr="00643A43">
              <w:rPr>
                <w:rFonts w:ascii="Arial Nova" w:hAnsi="Arial Nova"/>
                <w:sz w:val="20"/>
                <w:szCs w:val="20"/>
              </w:rPr>
              <w:t>3</w:t>
            </w:r>
            <w:r w:rsidRPr="00643A43">
              <w:rPr>
                <w:rFonts w:ascii="Arial Nova" w:hAnsi="Arial Nova"/>
                <w:i/>
                <w:sz w:val="20"/>
                <w:szCs w:val="20"/>
              </w:rPr>
              <w:t>.</w:t>
            </w:r>
            <w:r w:rsidRPr="00643A43">
              <w:rPr>
                <w:rFonts w:ascii="Arial Nova" w:hAnsi="Arial Nova"/>
                <w:sz w:val="20"/>
                <w:szCs w:val="20"/>
              </w:rPr>
              <w:t>54</w:t>
            </w:r>
          </w:p>
        </w:tc>
        <w:tc>
          <w:tcPr>
            <w:tcW w:w="1125" w:type="dxa"/>
            <w:tcBorders>
              <w:top w:val="single" w:sz="4" w:space="0" w:color="000000"/>
            </w:tcBorders>
            <w:vAlign w:val="bottom"/>
          </w:tcPr>
          <w:p w14:paraId="79E44FA5" w14:textId="77777777" w:rsidR="00F53F3C" w:rsidRPr="00643A43" w:rsidRDefault="00F53F3C" w:rsidP="00550EEC">
            <w:pPr>
              <w:pStyle w:val="TableParagraph"/>
              <w:spacing w:line="240" w:lineRule="auto"/>
              <w:rPr>
                <w:rFonts w:ascii="Arial Nova" w:hAnsi="Arial Nova"/>
                <w:sz w:val="20"/>
                <w:szCs w:val="20"/>
              </w:rPr>
            </w:pPr>
            <w:r w:rsidRPr="00643A43">
              <w:rPr>
                <w:rFonts w:ascii="Arial Nova" w:hAnsi="Arial Nova"/>
                <w:sz w:val="20"/>
                <w:szCs w:val="20"/>
              </w:rPr>
              <w:t>0</w:t>
            </w:r>
            <w:r w:rsidRPr="00643A43">
              <w:rPr>
                <w:rFonts w:ascii="Arial Nova" w:hAnsi="Arial Nova"/>
                <w:i/>
                <w:sz w:val="20"/>
                <w:szCs w:val="20"/>
              </w:rPr>
              <w:t>.</w:t>
            </w:r>
            <w:r w:rsidRPr="00643A43">
              <w:rPr>
                <w:rFonts w:ascii="Arial Nova" w:hAnsi="Arial Nova"/>
                <w:sz w:val="20"/>
                <w:szCs w:val="20"/>
              </w:rPr>
              <w:t>75</w:t>
            </w:r>
          </w:p>
        </w:tc>
        <w:tc>
          <w:tcPr>
            <w:tcW w:w="1170" w:type="dxa"/>
            <w:tcBorders>
              <w:top w:val="single" w:sz="4" w:space="0" w:color="000000"/>
            </w:tcBorders>
            <w:vAlign w:val="bottom"/>
          </w:tcPr>
          <w:p w14:paraId="46D064AD" w14:textId="77777777" w:rsidR="00F53F3C" w:rsidRPr="00643A43" w:rsidRDefault="00F53F3C" w:rsidP="00550EEC">
            <w:pPr>
              <w:pStyle w:val="TableParagraph"/>
              <w:spacing w:line="240" w:lineRule="auto"/>
              <w:rPr>
                <w:rFonts w:ascii="Arial Nova" w:hAnsi="Arial Nova"/>
                <w:sz w:val="20"/>
                <w:szCs w:val="20"/>
              </w:rPr>
            </w:pPr>
            <w:r w:rsidRPr="00643A43">
              <w:rPr>
                <w:rFonts w:ascii="Arial Nova" w:hAnsi="Arial Nova"/>
                <w:sz w:val="20"/>
                <w:szCs w:val="20"/>
              </w:rPr>
              <w:t>1</w:t>
            </w:r>
          </w:p>
        </w:tc>
        <w:tc>
          <w:tcPr>
            <w:tcW w:w="1180" w:type="dxa"/>
            <w:tcBorders>
              <w:top w:val="single" w:sz="4" w:space="0" w:color="000000"/>
            </w:tcBorders>
            <w:vAlign w:val="bottom"/>
          </w:tcPr>
          <w:p w14:paraId="43B324E1" w14:textId="77777777" w:rsidR="00F53F3C" w:rsidRPr="00643A43" w:rsidRDefault="00F53F3C" w:rsidP="00550EEC">
            <w:pPr>
              <w:pStyle w:val="TableParagraph"/>
              <w:spacing w:line="240" w:lineRule="auto"/>
              <w:rPr>
                <w:rFonts w:ascii="Arial Nova" w:hAnsi="Arial Nova"/>
                <w:sz w:val="20"/>
                <w:szCs w:val="20"/>
              </w:rPr>
            </w:pPr>
            <w:r w:rsidRPr="00643A43">
              <w:rPr>
                <w:rFonts w:ascii="Arial Nova" w:hAnsi="Arial Nova"/>
                <w:sz w:val="20"/>
                <w:szCs w:val="20"/>
              </w:rPr>
              <w:t>5</w:t>
            </w:r>
          </w:p>
        </w:tc>
        <w:tc>
          <w:tcPr>
            <w:tcW w:w="1048" w:type="dxa"/>
            <w:tcBorders>
              <w:top w:val="single" w:sz="4" w:space="0" w:color="000000"/>
            </w:tcBorders>
            <w:vAlign w:val="bottom"/>
          </w:tcPr>
          <w:p w14:paraId="4A9A9205" w14:textId="77777777" w:rsidR="00F53F3C" w:rsidRPr="00643A43" w:rsidRDefault="00F53F3C" w:rsidP="00550EEC">
            <w:pPr>
              <w:pStyle w:val="TableParagraph"/>
              <w:spacing w:line="240" w:lineRule="auto"/>
              <w:rPr>
                <w:rFonts w:ascii="Arial Nova" w:hAnsi="Arial Nova"/>
                <w:sz w:val="20"/>
                <w:szCs w:val="20"/>
              </w:rPr>
            </w:pPr>
            <w:r w:rsidRPr="00643A43">
              <w:rPr>
                <w:rFonts w:ascii="Arial Nova" w:hAnsi="Arial Nova"/>
                <w:sz w:val="20"/>
                <w:szCs w:val="20"/>
              </w:rPr>
              <w:t>3</w:t>
            </w:r>
          </w:p>
        </w:tc>
        <w:tc>
          <w:tcPr>
            <w:tcW w:w="993" w:type="dxa"/>
            <w:tcBorders>
              <w:top w:val="single" w:sz="4" w:space="0" w:color="000000"/>
            </w:tcBorders>
            <w:vAlign w:val="bottom"/>
          </w:tcPr>
          <w:p w14:paraId="26E0B232" w14:textId="77777777" w:rsidR="00F53F3C" w:rsidRPr="00643A43" w:rsidRDefault="00F53F3C" w:rsidP="00550EEC">
            <w:pPr>
              <w:pStyle w:val="TableParagraph"/>
              <w:spacing w:line="240" w:lineRule="auto"/>
              <w:rPr>
                <w:rFonts w:ascii="Arial Nova" w:hAnsi="Arial Nova"/>
                <w:sz w:val="20"/>
                <w:szCs w:val="20"/>
              </w:rPr>
            </w:pPr>
            <w:r w:rsidRPr="00643A43">
              <w:rPr>
                <w:rFonts w:ascii="Arial Nova" w:hAnsi="Arial Nova"/>
                <w:sz w:val="20"/>
                <w:szCs w:val="20"/>
              </w:rPr>
              <w:t>4</w:t>
            </w:r>
          </w:p>
        </w:tc>
      </w:tr>
      <w:tr w:rsidR="00643A43" w:rsidRPr="00643A43" w14:paraId="65C2F202" w14:textId="77777777" w:rsidTr="00BB395D">
        <w:trPr>
          <w:trHeight w:val="144"/>
        </w:trPr>
        <w:tc>
          <w:tcPr>
            <w:tcW w:w="2790" w:type="dxa"/>
            <w:vAlign w:val="bottom"/>
          </w:tcPr>
          <w:p w14:paraId="28BC5292" w14:textId="387AC1A5" w:rsidR="00F53F3C" w:rsidRPr="00643A43" w:rsidRDefault="00F53F3C" w:rsidP="00550EEC">
            <w:pPr>
              <w:pStyle w:val="TableParagraph"/>
              <w:spacing w:line="240" w:lineRule="auto"/>
              <w:jc w:val="left"/>
              <w:rPr>
                <w:rFonts w:ascii="Arial Nova" w:hAnsi="Arial Nova"/>
                <w:sz w:val="20"/>
                <w:szCs w:val="20"/>
              </w:rPr>
            </w:pPr>
            <w:r w:rsidRPr="00643A43">
              <w:rPr>
                <w:rFonts w:ascii="Arial Nova" w:hAnsi="Arial Nova"/>
                <w:sz w:val="20"/>
                <w:szCs w:val="20"/>
              </w:rPr>
              <w:t>Location</w:t>
            </w:r>
            <w:r w:rsidR="00F73A4C" w:rsidRPr="00643A43">
              <w:rPr>
                <w:rFonts w:ascii="Arial Nova" w:hAnsi="Arial Nova"/>
                <w:sz w:val="20"/>
                <w:szCs w:val="20"/>
              </w:rPr>
              <w:t xml:space="preserve"> </w:t>
            </w:r>
            <w:r w:rsidRPr="00643A43">
              <w:rPr>
                <w:rFonts w:ascii="Arial Nova" w:hAnsi="Arial Nova"/>
                <w:sz w:val="20"/>
                <w:szCs w:val="20"/>
              </w:rPr>
              <w:t>rating</w:t>
            </w:r>
            <w:r w:rsidR="00F73A4C" w:rsidRPr="00643A43">
              <w:rPr>
                <w:rFonts w:ascii="Arial Nova" w:hAnsi="Arial Nova"/>
                <w:sz w:val="20"/>
                <w:szCs w:val="20"/>
              </w:rPr>
              <w:t xml:space="preserve"> </w:t>
            </w:r>
            <w:r w:rsidRPr="00643A43">
              <w:rPr>
                <w:rFonts w:ascii="Arial Nova" w:hAnsi="Arial Nova"/>
                <w:sz w:val="20"/>
                <w:szCs w:val="20"/>
              </w:rPr>
              <w:t>(processors)</w:t>
            </w:r>
          </w:p>
        </w:tc>
        <w:tc>
          <w:tcPr>
            <w:tcW w:w="765" w:type="dxa"/>
            <w:vAlign w:val="bottom"/>
          </w:tcPr>
          <w:p w14:paraId="5BB87537" w14:textId="77777777" w:rsidR="00F53F3C" w:rsidRPr="00643A43" w:rsidRDefault="00F53F3C" w:rsidP="00550EEC">
            <w:pPr>
              <w:pStyle w:val="TableParagraph"/>
              <w:spacing w:line="240" w:lineRule="auto"/>
              <w:rPr>
                <w:rFonts w:ascii="Arial Nova" w:hAnsi="Arial Nova"/>
                <w:sz w:val="20"/>
                <w:szCs w:val="20"/>
              </w:rPr>
            </w:pPr>
            <w:r w:rsidRPr="00643A43">
              <w:rPr>
                <w:rFonts w:ascii="Arial Nova" w:hAnsi="Arial Nova"/>
                <w:sz w:val="20"/>
                <w:szCs w:val="20"/>
              </w:rPr>
              <w:t>3</w:t>
            </w:r>
            <w:r w:rsidRPr="00643A43">
              <w:rPr>
                <w:rFonts w:ascii="Arial Nova" w:hAnsi="Arial Nova"/>
                <w:i/>
                <w:sz w:val="20"/>
                <w:szCs w:val="20"/>
              </w:rPr>
              <w:t>.</w:t>
            </w:r>
            <w:r w:rsidRPr="00643A43">
              <w:rPr>
                <w:rFonts w:ascii="Arial Nova" w:hAnsi="Arial Nova"/>
                <w:sz w:val="20"/>
                <w:szCs w:val="20"/>
              </w:rPr>
              <w:t>8</w:t>
            </w:r>
          </w:p>
        </w:tc>
        <w:tc>
          <w:tcPr>
            <w:tcW w:w="1125" w:type="dxa"/>
            <w:vAlign w:val="bottom"/>
          </w:tcPr>
          <w:p w14:paraId="4E75B870" w14:textId="77777777" w:rsidR="00F53F3C" w:rsidRPr="00643A43" w:rsidRDefault="00F53F3C" w:rsidP="00550EEC">
            <w:pPr>
              <w:pStyle w:val="TableParagraph"/>
              <w:spacing w:line="240" w:lineRule="auto"/>
              <w:rPr>
                <w:rFonts w:ascii="Arial Nova" w:hAnsi="Arial Nova"/>
                <w:sz w:val="20"/>
                <w:szCs w:val="20"/>
              </w:rPr>
            </w:pPr>
            <w:r w:rsidRPr="00643A43">
              <w:rPr>
                <w:rFonts w:ascii="Arial Nova" w:hAnsi="Arial Nova"/>
                <w:sz w:val="20"/>
                <w:szCs w:val="20"/>
              </w:rPr>
              <w:t>1</w:t>
            </w:r>
            <w:r w:rsidRPr="00643A43">
              <w:rPr>
                <w:rFonts w:ascii="Arial Nova" w:hAnsi="Arial Nova"/>
                <w:i/>
                <w:sz w:val="20"/>
                <w:szCs w:val="20"/>
              </w:rPr>
              <w:t>.</w:t>
            </w:r>
            <w:r w:rsidRPr="00643A43">
              <w:rPr>
                <w:rFonts w:ascii="Arial Nova" w:hAnsi="Arial Nova"/>
                <w:sz w:val="20"/>
                <w:szCs w:val="20"/>
              </w:rPr>
              <w:t>21</w:t>
            </w:r>
          </w:p>
        </w:tc>
        <w:tc>
          <w:tcPr>
            <w:tcW w:w="1170" w:type="dxa"/>
            <w:vAlign w:val="bottom"/>
          </w:tcPr>
          <w:p w14:paraId="15318B63" w14:textId="77777777" w:rsidR="00F53F3C" w:rsidRPr="00643A43" w:rsidRDefault="00F53F3C" w:rsidP="00550EEC">
            <w:pPr>
              <w:pStyle w:val="TableParagraph"/>
              <w:spacing w:line="240" w:lineRule="auto"/>
              <w:rPr>
                <w:rFonts w:ascii="Arial Nova" w:hAnsi="Arial Nova"/>
                <w:sz w:val="20"/>
                <w:szCs w:val="20"/>
              </w:rPr>
            </w:pPr>
            <w:r w:rsidRPr="00643A43">
              <w:rPr>
                <w:rFonts w:ascii="Arial Nova" w:hAnsi="Arial Nova"/>
                <w:sz w:val="20"/>
                <w:szCs w:val="20"/>
              </w:rPr>
              <w:t>1</w:t>
            </w:r>
          </w:p>
        </w:tc>
        <w:tc>
          <w:tcPr>
            <w:tcW w:w="1180" w:type="dxa"/>
            <w:vAlign w:val="bottom"/>
          </w:tcPr>
          <w:p w14:paraId="28BD219E" w14:textId="77777777" w:rsidR="00F53F3C" w:rsidRPr="00643A43" w:rsidRDefault="00F53F3C" w:rsidP="00550EEC">
            <w:pPr>
              <w:pStyle w:val="TableParagraph"/>
              <w:spacing w:line="240" w:lineRule="auto"/>
              <w:rPr>
                <w:rFonts w:ascii="Arial Nova" w:hAnsi="Arial Nova"/>
                <w:sz w:val="20"/>
                <w:szCs w:val="20"/>
              </w:rPr>
            </w:pPr>
            <w:r w:rsidRPr="00643A43">
              <w:rPr>
                <w:rFonts w:ascii="Arial Nova" w:hAnsi="Arial Nova"/>
                <w:sz w:val="20"/>
                <w:szCs w:val="20"/>
              </w:rPr>
              <w:t>5</w:t>
            </w:r>
          </w:p>
        </w:tc>
        <w:tc>
          <w:tcPr>
            <w:tcW w:w="1048" w:type="dxa"/>
            <w:vAlign w:val="bottom"/>
          </w:tcPr>
          <w:p w14:paraId="7ABF7D44" w14:textId="77777777" w:rsidR="00F53F3C" w:rsidRPr="00643A43" w:rsidRDefault="00F53F3C" w:rsidP="00550EEC">
            <w:pPr>
              <w:pStyle w:val="TableParagraph"/>
              <w:spacing w:line="240" w:lineRule="auto"/>
              <w:rPr>
                <w:rFonts w:ascii="Arial Nova" w:hAnsi="Arial Nova"/>
                <w:sz w:val="20"/>
                <w:szCs w:val="20"/>
              </w:rPr>
            </w:pPr>
            <w:r w:rsidRPr="00643A43">
              <w:rPr>
                <w:rFonts w:ascii="Arial Nova" w:hAnsi="Arial Nova"/>
                <w:sz w:val="20"/>
                <w:szCs w:val="20"/>
              </w:rPr>
              <w:t>3</w:t>
            </w:r>
          </w:p>
        </w:tc>
        <w:tc>
          <w:tcPr>
            <w:tcW w:w="993" w:type="dxa"/>
            <w:vAlign w:val="bottom"/>
          </w:tcPr>
          <w:p w14:paraId="1F3595DD" w14:textId="77777777" w:rsidR="00F53F3C" w:rsidRPr="00643A43" w:rsidRDefault="00F53F3C" w:rsidP="00550EEC">
            <w:pPr>
              <w:pStyle w:val="TableParagraph"/>
              <w:spacing w:line="240" w:lineRule="auto"/>
              <w:rPr>
                <w:rFonts w:ascii="Arial Nova" w:hAnsi="Arial Nova"/>
                <w:sz w:val="20"/>
                <w:szCs w:val="20"/>
              </w:rPr>
            </w:pPr>
            <w:r w:rsidRPr="00643A43">
              <w:rPr>
                <w:rFonts w:ascii="Arial Nova" w:hAnsi="Arial Nova"/>
                <w:sz w:val="20"/>
                <w:szCs w:val="20"/>
              </w:rPr>
              <w:t>5</w:t>
            </w:r>
          </w:p>
        </w:tc>
      </w:tr>
      <w:tr w:rsidR="00643A43" w:rsidRPr="00643A43" w14:paraId="6C8C052E" w14:textId="77777777" w:rsidTr="00BB395D">
        <w:trPr>
          <w:trHeight w:val="144"/>
        </w:trPr>
        <w:tc>
          <w:tcPr>
            <w:tcW w:w="2790" w:type="dxa"/>
            <w:vAlign w:val="bottom"/>
          </w:tcPr>
          <w:p w14:paraId="02CB35CF" w14:textId="752AB603" w:rsidR="00F53F3C" w:rsidRPr="00643A43" w:rsidRDefault="00F53F3C" w:rsidP="00550EEC">
            <w:pPr>
              <w:pStyle w:val="TableParagraph"/>
              <w:spacing w:line="240" w:lineRule="auto"/>
              <w:jc w:val="left"/>
              <w:rPr>
                <w:rFonts w:ascii="Arial Nova" w:hAnsi="Arial Nova"/>
                <w:sz w:val="20"/>
                <w:szCs w:val="20"/>
              </w:rPr>
            </w:pPr>
            <w:r w:rsidRPr="00643A43">
              <w:rPr>
                <w:rFonts w:ascii="Arial Nova" w:hAnsi="Arial Nova"/>
                <w:sz w:val="20"/>
                <w:szCs w:val="20"/>
              </w:rPr>
              <w:t>Quality</w:t>
            </w:r>
            <w:r w:rsidR="00F73A4C" w:rsidRPr="00643A43">
              <w:rPr>
                <w:rFonts w:ascii="Arial Nova" w:hAnsi="Arial Nova"/>
                <w:sz w:val="20"/>
                <w:szCs w:val="20"/>
              </w:rPr>
              <w:t xml:space="preserve"> </w:t>
            </w:r>
            <w:r w:rsidRPr="00643A43">
              <w:rPr>
                <w:rFonts w:ascii="Arial Nova" w:hAnsi="Arial Nova"/>
                <w:sz w:val="20"/>
                <w:szCs w:val="20"/>
              </w:rPr>
              <w:t>rating</w:t>
            </w:r>
            <w:r w:rsidR="00F73A4C" w:rsidRPr="00643A43">
              <w:rPr>
                <w:rFonts w:ascii="Arial Nova" w:hAnsi="Arial Nova"/>
                <w:sz w:val="20"/>
                <w:szCs w:val="20"/>
              </w:rPr>
              <w:t xml:space="preserve"> </w:t>
            </w:r>
            <w:r w:rsidRPr="00643A43">
              <w:rPr>
                <w:rFonts w:ascii="Arial Nova" w:hAnsi="Arial Nova"/>
                <w:sz w:val="20"/>
                <w:szCs w:val="20"/>
              </w:rPr>
              <w:t>(processors)</w:t>
            </w:r>
          </w:p>
        </w:tc>
        <w:tc>
          <w:tcPr>
            <w:tcW w:w="765" w:type="dxa"/>
            <w:vAlign w:val="bottom"/>
          </w:tcPr>
          <w:p w14:paraId="48DBFC13" w14:textId="77777777" w:rsidR="00F53F3C" w:rsidRPr="00643A43" w:rsidRDefault="00F53F3C" w:rsidP="00550EEC">
            <w:pPr>
              <w:pStyle w:val="TableParagraph"/>
              <w:spacing w:line="240" w:lineRule="auto"/>
              <w:rPr>
                <w:rFonts w:ascii="Arial Nova" w:hAnsi="Arial Nova"/>
                <w:sz w:val="20"/>
                <w:szCs w:val="20"/>
              </w:rPr>
            </w:pPr>
            <w:r w:rsidRPr="00643A43">
              <w:rPr>
                <w:rFonts w:ascii="Arial Nova" w:hAnsi="Arial Nova"/>
                <w:sz w:val="20"/>
                <w:szCs w:val="20"/>
              </w:rPr>
              <w:t>3</w:t>
            </w:r>
            <w:r w:rsidRPr="00643A43">
              <w:rPr>
                <w:rFonts w:ascii="Arial Nova" w:hAnsi="Arial Nova"/>
                <w:i/>
                <w:sz w:val="20"/>
                <w:szCs w:val="20"/>
              </w:rPr>
              <w:t>.</w:t>
            </w:r>
            <w:r w:rsidRPr="00643A43">
              <w:rPr>
                <w:rFonts w:ascii="Arial Nova" w:hAnsi="Arial Nova"/>
                <w:sz w:val="20"/>
                <w:szCs w:val="20"/>
              </w:rPr>
              <w:t>41</w:t>
            </w:r>
          </w:p>
        </w:tc>
        <w:tc>
          <w:tcPr>
            <w:tcW w:w="1125" w:type="dxa"/>
            <w:vAlign w:val="bottom"/>
          </w:tcPr>
          <w:p w14:paraId="3A622F62" w14:textId="77777777" w:rsidR="00F53F3C" w:rsidRPr="00643A43" w:rsidRDefault="00F53F3C" w:rsidP="00550EEC">
            <w:pPr>
              <w:pStyle w:val="TableParagraph"/>
              <w:spacing w:line="240" w:lineRule="auto"/>
              <w:rPr>
                <w:rFonts w:ascii="Arial Nova" w:hAnsi="Arial Nova"/>
                <w:sz w:val="20"/>
                <w:szCs w:val="20"/>
              </w:rPr>
            </w:pPr>
            <w:r w:rsidRPr="00643A43">
              <w:rPr>
                <w:rFonts w:ascii="Arial Nova" w:hAnsi="Arial Nova"/>
                <w:sz w:val="20"/>
                <w:szCs w:val="20"/>
              </w:rPr>
              <w:t>1</w:t>
            </w:r>
            <w:r w:rsidRPr="00643A43">
              <w:rPr>
                <w:rFonts w:ascii="Arial Nova" w:hAnsi="Arial Nova"/>
                <w:i/>
                <w:sz w:val="20"/>
                <w:szCs w:val="20"/>
              </w:rPr>
              <w:t>.</w:t>
            </w:r>
            <w:r w:rsidRPr="00643A43">
              <w:rPr>
                <w:rFonts w:ascii="Arial Nova" w:hAnsi="Arial Nova"/>
                <w:sz w:val="20"/>
                <w:szCs w:val="20"/>
              </w:rPr>
              <w:t>19</w:t>
            </w:r>
          </w:p>
        </w:tc>
        <w:tc>
          <w:tcPr>
            <w:tcW w:w="1170" w:type="dxa"/>
            <w:vAlign w:val="bottom"/>
          </w:tcPr>
          <w:p w14:paraId="63C0A235" w14:textId="77777777" w:rsidR="00F53F3C" w:rsidRPr="00643A43" w:rsidRDefault="00F53F3C" w:rsidP="00550EEC">
            <w:pPr>
              <w:pStyle w:val="TableParagraph"/>
              <w:spacing w:line="240" w:lineRule="auto"/>
              <w:rPr>
                <w:rFonts w:ascii="Arial Nova" w:hAnsi="Arial Nova"/>
                <w:sz w:val="20"/>
                <w:szCs w:val="20"/>
              </w:rPr>
            </w:pPr>
            <w:r w:rsidRPr="00643A43">
              <w:rPr>
                <w:rFonts w:ascii="Arial Nova" w:hAnsi="Arial Nova"/>
                <w:sz w:val="20"/>
                <w:szCs w:val="20"/>
              </w:rPr>
              <w:t>1</w:t>
            </w:r>
          </w:p>
        </w:tc>
        <w:tc>
          <w:tcPr>
            <w:tcW w:w="1180" w:type="dxa"/>
            <w:vAlign w:val="bottom"/>
          </w:tcPr>
          <w:p w14:paraId="701BC2C3" w14:textId="77777777" w:rsidR="00F53F3C" w:rsidRPr="00643A43" w:rsidRDefault="00F53F3C" w:rsidP="00550EEC">
            <w:pPr>
              <w:pStyle w:val="TableParagraph"/>
              <w:spacing w:line="240" w:lineRule="auto"/>
              <w:rPr>
                <w:rFonts w:ascii="Arial Nova" w:hAnsi="Arial Nova"/>
                <w:sz w:val="20"/>
                <w:szCs w:val="20"/>
              </w:rPr>
            </w:pPr>
            <w:r w:rsidRPr="00643A43">
              <w:rPr>
                <w:rFonts w:ascii="Arial Nova" w:hAnsi="Arial Nova"/>
                <w:sz w:val="20"/>
                <w:szCs w:val="20"/>
              </w:rPr>
              <w:t>5</w:t>
            </w:r>
          </w:p>
        </w:tc>
        <w:tc>
          <w:tcPr>
            <w:tcW w:w="1048" w:type="dxa"/>
            <w:vAlign w:val="bottom"/>
          </w:tcPr>
          <w:p w14:paraId="740BA82D" w14:textId="77777777" w:rsidR="00F53F3C" w:rsidRPr="00643A43" w:rsidRDefault="00F53F3C" w:rsidP="00550EEC">
            <w:pPr>
              <w:pStyle w:val="TableParagraph"/>
              <w:spacing w:line="240" w:lineRule="auto"/>
              <w:rPr>
                <w:rFonts w:ascii="Arial Nova" w:hAnsi="Arial Nova"/>
                <w:sz w:val="20"/>
                <w:szCs w:val="20"/>
              </w:rPr>
            </w:pPr>
            <w:r w:rsidRPr="00643A43">
              <w:rPr>
                <w:rFonts w:ascii="Arial Nova" w:hAnsi="Arial Nova"/>
                <w:sz w:val="20"/>
                <w:szCs w:val="20"/>
              </w:rPr>
              <w:t>3</w:t>
            </w:r>
          </w:p>
        </w:tc>
        <w:tc>
          <w:tcPr>
            <w:tcW w:w="993" w:type="dxa"/>
            <w:vAlign w:val="bottom"/>
          </w:tcPr>
          <w:p w14:paraId="7E3FB191" w14:textId="77777777" w:rsidR="00F53F3C" w:rsidRPr="00643A43" w:rsidRDefault="00F53F3C" w:rsidP="00550EEC">
            <w:pPr>
              <w:pStyle w:val="TableParagraph"/>
              <w:spacing w:line="240" w:lineRule="auto"/>
              <w:rPr>
                <w:rFonts w:ascii="Arial Nova" w:hAnsi="Arial Nova"/>
                <w:sz w:val="20"/>
                <w:szCs w:val="20"/>
              </w:rPr>
            </w:pPr>
            <w:r w:rsidRPr="00643A43">
              <w:rPr>
                <w:rFonts w:ascii="Arial Nova" w:hAnsi="Arial Nova"/>
                <w:sz w:val="20"/>
                <w:szCs w:val="20"/>
              </w:rPr>
              <w:t>4</w:t>
            </w:r>
          </w:p>
        </w:tc>
      </w:tr>
      <w:tr w:rsidR="00643A43" w:rsidRPr="00643A43" w14:paraId="2E0EAD6F" w14:textId="77777777" w:rsidTr="00BB395D">
        <w:trPr>
          <w:trHeight w:val="144"/>
        </w:trPr>
        <w:tc>
          <w:tcPr>
            <w:tcW w:w="2790" w:type="dxa"/>
            <w:vAlign w:val="bottom"/>
          </w:tcPr>
          <w:p w14:paraId="52AF9924" w14:textId="470A315F" w:rsidR="00F53F3C" w:rsidRPr="00643A43" w:rsidRDefault="00F53F3C" w:rsidP="00550EEC">
            <w:pPr>
              <w:pStyle w:val="TableParagraph"/>
              <w:spacing w:line="240" w:lineRule="auto"/>
              <w:jc w:val="left"/>
              <w:rPr>
                <w:rFonts w:ascii="Arial Nova" w:hAnsi="Arial Nova"/>
                <w:sz w:val="20"/>
                <w:szCs w:val="20"/>
              </w:rPr>
            </w:pPr>
            <w:r w:rsidRPr="00643A43">
              <w:rPr>
                <w:rFonts w:ascii="Arial Nova" w:hAnsi="Arial Nova"/>
                <w:sz w:val="20"/>
                <w:szCs w:val="20"/>
              </w:rPr>
              <w:t>Price</w:t>
            </w:r>
            <w:r w:rsidR="00F73A4C" w:rsidRPr="00643A43">
              <w:rPr>
                <w:rFonts w:ascii="Arial Nova" w:hAnsi="Arial Nova"/>
                <w:sz w:val="20"/>
                <w:szCs w:val="20"/>
              </w:rPr>
              <w:t xml:space="preserve"> </w:t>
            </w:r>
            <w:r w:rsidRPr="00643A43">
              <w:rPr>
                <w:rFonts w:ascii="Arial Nova" w:hAnsi="Arial Nova"/>
                <w:sz w:val="20"/>
                <w:szCs w:val="20"/>
              </w:rPr>
              <w:t>rating</w:t>
            </w:r>
            <w:r w:rsidR="00F73A4C" w:rsidRPr="00643A43">
              <w:rPr>
                <w:rFonts w:ascii="Arial Nova" w:hAnsi="Arial Nova"/>
                <w:sz w:val="20"/>
                <w:szCs w:val="20"/>
              </w:rPr>
              <w:t xml:space="preserve"> </w:t>
            </w:r>
            <w:r w:rsidRPr="00643A43">
              <w:rPr>
                <w:rFonts w:ascii="Arial Nova" w:hAnsi="Arial Nova"/>
                <w:sz w:val="20"/>
                <w:szCs w:val="20"/>
              </w:rPr>
              <w:t>(processors)</w:t>
            </w:r>
          </w:p>
        </w:tc>
        <w:tc>
          <w:tcPr>
            <w:tcW w:w="765" w:type="dxa"/>
            <w:vAlign w:val="bottom"/>
          </w:tcPr>
          <w:p w14:paraId="3592D56B" w14:textId="77777777" w:rsidR="00F53F3C" w:rsidRPr="00643A43" w:rsidRDefault="00F53F3C" w:rsidP="00550EEC">
            <w:pPr>
              <w:pStyle w:val="TableParagraph"/>
              <w:spacing w:line="240" w:lineRule="auto"/>
              <w:rPr>
                <w:rFonts w:ascii="Arial Nova" w:hAnsi="Arial Nova"/>
                <w:sz w:val="20"/>
                <w:szCs w:val="20"/>
              </w:rPr>
            </w:pPr>
            <w:r w:rsidRPr="00643A43">
              <w:rPr>
                <w:rFonts w:ascii="Arial Nova" w:hAnsi="Arial Nova"/>
                <w:sz w:val="20"/>
                <w:szCs w:val="20"/>
              </w:rPr>
              <w:t>3</w:t>
            </w:r>
            <w:r w:rsidRPr="00643A43">
              <w:rPr>
                <w:rFonts w:ascii="Arial Nova" w:hAnsi="Arial Nova"/>
                <w:i/>
                <w:sz w:val="20"/>
                <w:szCs w:val="20"/>
              </w:rPr>
              <w:t>.</w:t>
            </w:r>
            <w:r w:rsidRPr="00643A43">
              <w:rPr>
                <w:rFonts w:ascii="Arial Nova" w:hAnsi="Arial Nova"/>
                <w:sz w:val="20"/>
                <w:szCs w:val="20"/>
              </w:rPr>
              <w:t>02</w:t>
            </w:r>
          </w:p>
        </w:tc>
        <w:tc>
          <w:tcPr>
            <w:tcW w:w="1125" w:type="dxa"/>
            <w:vAlign w:val="bottom"/>
          </w:tcPr>
          <w:p w14:paraId="5D122D74" w14:textId="77777777" w:rsidR="00F53F3C" w:rsidRPr="00643A43" w:rsidRDefault="00F53F3C" w:rsidP="00550EEC">
            <w:pPr>
              <w:pStyle w:val="TableParagraph"/>
              <w:spacing w:line="240" w:lineRule="auto"/>
              <w:rPr>
                <w:rFonts w:ascii="Arial Nova" w:hAnsi="Arial Nova"/>
                <w:sz w:val="20"/>
                <w:szCs w:val="20"/>
              </w:rPr>
            </w:pPr>
            <w:r w:rsidRPr="00643A43">
              <w:rPr>
                <w:rFonts w:ascii="Arial Nova" w:hAnsi="Arial Nova"/>
                <w:sz w:val="20"/>
                <w:szCs w:val="20"/>
              </w:rPr>
              <w:t>1</w:t>
            </w:r>
            <w:r w:rsidRPr="00643A43">
              <w:rPr>
                <w:rFonts w:ascii="Arial Nova" w:hAnsi="Arial Nova"/>
                <w:i/>
                <w:sz w:val="20"/>
                <w:szCs w:val="20"/>
              </w:rPr>
              <w:t>.</w:t>
            </w:r>
            <w:r w:rsidRPr="00643A43">
              <w:rPr>
                <w:rFonts w:ascii="Arial Nova" w:hAnsi="Arial Nova"/>
                <w:sz w:val="20"/>
                <w:szCs w:val="20"/>
              </w:rPr>
              <w:t>11</w:t>
            </w:r>
          </w:p>
        </w:tc>
        <w:tc>
          <w:tcPr>
            <w:tcW w:w="1170" w:type="dxa"/>
            <w:vAlign w:val="bottom"/>
          </w:tcPr>
          <w:p w14:paraId="1D66B534" w14:textId="77777777" w:rsidR="00F53F3C" w:rsidRPr="00643A43" w:rsidRDefault="00F53F3C" w:rsidP="00550EEC">
            <w:pPr>
              <w:pStyle w:val="TableParagraph"/>
              <w:spacing w:line="240" w:lineRule="auto"/>
              <w:rPr>
                <w:rFonts w:ascii="Arial Nova" w:hAnsi="Arial Nova"/>
                <w:sz w:val="20"/>
                <w:szCs w:val="20"/>
              </w:rPr>
            </w:pPr>
            <w:r w:rsidRPr="00643A43">
              <w:rPr>
                <w:rFonts w:ascii="Arial Nova" w:hAnsi="Arial Nova"/>
                <w:sz w:val="20"/>
                <w:szCs w:val="20"/>
              </w:rPr>
              <w:t>1</w:t>
            </w:r>
          </w:p>
        </w:tc>
        <w:tc>
          <w:tcPr>
            <w:tcW w:w="1180" w:type="dxa"/>
            <w:vAlign w:val="bottom"/>
          </w:tcPr>
          <w:p w14:paraId="08423B40" w14:textId="77777777" w:rsidR="00F53F3C" w:rsidRPr="00643A43" w:rsidRDefault="00F53F3C" w:rsidP="00550EEC">
            <w:pPr>
              <w:pStyle w:val="TableParagraph"/>
              <w:spacing w:line="240" w:lineRule="auto"/>
              <w:rPr>
                <w:rFonts w:ascii="Arial Nova" w:hAnsi="Arial Nova"/>
                <w:sz w:val="20"/>
                <w:szCs w:val="20"/>
              </w:rPr>
            </w:pPr>
            <w:r w:rsidRPr="00643A43">
              <w:rPr>
                <w:rFonts w:ascii="Arial Nova" w:hAnsi="Arial Nova"/>
                <w:sz w:val="20"/>
                <w:szCs w:val="20"/>
              </w:rPr>
              <w:t>5</w:t>
            </w:r>
          </w:p>
        </w:tc>
        <w:tc>
          <w:tcPr>
            <w:tcW w:w="1048" w:type="dxa"/>
            <w:vAlign w:val="bottom"/>
          </w:tcPr>
          <w:p w14:paraId="6FE7B1EE" w14:textId="77777777" w:rsidR="00F53F3C" w:rsidRPr="00643A43" w:rsidRDefault="00F53F3C" w:rsidP="00550EEC">
            <w:pPr>
              <w:pStyle w:val="TableParagraph"/>
              <w:spacing w:line="240" w:lineRule="auto"/>
              <w:rPr>
                <w:rFonts w:ascii="Arial Nova" w:hAnsi="Arial Nova"/>
                <w:sz w:val="20"/>
                <w:szCs w:val="20"/>
              </w:rPr>
            </w:pPr>
            <w:r w:rsidRPr="00643A43">
              <w:rPr>
                <w:rFonts w:ascii="Arial Nova" w:hAnsi="Arial Nova"/>
                <w:sz w:val="20"/>
                <w:szCs w:val="20"/>
              </w:rPr>
              <w:t>2</w:t>
            </w:r>
          </w:p>
        </w:tc>
        <w:tc>
          <w:tcPr>
            <w:tcW w:w="993" w:type="dxa"/>
            <w:vAlign w:val="bottom"/>
          </w:tcPr>
          <w:p w14:paraId="26A1F3B2" w14:textId="77777777" w:rsidR="00F53F3C" w:rsidRPr="00643A43" w:rsidRDefault="00F53F3C" w:rsidP="00550EEC">
            <w:pPr>
              <w:pStyle w:val="TableParagraph"/>
              <w:spacing w:line="240" w:lineRule="auto"/>
              <w:rPr>
                <w:rFonts w:ascii="Arial Nova" w:hAnsi="Arial Nova"/>
                <w:sz w:val="20"/>
                <w:szCs w:val="20"/>
              </w:rPr>
            </w:pPr>
            <w:r w:rsidRPr="00643A43">
              <w:rPr>
                <w:rFonts w:ascii="Arial Nova" w:hAnsi="Arial Nova"/>
                <w:sz w:val="20"/>
                <w:szCs w:val="20"/>
              </w:rPr>
              <w:t>4</w:t>
            </w:r>
          </w:p>
        </w:tc>
      </w:tr>
      <w:tr w:rsidR="00550EEC" w:rsidRPr="00643A43" w14:paraId="3847A915" w14:textId="77777777" w:rsidTr="00BB395D">
        <w:trPr>
          <w:trHeight w:val="144"/>
        </w:trPr>
        <w:tc>
          <w:tcPr>
            <w:tcW w:w="2790" w:type="dxa"/>
            <w:tcBorders>
              <w:bottom w:val="single" w:sz="4" w:space="0" w:color="000000"/>
            </w:tcBorders>
            <w:vAlign w:val="bottom"/>
          </w:tcPr>
          <w:p w14:paraId="042056E4" w14:textId="09242D94" w:rsidR="00F53F3C" w:rsidRPr="00643A43" w:rsidRDefault="00F53F3C" w:rsidP="00550EEC">
            <w:pPr>
              <w:pStyle w:val="TableParagraph"/>
              <w:spacing w:line="240" w:lineRule="auto"/>
              <w:jc w:val="left"/>
              <w:rPr>
                <w:rFonts w:ascii="Arial Nova" w:hAnsi="Arial Nova"/>
                <w:sz w:val="20"/>
                <w:szCs w:val="20"/>
              </w:rPr>
            </w:pPr>
            <w:r w:rsidRPr="00643A43">
              <w:rPr>
                <w:rFonts w:ascii="Arial Nova" w:hAnsi="Arial Nova"/>
                <w:sz w:val="20"/>
                <w:szCs w:val="20"/>
              </w:rPr>
              <w:t>Reputation</w:t>
            </w:r>
            <w:r w:rsidR="00F73A4C" w:rsidRPr="00643A43">
              <w:rPr>
                <w:rFonts w:ascii="Arial Nova" w:hAnsi="Arial Nova"/>
                <w:sz w:val="20"/>
                <w:szCs w:val="20"/>
              </w:rPr>
              <w:t xml:space="preserve"> </w:t>
            </w:r>
            <w:r w:rsidRPr="00643A43">
              <w:rPr>
                <w:rFonts w:ascii="Arial Nova" w:hAnsi="Arial Nova"/>
                <w:sz w:val="20"/>
                <w:szCs w:val="20"/>
              </w:rPr>
              <w:t>rating</w:t>
            </w:r>
            <w:r w:rsidR="00F73A4C" w:rsidRPr="00643A43">
              <w:rPr>
                <w:rFonts w:ascii="Arial Nova" w:hAnsi="Arial Nova"/>
                <w:sz w:val="20"/>
                <w:szCs w:val="20"/>
              </w:rPr>
              <w:t xml:space="preserve"> </w:t>
            </w:r>
            <w:r w:rsidRPr="00643A43">
              <w:rPr>
                <w:rFonts w:ascii="Arial Nova" w:hAnsi="Arial Nova"/>
                <w:sz w:val="20"/>
                <w:szCs w:val="20"/>
              </w:rPr>
              <w:t>(processors)</w:t>
            </w:r>
          </w:p>
        </w:tc>
        <w:tc>
          <w:tcPr>
            <w:tcW w:w="765" w:type="dxa"/>
            <w:tcBorders>
              <w:bottom w:val="single" w:sz="4" w:space="0" w:color="000000"/>
            </w:tcBorders>
            <w:vAlign w:val="bottom"/>
          </w:tcPr>
          <w:p w14:paraId="67B21AF4" w14:textId="77777777" w:rsidR="00F53F3C" w:rsidRPr="00643A43" w:rsidRDefault="00F53F3C" w:rsidP="00550EEC">
            <w:pPr>
              <w:pStyle w:val="TableParagraph"/>
              <w:spacing w:line="240" w:lineRule="auto"/>
              <w:rPr>
                <w:rFonts w:ascii="Arial Nova" w:hAnsi="Arial Nova"/>
                <w:sz w:val="20"/>
                <w:szCs w:val="20"/>
              </w:rPr>
            </w:pPr>
            <w:r w:rsidRPr="00643A43">
              <w:rPr>
                <w:rFonts w:ascii="Arial Nova" w:hAnsi="Arial Nova"/>
                <w:sz w:val="20"/>
                <w:szCs w:val="20"/>
              </w:rPr>
              <w:t>3</w:t>
            </w:r>
            <w:r w:rsidRPr="00643A43">
              <w:rPr>
                <w:rFonts w:ascii="Arial Nova" w:hAnsi="Arial Nova"/>
                <w:i/>
                <w:sz w:val="20"/>
                <w:szCs w:val="20"/>
              </w:rPr>
              <w:t>.</w:t>
            </w:r>
            <w:r w:rsidRPr="00643A43">
              <w:rPr>
                <w:rFonts w:ascii="Arial Nova" w:hAnsi="Arial Nova"/>
                <w:sz w:val="20"/>
                <w:szCs w:val="20"/>
              </w:rPr>
              <w:t>82</w:t>
            </w:r>
          </w:p>
        </w:tc>
        <w:tc>
          <w:tcPr>
            <w:tcW w:w="1125" w:type="dxa"/>
            <w:tcBorders>
              <w:bottom w:val="single" w:sz="4" w:space="0" w:color="000000"/>
            </w:tcBorders>
            <w:vAlign w:val="bottom"/>
          </w:tcPr>
          <w:p w14:paraId="36C0F056" w14:textId="77777777" w:rsidR="00F53F3C" w:rsidRPr="00643A43" w:rsidRDefault="00F53F3C" w:rsidP="00550EEC">
            <w:pPr>
              <w:pStyle w:val="TableParagraph"/>
              <w:spacing w:line="240" w:lineRule="auto"/>
              <w:rPr>
                <w:rFonts w:ascii="Arial Nova" w:hAnsi="Arial Nova"/>
                <w:sz w:val="20"/>
                <w:szCs w:val="20"/>
              </w:rPr>
            </w:pPr>
            <w:r w:rsidRPr="00643A43">
              <w:rPr>
                <w:rFonts w:ascii="Arial Nova" w:hAnsi="Arial Nova"/>
                <w:sz w:val="20"/>
                <w:szCs w:val="20"/>
              </w:rPr>
              <w:t>1</w:t>
            </w:r>
            <w:r w:rsidRPr="00643A43">
              <w:rPr>
                <w:rFonts w:ascii="Arial Nova" w:hAnsi="Arial Nova"/>
                <w:i/>
                <w:sz w:val="20"/>
                <w:szCs w:val="20"/>
              </w:rPr>
              <w:t>.</w:t>
            </w:r>
            <w:r w:rsidRPr="00643A43">
              <w:rPr>
                <w:rFonts w:ascii="Arial Nova" w:hAnsi="Arial Nova"/>
                <w:sz w:val="20"/>
                <w:szCs w:val="20"/>
              </w:rPr>
              <w:t>03</w:t>
            </w:r>
          </w:p>
        </w:tc>
        <w:tc>
          <w:tcPr>
            <w:tcW w:w="1170" w:type="dxa"/>
            <w:tcBorders>
              <w:bottom w:val="single" w:sz="4" w:space="0" w:color="000000"/>
            </w:tcBorders>
            <w:vAlign w:val="bottom"/>
          </w:tcPr>
          <w:p w14:paraId="22D0EA16" w14:textId="77777777" w:rsidR="00F53F3C" w:rsidRPr="00643A43" w:rsidRDefault="00F53F3C" w:rsidP="00550EEC">
            <w:pPr>
              <w:pStyle w:val="TableParagraph"/>
              <w:spacing w:line="240" w:lineRule="auto"/>
              <w:rPr>
                <w:rFonts w:ascii="Arial Nova" w:hAnsi="Arial Nova"/>
                <w:sz w:val="20"/>
                <w:szCs w:val="20"/>
              </w:rPr>
            </w:pPr>
            <w:r w:rsidRPr="00643A43">
              <w:rPr>
                <w:rFonts w:ascii="Arial Nova" w:hAnsi="Arial Nova"/>
                <w:sz w:val="20"/>
                <w:szCs w:val="20"/>
              </w:rPr>
              <w:t>1</w:t>
            </w:r>
          </w:p>
        </w:tc>
        <w:tc>
          <w:tcPr>
            <w:tcW w:w="1180" w:type="dxa"/>
            <w:tcBorders>
              <w:bottom w:val="single" w:sz="4" w:space="0" w:color="000000"/>
            </w:tcBorders>
            <w:vAlign w:val="bottom"/>
          </w:tcPr>
          <w:p w14:paraId="43B11579" w14:textId="77777777" w:rsidR="00F53F3C" w:rsidRPr="00643A43" w:rsidRDefault="00F53F3C" w:rsidP="00550EEC">
            <w:pPr>
              <w:pStyle w:val="TableParagraph"/>
              <w:spacing w:line="240" w:lineRule="auto"/>
              <w:rPr>
                <w:rFonts w:ascii="Arial Nova" w:hAnsi="Arial Nova"/>
                <w:sz w:val="20"/>
                <w:szCs w:val="20"/>
              </w:rPr>
            </w:pPr>
            <w:r w:rsidRPr="00643A43">
              <w:rPr>
                <w:rFonts w:ascii="Arial Nova" w:hAnsi="Arial Nova"/>
                <w:sz w:val="20"/>
                <w:szCs w:val="20"/>
              </w:rPr>
              <w:t>5</w:t>
            </w:r>
          </w:p>
        </w:tc>
        <w:tc>
          <w:tcPr>
            <w:tcW w:w="1048" w:type="dxa"/>
            <w:tcBorders>
              <w:bottom w:val="single" w:sz="4" w:space="0" w:color="000000"/>
            </w:tcBorders>
            <w:vAlign w:val="bottom"/>
          </w:tcPr>
          <w:p w14:paraId="7B91A7BB" w14:textId="77777777" w:rsidR="00F53F3C" w:rsidRPr="00643A43" w:rsidRDefault="00F53F3C" w:rsidP="00550EEC">
            <w:pPr>
              <w:pStyle w:val="TableParagraph"/>
              <w:spacing w:line="240" w:lineRule="auto"/>
              <w:rPr>
                <w:rFonts w:ascii="Arial Nova" w:hAnsi="Arial Nova"/>
                <w:sz w:val="20"/>
                <w:szCs w:val="20"/>
              </w:rPr>
            </w:pPr>
            <w:r w:rsidRPr="00643A43">
              <w:rPr>
                <w:rFonts w:ascii="Arial Nova" w:hAnsi="Arial Nova"/>
                <w:sz w:val="20"/>
                <w:szCs w:val="20"/>
              </w:rPr>
              <w:t>3</w:t>
            </w:r>
          </w:p>
        </w:tc>
        <w:tc>
          <w:tcPr>
            <w:tcW w:w="993" w:type="dxa"/>
            <w:tcBorders>
              <w:bottom w:val="single" w:sz="4" w:space="0" w:color="000000"/>
            </w:tcBorders>
            <w:vAlign w:val="bottom"/>
          </w:tcPr>
          <w:p w14:paraId="1DDCBCE7" w14:textId="77777777" w:rsidR="00F53F3C" w:rsidRPr="00643A43" w:rsidRDefault="00F53F3C" w:rsidP="00550EEC">
            <w:pPr>
              <w:pStyle w:val="TableParagraph"/>
              <w:spacing w:line="240" w:lineRule="auto"/>
              <w:rPr>
                <w:rFonts w:ascii="Arial Nova" w:hAnsi="Arial Nova"/>
                <w:sz w:val="20"/>
                <w:szCs w:val="20"/>
              </w:rPr>
            </w:pPr>
            <w:r w:rsidRPr="00643A43">
              <w:rPr>
                <w:rFonts w:ascii="Arial Nova" w:hAnsi="Arial Nova"/>
                <w:sz w:val="20"/>
                <w:szCs w:val="20"/>
              </w:rPr>
              <w:t>5</w:t>
            </w:r>
          </w:p>
        </w:tc>
      </w:tr>
    </w:tbl>
    <w:p w14:paraId="718B5E52" w14:textId="77777777" w:rsidR="0078513A" w:rsidRPr="00643A43" w:rsidRDefault="0078513A" w:rsidP="00643A43">
      <w:pPr>
        <w:pStyle w:val="1PP"/>
        <w:jc w:val="both"/>
      </w:pPr>
    </w:p>
    <w:p w14:paraId="1BC4034C" w14:textId="70E585F3" w:rsidR="001924ED" w:rsidRPr="00643A43" w:rsidRDefault="0081249E" w:rsidP="00643A43">
      <w:pPr>
        <w:pStyle w:val="1PP"/>
        <w:jc w:val="both"/>
      </w:pPr>
      <w:r w:rsidRPr="00643A43">
        <w:t>Table</w:t>
      </w:r>
      <w:r w:rsidR="00F73A4C" w:rsidRPr="00643A43">
        <w:t xml:space="preserve"> </w:t>
      </w:r>
      <w:hyperlink w:anchor="_bookmark72" w:history="1">
        <w:r w:rsidRPr="00643A43">
          <w:t>2</w:t>
        </w:r>
        <w:r w:rsidR="00F73A4C" w:rsidRPr="00643A43">
          <w:t xml:space="preserve"> </w:t>
        </w:r>
      </w:hyperlink>
      <w:r w:rsidRPr="00643A43">
        <w:t>shows</w:t>
      </w:r>
      <w:r w:rsidR="00F73A4C" w:rsidRPr="00643A43">
        <w:t xml:space="preserve"> </w:t>
      </w:r>
      <w:r w:rsidRPr="00643A43">
        <w:t>summary</w:t>
      </w:r>
      <w:r w:rsidR="00F73A4C" w:rsidRPr="00643A43">
        <w:t xml:space="preserve"> </w:t>
      </w:r>
      <w:r w:rsidRPr="00643A43">
        <w:t>statistics</w:t>
      </w:r>
      <w:r w:rsidR="00F73A4C" w:rsidRPr="00643A43">
        <w:t xml:space="preserve"> </w:t>
      </w:r>
      <w:r w:rsidRPr="00643A43">
        <w:t>for</w:t>
      </w:r>
      <w:r w:rsidR="00F73A4C" w:rsidRPr="00643A43">
        <w:t xml:space="preserve"> </w:t>
      </w:r>
      <w:r w:rsidRPr="00643A43">
        <w:t>self-ratings</w:t>
      </w:r>
      <w:r w:rsidR="00F73A4C" w:rsidRPr="00643A43">
        <w:t xml:space="preserve"> </w:t>
      </w:r>
      <w:r w:rsidRPr="00643A43">
        <w:t>from</w:t>
      </w:r>
      <w:r w:rsidR="00F73A4C" w:rsidRPr="00643A43">
        <w:t xml:space="preserve"> </w:t>
      </w:r>
      <w:proofErr w:type="spellStart"/>
      <w:r w:rsidRPr="00643A43">
        <w:t>agro</w:t>
      </w:r>
      <w:proofErr w:type="spellEnd"/>
      <w:r w:rsidRPr="00643A43">
        <w:t>-input</w:t>
      </w:r>
      <w:r w:rsidR="00F73A4C" w:rsidRPr="00643A43">
        <w:t xml:space="preserve"> </w:t>
      </w:r>
      <w:r w:rsidRPr="00643A43">
        <w:t>dealers,</w:t>
      </w:r>
      <w:r w:rsidR="00F73A4C" w:rsidRPr="00643A43">
        <w:t xml:space="preserve"> </w:t>
      </w:r>
      <w:r w:rsidRPr="00643A43">
        <w:t>traders,</w:t>
      </w:r>
      <w:r w:rsidR="00F73A4C" w:rsidRPr="00643A43">
        <w:t xml:space="preserve"> </w:t>
      </w:r>
      <w:r w:rsidRPr="00643A43">
        <w:t>and</w:t>
      </w:r>
      <w:r w:rsidR="00F73A4C" w:rsidRPr="00643A43">
        <w:t xml:space="preserve"> </w:t>
      </w:r>
      <w:r w:rsidRPr="00643A43">
        <w:t>maize</w:t>
      </w:r>
      <w:r w:rsidR="00F73A4C" w:rsidRPr="00643A43">
        <w:t xml:space="preserve"> </w:t>
      </w:r>
      <w:r w:rsidRPr="00643A43">
        <w:t>processors.</w:t>
      </w:r>
      <w:r w:rsidR="00F73A4C" w:rsidRPr="00643A43">
        <w:t xml:space="preserve"> </w:t>
      </w:r>
      <w:r w:rsidRPr="00643A43">
        <w:t>These</w:t>
      </w:r>
      <w:r w:rsidR="00F73A4C" w:rsidRPr="00643A43">
        <w:t xml:space="preserve"> </w:t>
      </w:r>
      <w:r w:rsidRPr="00643A43">
        <w:t>actors</w:t>
      </w:r>
      <w:r w:rsidR="00F73A4C" w:rsidRPr="00643A43">
        <w:t xml:space="preserve"> </w:t>
      </w:r>
      <w:r w:rsidRPr="00643A43">
        <w:t>seem</w:t>
      </w:r>
      <w:r w:rsidR="00F73A4C" w:rsidRPr="00643A43">
        <w:t xml:space="preserve"> </w:t>
      </w:r>
      <w:r w:rsidRPr="00643A43">
        <w:t>to</w:t>
      </w:r>
      <w:r w:rsidR="00F73A4C" w:rsidRPr="00643A43">
        <w:t xml:space="preserve"> </w:t>
      </w:r>
      <w:r w:rsidRPr="00643A43">
        <w:t>be</w:t>
      </w:r>
      <w:r w:rsidR="00F73A4C" w:rsidRPr="00643A43">
        <w:t xml:space="preserve"> </w:t>
      </w:r>
      <w:r w:rsidRPr="00643A43">
        <w:t>very</w:t>
      </w:r>
      <w:r w:rsidR="00F73A4C" w:rsidRPr="00643A43">
        <w:t xml:space="preserve"> </w:t>
      </w:r>
      <w:r w:rsidRPr="00643A43">
        <w:t>confident</w:t>
      </w:r>
      <w:r w:rsidR="00F73A4C" w:rsidRPr="00643A43">
        <w:t xml:space="preserve"> </w:t>
      </w:r>
      <w:r w:rsidRPr="00643A43">
        <w:t>about</w:t>
      </w:r>
      <w:r w:rsidR="00F73A4C" w:rsidRPr="00643A43">
        <w:t xml:space="preserve"> </w:t>
      </w:r>
      <w:r w:rsidRPr="00643A43">
        <w:t>their</w:t>
      </w:r>
      <w:r w:rsidR="00F73A4C" w:rsidRPr="00643A43">
        <w:t xml:space="preserve"> </w:t>
      </w:r>
      <w:r w:rsidRPr="00643A43">
        <w:t>reputation</w:t>
      </w:r>
      <w:r w:rsidR="00F73A4C" w:rsidRPr="00643A43">
        <w:t xml:space="preserve"> </w:t>
      </w:r>
      <w:r w:rsidRPr="00643A43">
        <w:t>as</w:t>
      </w:r>
      <w:r w:rsidR="00F73A4C" w:rsidRPr="00643A43">
        <w:t xml:space="preserve"> </w:t>
      </w:r>
      <w:r w:rsidRPr="00643A43">
        <w:t>among</w:t>
      </w:r>
      <w:r w:rsidR="00F73A4C" w:rsidRPr="00643A43">
        <w:t xml:space="preserve"> </w:t>
      </w:r>
      <w:r w:rsidRPr="00643A43">
        <w:t>all</w:t>
      </w:r>
      <w:r w:rsidR="00F73A4C" w:rsidRPr="00643A43">
        <w:t xml:space="preserve"> </w:t>
      </w:r>
      <w:r w:rsidRPr="00643A43">
        <w:t>the</w:t>
      </w:r>
      <w:r w:rsidR="00F73A4C" w:rsidRPr="00643A43">
        <w:t xml:space="preserve"> </w:t>
      </w:r>
      <w:r w:rsidRPr="00643A43">
        <w:t>dimensions,</w:t>
      </w:r>
      <w:r w:rsidR="00F73A4C" w:rsidRPr="00643A43">
        <w:t xml:space="preserve"> </w:t>
      </w:r>
      <w:r w:rsidRPr="00643A43">
        <w:t>the</w:t>
      </w:r>
      <w:r w:rsidR="00F73A4C" w:rsidRPr="00643A43">
        <w:t xml:space="preserve"> </w:t>
      </w:r>
      <w:r w:rsidRPr="00643A43">
        <w:t>highest</w:t>
      </w:r>
      <w:r w:rsidR="00F73A4C" w:rsidRPr="00643A43">
        <w:t xml:space="preserve"> </w:t>
      </w:r>
      <w:r w:rsidRPr="00643A43">
        <w:t>percentage</w:t>
      </w:r>
      <w:r w:rsidR="00F73A4C" w:rsidRPr="00643A43">
        <w:t xml:space="preserve"> </w:t>
      </w:r>
      <w:r w:rsidRPr="00643A43">
        <w:t>give</w:t>
      </w:r>
      <w:r w:rsidR="00F73A4C" w:rsidRPr="00643A43">
        <w:t xml:space="preserve"> </w:t>
      </w:r>
      <w:r w:rsidRPr="00643A43">
        <w:t>a</w:t>
      </w:r>
      <w:r w:rsidR="00F73A4C" w:rsidRPr="00643A43">
        <w:t xml:space="preserve"> </w:t>
      </w:r>
      <w:r w:rsidRPr="00643A43">
        <w:t>self-score</w:t>
      </w:r>
      <w:r w:rsidR="00F73A4C" w:rsidRPr="00643A43">
        <w:t xml:space="preserve"> </w:t>
      </w:r>
      <w:r w:rsidRPr="00643A43">
        <w:t>of</w:t>
      </w:r>
      <w:r w:rsidR="00F73A4C" w:rsidRPr="00643A43">
        <w:t xml:space="preserve"> </w:t>
      </w:r>
      <w:r w:rsidRPr="00643A43">
        <w:t>five</w:t>
      </w:r>
      <w:r w:rsidR="00F73A4C" w:rsidRPr="00643A43">
        <w:t xml:space="preserve"> </w:t>
      </w:r>
      <w:r w:rsidRPr="00643A43">
        <w:t>for</w:t>
      </w:r>
      <w:r w:rsidR="00F73A4C" w:rsidRPr="00643A43">
        <w:t xml:space="preserve"> </w:t>
      </w:r>
      <w:r w:rsidRPr="00643A43">
        <w:t>reputation</w:t>
      </w:r>
      <w:r w:rsidR="00F73A4C" w:rsidRPr="00643A43">
        <w:t xml:space="preserve"> </w:t>
      </w:r>
      <w:r w:rsidRPr="00643A43">
        <w:t>(59</w:t>
      </w:r>
      <w:r w:rsidR="00F73A4C" w:rsidRPr="00643A43">
        <w:t xml:space="preserve"> </w:t>
      </w:r>
      <w:r w:rsidRPr="00643A43">
        <w:t>percent).</w:t>
      </w:r>
      <w:r w:rsidR="00F73A4C" w:rsidRPr="00643A43">
        <w:t xml:space="preserve"> </w:t>
      </w:r>
      <w:r w:rsidRPr="00643A43">
        <w:t>They</w:t>
      </w:r>
      <w:r w:rsidR="00F73A4C" w:rsidRPr="00643A43">
        <w:t xml:space="preserve"> </w:t>
      </w:r>
      <w:r w:rsidRPr="00643A43">
        <w:t>seem</w:t>
      </w:r>
      <w:r w:rsidR="00F73A4C" w:rsidRPr="00643A43">
        <w:t xml:space="preserve"> </w:t>
      </w:r>
      <w:r w:rsidRPr="00643A43">
        <w:t>to</w:t>
      </w:r>
      <w:r w:rsidR="00F73A4C" w:rsidRPr="00643A43">
        <w:t xml:space="preserve"> </w:t>
      </w:r>
      <w:r w:rsidRPr="00643A43">
        <w:t>be</w:t>
      </w:r>
      <w:r w:rsidR="00F73A4C" w:rsidRPr="00643A43">
        <w:t xml:space="preserve"> </w:t>
      </w:r>
      <w:r w:rsidRPr="00643A43">
        <w:t>the</w:t>
      </w:r>
      <w:r w:rsidR="00F73A4C" w:rsidRPr="00643A43">
        <w:t xml:space="preserve"> </w:t>
      </w:r>
      <w:r w:rsidRPr="00643A43">
        <w:t>least</w:t>
      </w:r>
      <w:r w:rsidR="00F73A4C" w:rsidRPr="00643A43">
        <w:t xml:space="preserve"> </w:t>
      </w:r>
      <w:r w:rsidRPr="00643A43">
        <w:t>confident</w:t>
      </w:r>
      <w:r w:rsidR="00F73A4C" w:rsidRPr="00643A43">
        <w:t xml:space="preserve"> </w:t>
      </w:r>
      <w:r w:rsidRPr="00643A43">
        <w:t>about</w:t>
      </w:r>
      <w:r w:rsidR="00F73A4C" w:rsidRPr="00643A43">
        <w:t xml:space="preserve"> </w:t>
      </w:r>
      <w:r w:rsidRPr="00643A43">
        <w:t>their</w:t>
      </w:r>
      <w:r w:rsidR="00F73A4C" w:rsidRPr="00643A43">
        <w:t xml:space="preserve"> </w:t>
      </w:r>
      <w:r w:rsidRPr="00643A43">
        <w:t>price</w:t>
      </w:r>
      <w:r w:rsidR="00F73A4C" w:rsidRPr="00643A43">
        <w:t xml:space="preserve"> </w:t>
      </w:r>
      <w:r w:rsidRPr="00643A43">
        <w:t>competitiveness</w:t>
      </w:r>
      <w:r w:rsidR="00F73A4C" w:rsidRPr="00643A43">
        <w:t xml:space="preserve"> </w:t>
      </w:r>
      <w:r w:rsidRPr="00643A43">
        <w:t>as</w:t>
      </w:r>
      <w:r w:rsidR="00F73A4C" w:rsidRPr="00643A43">
        <w:t xml:space="preserve"> </w:t>
      </w:r>
      <w:r w:rsidRPr="00643A43">
        <w:t>among</w:t>
      </w:r>
      <w:r w:rsidR="00F73A4C" w:rsidRPr="00643A43">
        <w:t xml:space="preserve"> </w:t>
      </w:r>
      <w:r w:rsidRPr="00643A43">
        <w:t>all</w:t>
      </w:r>
      <w:r w:rsidR="00F73A4C" w:rsidRPr="00643A43">
        <w:t xml:space="preserve"> </w:t>
      </w:r>
      <w:r w:rsidRPr="00643A43">
        <w:t>the</w:t>
      </w:r>
      <w:r w:rsidR="00F73A4C" w:rsidRPr="00643A43">
        <w:t xml:space="preserve"> </w:t>
      </w:r>
      <w:r w:rsidRPr="00643A43">
        <w:t>dimensions,</w:t>
      </w:r>
      <w:r w:rsidR="00F73A4C" w:rsidRPr="00643A43">
        <w:t xml:space="preserve"> </w:t>
      </w:r>
      <w:r w:rsidRPr="00643A43">
        <w:t>the</w:t>
      </w:r>
      <w:r w:rsidR="00F73A4C" w:rsidRPr="00643A43">
        <w:t xml:space="preserve"> </w:t>
      </w:r>
      <w:r w:rsidRPr="00643A43">
        <w:t>highest</w:t>
      </w:r>
      <w:r w:rsidR="00F73A4C" w:rsidRPr="00643A43">
        <w:t xml:space="preserve"> </w:t>
      </w:r>
      <w:r w:rsidRPr="00643A43">
        <w:t>percentage</w:t>
      </w:r>
      <w:r w:rsidR="00F73A4C" w:rsidRPr="00643A43">
        <w:t xml:space="preserve"> </w:t>
      </w:r>
      <w:r w:rsidRPr="00643A43">
        <w:t>adhere</w:t>
      </w:r>
      <w:r w:rsidR="00F73A4C" w:rsidRPr="00643A43">
        <w:t xml:space="preserve"> </w:t>
      </w:r>
      <w:r w:rsidRPr="00643A43">
        <w:t>to</w:t>
      </w:r>
      <w:r w:rsidR="00F73A4C" w:rsidRPr="00643A43">
        <w:t xml:space="preserve"> </w:t>
      </w:r>
      <w:r w:rsidRPr="00643A43">
        <w:t>a</w:t>
      </w:r>
      <w:r w:rsidR="00F73A4C" w:rsidRPr="00643A43">
        <w:t xml:space="preserve"> </w:t>
      </w:r>
      <w:r w:rsidRPr="00643A43">
        <w:t>score</w:t>
      </w:r>
      <w:r w:rsidR="00F73A4C" w:rsidRPr="00643A43">
        <w:t xml:space="preserve"> </w:t>
      </w:r>
      <w:r w:rsidRPr="00643A43">
        <w:t>of</w:t>
      </w:r>
      <w:r w:rsidR="00F73A4C" w:rsidRPr="00643A43">
        <w:t xml:space="preserve"> </w:t>
      </w:r>
      <w:r w:rsidRPr="00643A43">
        <w:t>at</w:t>
      </w:r>
      <w:r w:rsidR="00F73A4C" w:rsidRPr="00643A43">
        <w:t xml:space="preserve"> </w:t>
      </w:r>
      <w:r w:rsidRPr="00643A43">
        <w:t>most</w:t>
      </w:r>
      <w:bookmarkStart w:id="20" w:name="Reliability_of_ratings"/>
      <w:bookmarkEnd w:id="20"/>
      <w:r w:rsidR="00F73A4C" w:rsidRPr="00643A43">
        <w:t xml:space="preserve"> </w:t>
      </w:r>
      <w:r w:rsidRPr="00643A43">
        <w:t>3</w:t>
      </w:r>
      <w:r w:rsidR="00F73A4C" w:rsidRPr="00643A43">
        <w:t xml:space="preserve"> </w:t>
      </w:r>
      <w:r w:rsidRPr="00643A43">
        <w:t>for</w:t>
      </w:r>
      <w:r w:rsidR="00F73A4C" w:rsidRPr="00643A43">
        <w:t xml:space="preserve"> </w:t>
      </w:r>
      <w:r w:rsidRPr="00643A43">
        <w:t>this</w:t>
      </w:r>
      <w:r w:rsidR="00F73A4C" w:rsidRPr="00643A43">
        <w:t xml:space="preserve"> </w:t>
      </w:r>
      <w:r w:rsidRPr="00643A43">
        <w:t>dimension.</w:t>
      </w:r>
    </w:p>
    <w:p w14:paraId="246B7E82" w14:textId="4AE0FB5F" w:rsidR="00274046" w:rsidRPr="00643A43" w:rsidRDefault="00274046" w:rsidP="00643A43">
      <w:pPr>
        <w:jc w:val="both"/>
      </w:pPr>
      <w:r w:rsidRPr="00643A43">
        <w:br w:type="page"/>
      </w:r>
    </w:p>
    <w:p w14:paraId="5AC05EDF" w14:textId="7BED893B" w:rsidR="001A2EAE" w:rsidRPr="00643A43" w:rsidRDefault="001A2EAE" w:rsidP="00643A43">
      <w:pPr>
        <w:pStyle w:val="1PP"/>
        <w:jc w:val="both"/>
      </w:pPr>
      <w:r w:rsidRPr="00643A43">
        <w:lastRenderedPageBreak/>
        <w:t>Table</w:t>
      </w:r>
      <w:r w:rsidR="00F73A4C" w:rsidRPr="00643A43">
        <w:t xml:space="preserve"> </w:t>
      </w:r>
      <w:r w:rsidRPr="00643A43">
        <w:t>2</w:t>
      </w:r>
      <w:r w:rsidR="003A1869" w:rsidRPr="00643A43">
        <w:t>.</w:t>
      </w:r>
      <w:r w:rsidR="00F73A4C" w:rsidRPr="00643A43">
        <w:t xml:space="preserve"> </w:t>
      </w:r>
      <w:r w:rsidRPr="00643A43">
        <w:t>Summary</w:t>
      </w:r>
      <w:r w:rsidR="00F73A4C" w:rsidRPr="00643A43">
        <w:t xml:space="preserve"> </w:t>
      </w:r>
      <w:r w:rsidRPr="00643A43">
        <w:t>Statistics</w:t>
      </w:r>
      <w:r w:rsidR="00F73A4C" w:rsidRPr="00643A43">
        <w:t xml:space="preserve"> </w:t>
      </w:r>
      <w:r w:rsidRPr="00643A43">
        <w:t>of</w:t>
      </w:r>
      <w:r w:rsidR="00F73A4C" w:rsidRPr="00643A43">
        <w:t xml:space="preserve"> </w:t>
      </w:r>
      <w:r w:rsidRPr="00643A43">
        <w:t>the</w:t>
      </w:r>
      <w:r w:rsidR="00F73A4C" w:rsidRPr="00643A43">
        <w:t xml:space="preserve"> </w:t>
      </w:r>
      <w:r w:rsidRPr="00643A43">
        <w:t>variables</w:t>
      </w:r>
      <w:r w:rsidR="00F73A4C" w:rsidRPr="00643A43">
        <w:t xml:space="preserve"> </w:t>
      </w:r>
      <w:r w:rsidRPr="00643A43">
        <w:t>related</w:t>
      </w:r>
      <w:r w:rsidR="00F73A4C" w:rsidRPr="00643A43">
        <w:t xml:space="preserve"> </w:t>
      </w:r>
      <w:r w:rsidRPr="00643A43">
        <w:t>to</w:t>
      </w:r>
      <w:r w:rsidR="00F73A4C" w:rsidRPr="00643A43">
        <w:t xml:space="preserve"> </w:t>
      </w:r>
      <w:r w:rsidRPr="00643A43">
        <w:t>dealers,</w:t>
      </w:r>
      <w:r w:rsidR="00F73A4C" w:rsidRPr="00643A43">
        <w:t xml:space="preserve"> </w:t>
      </w:r>
      <w:r w:rsidRPr="00643A43">
        <w:t>traders,</w:t>
      </w:r>
      <w:r w:rsidR="00F73A4C" w:rsidRPr="00643A43">
        <w:t xml:space="preserve"> </w:t>
      </w:r>
      <w:r w:rsidRPr="00643A43">
        <w:t>and</w:t>
      </w:r>
      <w:r w:rsidR="00F73A4C" w:rsidRPr="00643A43">
        <w:t xml:space="preserve"> </w:t>
      </w:r>
      <w:r w:rsidRPr="00643A43">
        <w:t>processors.</w:t>
      </w:r>
    </w:p>
    <w:tbl>
      <w:tblPr>
        <w:tblW w:w="5000" w:type="pct"/>
        <w:tblInd w:w="7" w:type="dxa"/>
        <w:tblLayout w:type="fixed"/>
        <w:tblLook w:val="01E0" w:firstRow="1" w:lastRow="1" w:firstColumn="1" w:lastColumn="1" w:noHBand="0" w:noVBand="0"/>
      </w:tblPr>
      <w:tblGrid>
        <w:gridCol w:w="2589"/>
        <w:gridCol w:w="833"/>
        <w:gridCol w:w="1224"/>
        <w:gridCol w:w="1152"/>
        <w:gridCol w:w="1168"/>
        <w:gridCol w:w="994"/>
        <w:gridCol w:w="1111"/>
      </w:tblGrid>
      <w:tr w:rsidR="00643A43" w:rsidRPr="00643A43" w14:paraId="71874207" w14:textId="77777777" w:rsidTr="001924ED">
        <w:trPr>
          <w:trHeight w:val="144"/>
        </w:trPr>
        <w:tc>
          <w:tcPr>
            <w:tcW w:w="2589" w:type="dxa"/>
            <w:tcBorders>
              <w:top w:val="single" w:sz="4" w:space="0" w:color="auto"/>
            </w:tcBorders>
          </w:tcPr>
          <w:p w14:paraId="6A4063BB" w14:textId="77777777" w:rsidR="001924ED" w:rsidRPr="00643A43" w:rsidRDefault="001924ED" w:rsidP="00643A43">
            <w:pPr>
              <w:pStyle w:val="TableParagraph"/>
              <w:spacing w:line="240" w:lineRule="auto"/>
              <w:jc w:val="both"/>
              <w:rPr>
                <w:rFonts w:ascii="Arial Nova" w:hAnsi="Arial Nova"/>
                <w:sz w:val="20"/>
                <w:szCs w:val="20"/>
              </w:rPr>
            </w:pPr>
          </w:p>
        </w:tc>
        <w:tc>
          <w:tcPr>
            <w:tcW w:w="6482" w:type="dxa"/>
            <w:gridSpan w:val="6"/>
            <w:tcBorders>
              <w:top w:val="single" w:sz="4" w:space="0" w:color="auto"/>
              <w:bottom w:val="single" w:sz="4" w:space="0" w:color="000000"/>
            </w:tcBorders>
          </w:tcPr>
          <w:p w14:paraId="359D6061" w14:textId="2DF8392F" w:rsidR="001924ED" w:rsidRPr="00643A43" w:rsidRDefault="001924ED" w:rsidP="00550EEC">
            <w:pPr>
              <w:pStyle w:val="TableParagraph"/>
              <w:spacing w:line="240" w:lineRule="auto"/>
              <w:rPr>
                <w:rFonts w:ascii="Arial Nova" w:hAnsi="Arial Nova"/>
                <w:b/>
                <w:bCs/>
                <w:sz w:val="20"/>
                <w:szCs w:val="20"/>
              </w:rPr>
            </w:pPr>
            <w:r w:rsidRPr="00643A43">
              <w:rPr>
                <w:rFonts w:ascii="Arial Nova" w:hAnsi="Arial Nova"/>
                <w:b/>
                <w:bCs/>
                <w:sz w:val="20"/>
                <w:szCs w:val="20"/>
              </w:rPr>
              <w:t>Self-ratings</w:t>
            </w:r>
            <w:r w:rsidR="00F73A4C" w:rsidRPr="00643A43">
              <w:rPr>
                <w:rFonts w:ascii="Arial Nova" w:hAnsi="Arial Nova"/>
                <w:b/>
                <w:bCs/>
                <w:sz w:val="20"/>
                <w:szCs w:val="20"/>
              </w:rPr>
              <w:t xml:space="preserve"> </w:t>
            </w:r>
            <w:r w:rsidRPr="00643A43">
              <w:rPr>
                <w:rFonts w:ascii="Arial Nova" w:hAnsi="Arial Nova"/>
                <w:b/>
                <w:bCs/>
                <w:sz w:val="20"/>
                <w:szCs w:val="20"/>
              </w:rPr>
              <w:t>of</w:t>
            </w:r>
            <w:r w:rsidR="00F73A4C" w:rsidRPr="00643A43">
              <w:rPr>
                <w:rFonts w:ascii="Arial Nova" w:hAnsi="Arial Nova"/>
                <w:b/>
                <w:bCs/>
                <w:sz w:val="20"/>
                <w:szCs w:val="20"/>
              </w:rPr>
              <w:t xml:space="preserve"> </w:t>
            </w:r>
            <w:r w:rsidRPr="00643A43">
              <w:rPr>
                <w:rFonts w:ascii="Arial Nova" w:hAnsi="Arial Nova"/>
                <w:b/>
                <w:bCs/>
                <w:sz w:val="20"/>
                <w:szCs w:val="20"/>
              </w:rPr>
              <w:t>value</w:t>
            </w:r>
            <w:r w:rsidR="00F73A4C" w:rsidRPr="00643A43">
              <w:rPr>
                <w:rFonts w:ascii="Arial Nova" w:hAnsi="Arial Nova"/>
                <w:b/>
                <w:bCs/>
                <w:sz w:val="20"/>
                <w:szCs w:val="20"/>
              </w:rPr>
              <w:t xml:space="preserve"> </w:t>
            </w:r>
            <w:r w:rsidRPr="00643A43">
              <w:rPr>
                <w:rFonts w:ascii="Arial Nova" w:hAnsi="Arial Nova"/>
                <w:b/>
                <w:bCs/>
                <w:sz w:val="20"/>
                <w:szCs w:val="20"/>
              </w:rPr>
              <w:t>chain</w:t>
            </w:r>
            <w:r w:rsidR="00F73A4C" w:rsidRPr="00643A43">
              <w:rPr>
                <w:rFonts w:ascii="Arial Nova" w:hAnsi="Arial Nova"/>
                <w:b/>
                <w:bCs/>
                <w:sz w:val="20"/>
                <w:szCs w:val="20"/>
              </w:rPr>
              <w:t xml:space="preserve"> </w:t>
            </w:r>
            <w:r w:rsidRPr="00643A43">
              <w:rPr>
                <w:rFonts w:ascii="Arial Nova" w:hAnsi="Arial Nova"/>
                <w:b/>
                <w:bCs/>
                <w:sz w:val="20"/>
                <w:szCs w:val="20"/>
              </w:rPr>
              <w:t>actors</w:t>
            </w:r>
          </w:p>
        </w:tc>
      </w:tr>
      <w:tr w:rsidR="00643A43" w:rsidRPr="00643A43" w14:paraId="24A211C2" w14:textId="77777777" w:rsidTr="001924ED">
        <w:trPr>
          <w:trHeight w:val="144"/>
        </w:trPr>
        <w:tc>
          <w:tcPr>
            <w:tcW w:w="2589" w:type="dxa"/>
          </w:tcPr>
          <w:p w14:paraId="6B717622" w14:textId="77777777" w:rsidR="001924ED" w:rsidRPr="00643A43" w:rsidRDefault="001924ED" w:rsidP="00643A43">
            <w:pPr>
              <w:pStyle w:val="TableParagraph"/>
              <w:spacing w:line="240" w:lineRule="auto"/>
              <w:jc w:val="both"/>
              <w:rPr>
                <w:rFonts w:ascii="Arial Nova" w:hAnsi="Arial Nova"/>
                <w:sz w:val="20"/>
                <w:szCs w:val="20"/>
              </w:rPr>
            </w:pPr>
          </w:p>
        </w:tc>
        <w:tc>
          <w:tcPr>
            <w:tcW w:w="6482" w:type="dxa"/>
            <w:gridSpan w:val="6"/>
            <w:tcBorders>
              <w:top w:val="single" w:sz="4" w:space="0" w:color="000000"/>
              <w:bottom w:val="single" w:sz="4" w:space="0" w:color="000000"/>
            </w:tcBorders>
          </w:tcPr>
          <w:p w14:paraId="7F8ECED7" w14:textId="45893FB3" w:rsidR="001924ED" w:rsidRPr="00643A43" w:rsidRDefault="001924ED" w:rsidP="00550EEC">
            <w:pPr>
              <w:pStyle w:val="TableParagraph"/>
              <w:spacing w:line="240" w:lineRule="auto"/>
              <w:rPr>
                <w:rFonts w:ascii="Arial Nova" w:hAnsi="Arial Nova"/>
                <w:b/>
                <w:bCs/>
                <w:sz w:val="20"/>
                <w:szCs w:val="20"/>
              </w:rPr>
            </w:pPr>
            <w:proofErr w:type="spellStart"/>
            <w:r w:rsidRPr="00643A43">
              <w:rPr>
                <w:rFonts w:ascii="Arial Nova" w:hAnsi="Arial Nova"/>
                <w:b/>
                <w:bCs/>
                <w:sz w:val="20"/>
                <w:szCs w:val="20"/>
              </w:rPr>
              <w:t>Agro</w:t>
            </w:r>
            <w:proofErr w:type="spellEnd"/>
            <w:r w:rsidRPr="00643A43">
              <w:rPr>
                <w:rFonts w:ascii="Arial Nova" w:hAnsi="Arial Nova"/>
                <w:b/>
                <w:bCs/>
                <w:sz w:val="20"/>
                <w:szCs w:val="20"/>
              </w:rPr>
              <w:t>-Input</w:t>
            </w:r>
            <w:r w:rsidR="00F73A4C" w:rsidRPr="00643A43">
              <w:rPr>
                <w:rFonts w:ascii="Arial Nova" w:hAnsi="Arial Nova"/>
                <w:b/>
                <w:bCs/>
                <w:sz w:val="20"/>
                <w:szCs w:val="20"/>
              </w:rPr>
              <w:t xml:space="preserve"> </w:t>
            </w:r>
            <w:r w:rsidRPr="00643A43">
              <w:rPr>
                <w:rFonts w:ascii="Arial Nova" w:hAnsi="Arial Nova"/>
                <w:b/>
                <w:bCs/>
                <w:sz w:val="20"/>
                <w:szCs w:val="20"/>
              </w:rPr>
              <w:t>Dealers</w:t>
            </w:r>
          </w:p>
        </w:tc>
      </w:tr>
      <w:tr w:rsidR="00643A43" w:rsidRPr="00643A43" w14:paraId="079B063E" w14:textId="77777777" w:rsidTr="001924ED">
        <w:trPr>
          <w:trHeight w:val="144"/>
        </w:trPr>
        <w:tc>
          <w:tcPr>
            <w:tcW w:w="2589" w:type="dxa"/>
            <w:tcBorders>
              <w:bottom w:val="single" w:sz="4" w:space="0" w:color="000000"/>
            </w:tcBorders>
          </w:tcPr>
          <w:p w14:paraId="4B6A1281" w14:textId="77777777" w:rsidR="001924ED" w:rsidRPr="00643A43" w:rsidRDefault="001924ED" w:rsidP="00643A43">
            <w:pPr>
              <w:pStyle w:val="TableParagraph"/>
              <w:spacing w:line="240" w:lineRule="auto"/>
              <w:jc w:val="both"/>
              <w:rPr>
                <w:rFonts w:ascii="Arial Nova" w:hAnsi="Arial Nova"/>
                <w:sz w:val="20"/>
                <w:szCs w:val="20"/>
              </w:rPr>
            </w:pPr>
          </w:p>
        </w:tc>
        <w:tc>
          <w:tcPr>
            <w:tcW w:w="833" w:type="dxa"/>
            <w:tcBorders>
              <w:top w:val="single" w:sz="4" w:space="0" w:color="000000"/>
              <w:bottom w:val="single" w:sz="4" w:space="0" w:color="000000"/>
            </w:tcBorders>
          </w:tcPr>
          <w:p w14:paraId="3F54B315" w14:textId="77777777" w:rsidR="001924ED" w:rsidRPr="00643A43" w:rsidRDefault="001924ED" w:rsidP="00550EEC">
            <w:pPr>
              <w:pStyle w:val="TableParagraph"/>
              <w:spacing w:line="240" w:lineRule="auto"/>
              <w:rPr>
                <w:rFonts w:ascii="Arial Nova" w:hAnsi="Arial Nova"/>
                <w:b/>
                <w:bCs/>
                <w:sz w:val="20"/>
                <w:szCs w:val="20"/>
              </w:rPr>
            </w:pPr>
            <w:r w:rsidRPr="00643A43">
              <w:rPr>
                <w:rFonts w:ascii="Arial Nova" w:hAnsi="Arial Nova"/>
                <w:b/>
                <w:bCs/>
                <w:sz w:val="20"/>
                <w:szCs w:val="20"/>
              </w:rPr>
              <w:t>Mean</w:t>
            </w:r>
          </w:p>
        </w:tc>
        <w:tc>
          <w:tcPr>
            <w:tcW w:w="1224" w:type="dxa"/>
            <w:tcBorders>
              <w:top w:val="single" w:sz="4" w:space="0" w:color="000000"/>
              <w:bottom w:val="single" w:sz="4" w:space="0" w:color="000000"/>
            </w:tcBorders>
          </w:tcPr>
          <w:p w14:paraId="2F670CC3" w14:textId="475FA099" w:rsidR="001924ED" w:rsidRPr="00643A43" w:rsidRDefault="001924ED" w:rsidP="00550EEC">
            <w:pPr>
              <w:pStyle w:val="TableParagraph"/>
              <w:spacing w:line="240" w:lineRule="auto"/>
              <w:rPr>
                <w:rFonts w:ascii="Arial Nova" w:hAnsi="Arial Nova"/>
                <w:b/>
                <w:bCs/>
                <w:sz w:val="20"/>
                <w:szCs w:val="20"/>
              </w:rPr>
            </w:pPr>
            <w:r w:rsidRPr="00643A43">
              <w:rPr>
                <w:rFonts w:ascii="Arial Nova" w:hAnsi="Arial Nova"/>
                <w:b/>
                <w:bCs/>
                <w:sz w:val="20"/>
                <w:szCs w:val="20"/>
              </w:rPr>
              <w:t>Standard</w:t>
            </w:r>
            <w:r w:rsidR="00F73A4C" w:rsidRPr="00643A43">
              <w:rPr>
                <w:rFonts w:ascii="Arial Nova" w:hAnsi="Arial Nova"/>
                <w:b/>
                <w:bCs/>
                <w:sz w:val="20"/>
                <w:szCs w:val="20"/>
              </w:rPr>
              <w:t xml:space="preserve"> </w:t>
            </w:r>
            <w:r w:rsidRPr="00643A43">
              <w:rPr>
                <w:rFonts w:ascii="Arial Nova" w:hAnsi="Arial Nova"/>
                <w:b/>
                <w:bCs/>
                <w:sz w:val="20"/>
                <w:szCs w:val="20"/>
              </w:rPr>
              <w:t>Deviation</w:t>
            </w:r>
          </w:p>
        </w:tc>
        <w:tc>
          <w:tcPr>
            <w:tcW w:w="1152" w:type="dxa"/>
            <w:tcBorders>
              <w:top w:val="single" w:sz="4" w:space="0" w:color="000000"/>
              <w:bottom w:val="single" w:sz="4" w:space="0" w:color="000000"/>
            </w:tcBorders>
          </w:tcPr>
          <w:p w14:paraId="1F617068" w14:textId="77777777" w:rsidR="001924ED" w:rsidRPr="00643A43" w:rsidRDefault="001924ED" w:rsidP="00550EEC">
            <w:pPr>
              <w:pStyle w:val="TableParagraph"/>
              <w:spacing w:line="240" w:lineRule="auto"/>
              <w:rPr>
                <w:rFonts w:ascii="Arial Nova" w:hAnsi="Arial Nova"/>
                <w:b/>
                <w:bCs/>
                <w:sz w:val="20"/>
                <w:szCs w:val="20"/>
              </w:rPr>
            </w:pPr>
            <w:r w:rsidRPr="00643A43">
              <w:rPr>
                <w:rFonts w:ascii="Arial Nova" w:hAnsi="Arial Nova"/>
                <w:b/>
                <w:bCs/>
                <w:sz w:val="20"/>
                <w:szCs w:val="20"/>
              </w:rPr>
              <w:t>Minimum</w:t>
            </w:r>
          </w:p>
        </w:tc>
        <w:tc>
          <w:tcPr>
            <w:tcW w:w="1168" w:type="dxa"/>
            <w:tcBorders>
              <w:top w:val="single" w:sz="4" w:space="0" w:color="000000"/>
              <w:bottom w:val="single" w:sz="4" w:space="0" w:color="000000"/>
            </w:tcBorders>
          </w:tcPr>
          <w:p w14:paraId="7821F7E8" w14:textId="77777777" w:rsidR="001924ED" w:rsidRPr="00643A43" w:rsidRDefault="001924ED" w:rsidP="00550EEC">
            <w:pPr>
              <w:pStyle w:val="TableParagraph"/>
              <w:spacing w:line="240" w:lineRule="auto"/>
              <w:rPr>
                <w:rFonts w:ascii="Arial Nova" w:hAnsi="Arial Nova"/>
                <w:b/>
                <w:bCs/>
                <w:sz w:val="20"/>
                <w:szCs w:val="20"/>
              </w:rPr>
            </w:pPr>
            <w:r w:rsidRPr="00643A43">
              <w:rPr>
                <w:rFonts w:ascii="Arial Nova" w:hAnsi="Arial Nova"/>
                <w:b/>
                <w:bCs/>
                <w:sz w:val="20"/>
                <w:szCs w:val="20"/>
              </w:rPr>
              <w:t>Maximum</w:t>
            </w:r>
          </w:p>
        </w:tc>
        <w:tc>
          <w:tcPr>
            <w:tcW w:w="994" w:type="dxa"/>
            <w:tcBorders>
              <w:top w:val="single" w:sz="4" w:space="0" w:color="000000"/>
              <w:bottom w:val="single" w:sz="4" w:space="0" w:color="000000"/>
            </w:tcBorders>
          </w:tcPr>
          <w:p w14:paraId="4A306CFA" w14:textId="4BB81670" w:rsidR="001924ED" w:rsidRPr="00643A43" w:rsidRDefault="001924ED" w:rsidP="00550EEC">
            <w:pPr>
              <w:pStyle w:val="TableParagraph"/>
              <w:spacing w:line="240" w:lineRule="auto"/>
              <w:rPr>
                <w:rFonts w:ascii="Arial Nova" w:hAnsi="Arial Nova"/>
                <w:b/>
                <w:bCs/>
                <w:sz w:val="20"/>
                <w:szCs w:val="20"/>
              </w:rPr>
            </w:pPr>
            <w:r w:rsidRPr="00643A43">
              <w:rPr>
                <w:rFonts w:ascii="Arial Nova" w:hAnsi="Arial Nova"/>
                <w:b/>
                <w:bCs/>
                <w:sz w:val="20"/>
                <w:szCs w:val="20"/>
              </w:rPr>
              <w:t>First</w:t>
            </w:r>
            <w:r w:rsidR="00F73A4C" w:rsidRPr="00643A43">
              <w:rPr>
                <w:rFonts w:ascii="Arial Nova" w:hAnsi="Arial Nova"/>
                <w:b/>
                <w:bCs/>
                <w:sz w:val="20"/>
                <w:szCs w:val="20"/>
              </w:rPr>
              <w:t xml:space="preserve"> </w:t>
            </w:r>
            <w:r w:rsidRPr="00643A43">
              <w:rPr>
                <w:rFonts w:ascii="Arial Nova" w:hAnsi="Arial Nova"/>
                <w:b/>
                <w:bCs/>
                <w:sz w:val="20"/>
                <w:szCs w:val="20"/>
              </w:rPr>
              <w:t>Quartile</w:t>
            </w:r>
          </w:p>
        </w:tc>
        <w:tc>
          <w:tcPr>
            <w:tcW w:w="1111" w:type="dxa"/>
            <w:tcBorders>
              <w:top w:val="single" w:sz="4" w:space="0" w:color="000000"/>
              <w:bottom w:val="single" w:sz="4" w:space="0" w:color="000000"/>
            </w:tcBorders>
          </w:tcPr>
          <w:p w14:paraId="3ED189AA" w14:textId="219E225F" w:rsidR="001924ED" w:rsidRPr="00643A43" w:rsidRDefault="001924ED" w:rsidP="00550EEC">
            <w:pPr>
              <w:pStyle w:val="TableParagraph"/>
              <w:spacing w:line="240" w:lineRule="auto"/>
              <w:rPr>
                <w:rFonts w:ascii="Arial Nova" w:hAnsi="Arial Nova"/>
                <w:b/>
                <w:bCs/>
                <w:sz w:val="20"/>
                <w:szCs w:val="20"/>
              </w:rPr>
            </w:pPr>
            <w:r w:rsidRPr="00643A43">
              <w:rPr>
                <w:rFonts w:ascii="Arial Nova" w:hAnsi="Arial Nova"/>
                <w:b/>
                <w:bCs/>
                <w:sz w:val="20"/>
                <w:szCs w:val="20"/>
              </w:rPr>
              <w:t>Third</w:t>
            </w:r>
            <w:r w:rsidR="00F73A4C" w:rsidRPr="00643A43">
              <w:rPr>
                <w:rFonts w:ascii="Arial Nova" w:hAnsi="Arial Nova"/>
                <w:b/>
                <w:bCs/>
                <w:sz w:val="20"/>
                <w:szCs w:val="20"/>
              </w:rPr>
              <w:t xml:space="preserve"> </w:t>
            </w:r>
            <w:r w:rsidRPr="00643A43">
              <w:rPr>
                <w:rFonts w:ascii="Arial Nova" w:hAnsi="Arial Nova"/>
                <w:b/>
                <w:bCs/>
                <w:sz w:val="20"/>
                <w:szCs w:val="20"/>
              </w:rPr>
              <w:t>Quartile</w:t>
            </w:r>
          </w:p>
        </w:tc>
      </w:tr>
      <w:tr w:rsidR="00643A43" w:rsidRPr="00643A43" w14:paraId="5D380895" w14:textId="77777777" w:rsidTr="001924ED">
        <w:trPr>
          <w:trHeight w:val="144"/>
        </w:trPr>
        <w:tc>
          <w:tcPr>
            <w:tcW w:w="2589" w:type="dxa"/>
            <w:tcBorders>
              <w:top w:val="single" w:sz="4" w:space="0" w:color="000000"/>
            </w:tcBorders>
            <w:vAlign w:val="bottom"/>
          </w:tcPr>
          <w:p w14:paraId="614B36F0" w14:textId="7802A632" w:rsidR="001924ED" w:rsidRPr="00643A43" w:rsidRDefault="001924ED" w:rsidP="00550EEC">
            <w:pPr>
              <w:pStyle w:val="TableParagraph"/>
              <w:spacing w:line="240" w:lineRule="auto"/>
              <w:jc w:val="left"/>
              <w:rPr>
                <w:rFonts w:ascii="Arial Nova" w:hAnsi="Arial Nova"/>
                <w:sz w:val="20"/>
                <w:szCs w:val="20"/>
              </w:rPr>
            </w:pPr>
            <w:r w:rsidRPr="00643A43">
              <w:rPr>
                <w:rFonts w:ascii="Arial Nova" w:hAnsi="Arial Nova"/>
                <w:sz w:val="20"/>
                <w:szCs w:val="20"/>
              </w:rPr>
              <w:t>Overall</w:t>
            </w:r>
            <w:r w:rsidR="00F73A4C" w:rsidRPr="00643A43">
              <w:rPr>
                <w:rFonts w:ascii="Arial Nova" w:hAnsi="Arial Nova"/>
                <w:sz w:val="20"/>
                <w:szCs w:val="20"/>
              </w:rPr>
              <w:t xml:space="preserve"> </w:t>
            </w:r>
            <w:r w:rsidRPr="00643A43">
              <w:rPr>
                <w:rFonts w:ascii="Arial Nova" w:hAnsi="Arial Nova"/>
                <w:sz w:val="20"/>
                <w:szCs w:val="20"/>
              </w:rPr>
              <w:t>self-ratings</w:t>
            </w:r>
          </w:p>
        </w:tc>
        <w:tc>
          <w:tcPr>
            <w:tcW w:w="833" w:type="dxa"/>
            <w:tcBorders>
              <w:top w:val="single" w:sz="4" w:space="0" w:color="000000"/>
            </w:tcBorders>
            <w:vAlign w:val="bottom"/>
          </w:tcPr>
          <w:p w14:paraId="1D877ACB" w14:textId="77777777" w:rsidR="001924ED" w:rsidRPr="00643A43" w:rsidRDefault="001924ED" w:rsidP="00550EEC">
            <w:pPr>
              <w:pStyle w:val="TableParagraph"/>
              <w:spacing w:line="240" w:lineRule="auto"/>
              <w:rPr>
                <w:rFonts w:ascii="Arial Nova" w:hAnsi="Arial Nova"/>
                <w:sz w:val="20"/>
                <w:szCs w:val="20"/>
              </w:rPr>
            </w:pPr>
            <w:r w:rsidRPr="00643A43">
              <w:rPr>
                <w:rFonts w:ascii="Arial Nova" w:hAnsi="Arial Nova"/>
                <w:sz w:val="20"/>
                <w:szCs w:val="20"/>
              </w:rPr>
              <w:t>4</w:t>
            </w:r>
            <w:r w:rsidRPr="00643A43">
              <w:rPr>
                <w:rFonts w:ascii="Arial Nova" w:hAnsi="Arial Nova"/>
                <w:i/>
                <w:sz w:val="20"/>
                <w:szCs w:val="20"/>
              </w:rPr>
              <w:t>.</w:t>
            </w:r>
            <w:r w:rsidRPr="00643A43">
              <w:rPr>
                <w:rFonts w:ascii="Arial Nova" w:hAnsi="Arial Nova"/>
                <w:sz w:val="20"/>
                <w:szCs w:val="20"/>
              </w:rPr>
              <w:t>13</w:t>
            </w:r>
          </w:p>
        </w:tc>
        <w:tc>
          <w:tcPr>
            <w:tcW w:w="1224" w:type="dxa"/>
            <w:tcBorders>
              <w:top w:val="single" w:sz="4" w:space="0" w:color="000000"/>
            </w:tcBorders>
            <w:vAlign w:val="bottom"/>
          </w:tcPr>
          <w:p w14:paraId="717E7CE8" w14:textId="77777777" w:rsidR="001924ED" w:rsidRPr="00643A43" w:rsidRDefault="001924ED" w:rsidP="00550EEC">
            <w:pPr>
              <w:pStyle w:val="TableParagraph"/>
              <w:spacing w:line="240" w:lineRule="auto"/>
              <w:rPr>
                <w:rFonts w:ascii="Arial Nova" w:hAnsi="Arial Nova"/>
                <w:sz w:val="20"/>
                <w:szCs w:val="20"/>
              </w:rPr>
            </w:pPr>
            <w:r w:rsidRPr="00643A43">
              <w:rPr>
                <w:rFonts w:ascii="Arial Nova" w:hAnsi="Arial Nova"/>
                <w:sz w:val="20"/>
                <w:szCs w:val="20"/>
              </w:rPr>
              <w:t>0</w:t>
            </w:r>
            <w:r w:rsidRPr="00643A43">
              <w:rPr>
                <w:rFonts w:ascii="Arial Nova" w:hAnsi="Arial Nova"/>
                <w:i/>
                <w:sz w:val="20"/>
                <w:szCs w:val="20"/>
              </w:rPr>
              <w:t>.</w:t>
            </w:r>
            <w:r w:rsidRPr="00643A43">
              <w:rPr>
                <w:rFonts w:ascii="Arial Nova" w:hAnsi="Arial Nova"/>
                <w:sz w:val="20"/>
                <w:szCs w:val="20"/>
              </w:rPr>
              <w:t>43</w:t>
            </w:r>
          </w:p>
        </w:tc>
        <w:tc>
          <w:tcPr>
            <w:tcW w:w="1152" w:type="dxa"/>
            <w:tcBorders>
              <w:top w:val="single" w:sz="4" w:space="0" w:color="000000"/>
            </w:tcBorders>
            <w:vAlign w:val="bottom"/>
          </w:tcPr>
          <w:p w14:paraId="1C8AD535" w14:textId="77777777" w:rsidR="001924ED" w:rsidRPr="00643A43" w:rsidRDefault="001924ED" w:rsidP="00550EEC">
            <w:pPr>
              <w:pStyle w:val="TableParagraph"/>
              <w:spacing w:line="240" w:lineRule="auto"/>
              <w:rPr>
                <w:rFonts w:ascii="Arial Nova" w:hAnsi="Arial Nova"/>
                <w:sz w:val="20"/>
                <w:szCs w:val="20"/>
              </w:rPr>
            </w:pPr>
            <w:r w:rsidRPr="00643A43">
              <w:rPr>
                <w:rFonts w:ascii="Arial Nova" w:hAnsi="Arial Nova"/>
                <w:sz w:val="20"/>
                <w:szCs w:val="20"/>
              </w:rPr>
              <w:t>2</w:t>
            </w:r>
            <w:r w:rsidRPr="00643A43">
              <w:rPr>
                <w:rFonts w:ascii="Arial Nova" w:hAnsi="Arial Nova"/>
                <w:i/>
                <w:sz w:val="20"/>
                <w:szCs w:val="20"/>
              </w:rPr>
              <w:t>.</w:t>
            </w:r>
            <w:r w:rsidRPr="00643A43">
              <w:rPr>
                <w:rFonts w:ascii="Arial Nova" w:hAnsi="Arial Nova"/>
                <w:sz w:val="20"/>
                <w:szCs w:val="20"/>
              </w:rPr>
              <w:t>8</w:t>
            </w:r>
          </w:p>
        </w:tc>
        <w:tc>
          <w:tcPr>
            <w:tcW w:w="1168" w:type="dxa"/>
            <w:tcBorders>
              <w:top w:val="single" w:sz="4" w:space="0" w:color="000000"/>
            </w:tcBorders>
            <w:vAlign w:val="bottom"/>
          </w:tcPr>
          <w:p w14:paraId="15220EB9" w14:textId="77777777" w:rsidR="001924ED" w:rsidRPr="00643A43" w:rsidRDefault="001924ED" w:rsidP="00550EEC">
            <w:pPr>
              <w:pStyle w:val="TableParagraph"/>
              <w:spacing w:line="240" w:lineRule="auto"/>
              <w:rPr>
                <w:rFonts w:ascii="Arial Nova" w:hAnsi="Arial Nova"/>
                <w:sz w:val="20"/>
                <w:szCs w:val="20"/>
              </w:rPr>
            </w:pPr>
            <w:r w:rsidRPr="00643A43">
              <w:rPr>
                <w:rFonts w:ascii="Arial Nova" w:hAnsi="Arial Nova"/>
                <w:sz w:val="20"/>
                <w:szCs w:val="20"/>
              </w:rPr>
              <w:t>5</w:t>
            </w:r>
          </w:p>
        </w:tc>
        <w:tc>
          <w:tcPr>
            <w:tcW w:w="994" w:type="dxa"/>
            <w:tcBorders>
              <w:top w:val="single" w:sz="4" w:space="0" w:color="000000"/>
            </w:tcBorders>
            <w:vAlign w:val="bottom"/>
          </w:tcPr>
          <w:p w14:paraId="569B9916" w14:textId="77777777" w:rsidR="001924ED" w:rsidRPr="00643A43" w:rsidRDefault="001924ED" w:rsidP="00550EEC">
            <w:pPr>
              <w:pStyle w:val="TableParagraph"/>
              <w:spacing w:line="240" w:lineRule="auto"/>
              <w:rPr>
                <w:rFonts w:ascii="Arial Nova" w:hAnsi="Arial Nova"/>
                <w:sz w:val="20"/>
                <w:szCs w:val="20"/>
              </w:rPr>
            </w:pPr>
            <w:r w:rsidRPr="00643A43">
              <w:rPr>
                <w:rFonts w:ascii="Arial Nova" w:hAnsi="Arial Nova"/>
                <w:sz w:val="20"/>
                <w:szCs w:val="20"/>
              </w:rPr>
              <w:t>3</w:t>
            </w:r>
            <w:r w:rsidRPr="00643A43">
              <w:rPr>
                <w:rFonts w:ascii="Arial Nova" w:hAnsi="Arial Nova"/>
                <w:i/>
                <w:sz w:val="20"/>
                <w:szCs w:val="20"/>
              </w:rPr>
              <w:t>.</w:t>
            </w:r>
            <w:r w:rsidRPr="00643A43">
              <w:rPr>
                <w:rFonts w:ascii="Arial Nova" w:hAnsi="Arial Nova"/>
                <w:sz w:val="20"/>
                <w:szCs w:val="20"/>
              </w:rPr>
              <w:t>85</w:t>
            </w:r>
          </w:p>
        </w:tc>
        <w:tc>
          <w:tcPr>
            <w:tcW w:w="1111" w:type="dxa"/>
            <w:tcBorders>
              <w:top w:val="single" w:sz="4" w:space="0" w:color="000000"/>
            </w:tcBorders>
            <w:vAlign w:val="bottom"/>
          </w:tcPr>
          <w:p w14:paraId="2A4CBE94" w14:textId="77777777" w:rsidR="001924ED" w:rsidRPr="00643A43" w:rsidRDefault="001924ED" w:rsidP="00550EEC">
            <w:pPr>
              <w:pStyle w:val="TableParagraph"/>
              <w:spacing w:line="240" w:lineRule="auto"/>
              <w:rPr>
                <w:rFonts w:ascii="Arial Nova" w:hAnsi="Arial Nova"/>
                <w:sz w:val="20"/>
                <w:szCs w:val="20"/>
              </w:rPr>
            </w:pPr>
            <w:r w:rsidRPr="00643A43">
              <w:rPr>
                <w:rFonts w:ascii="Arial Nova" w:hAnsi="Arial Nova"/>
                <w:sz w:val="20"/>
                <w:szCs w:val="20"/>
              </w:rPr>
              <w:t>4</w:t>
            </w:r>
            <w:r w:rsidRPr="00643A43">
              <w:rPr>
                <w:rFonts w:ascii="Arial Nova" w:hAnsi="Arial Nova"/>
                <w:i/>
                <w:sz w:val="20"/>
                <w:szCs w:val="20"/>
              </w:rPr>
              <w:t>.</w:t>
            </w:r>
            <w:r w:rsidRPr="00643A43">
              <w:rPr>
                <w:rFonts w:ascii="Arial Nova" w:hAnsi="Arial Nova"/>
                <w:sz w:val="20"/>
                <w:szCs w:val="20"/>
              </w:rPr>
              <w:t>4</w:t>
            </w:r>
          </w:p>
        </w:tc>
      </w:tr>
      <w:tr w:rsidR="00643A43" w:rsidRPr="00643A43" w14:paraId="795EB630" w14:textId="77777777" w:rsidTr="001924ED">
        <w:trPr>
          <w:trHeight w:val="144"/>
        </w:trPr>
        <w:tc>
          <w:tcPr>
            <w:tcW w:w="2589" w:type="dxa"/>
            <w:vAlign w:val="bottom"/>
          </w:tcPr>
          <w:p w14:paraId="49AE2DA5" w14:textId="05503EFC" w:rsidR="001924ED" w:rsidRPr="00643A43" w:rsidRDefault="001924ED" w:rsidP="00550EEC">
            <w:pPr>
              <w:pStyle w:val="TableParagraph"/>
              <w:spacing w:line="240" w:lineRule="auto"/>
              <w:jc w:val="left"/>
              <w:rPr>
                <w:rFonts w:ascii="Arial Nova" w:hAnsi="Arial Nova"/>
                <w:sz w:val="20"/>
                <w:szCs w:val="20"/>
              </w:rPr>
            </w:pPr>
            <w:r w:rsidRPr="00643A43">
              <w:rPr>
                <w:rFonts w:ascii="Arial Nova" w:hAnsi="Arial Nova"/>
                <w:sz w:val="20"/>
                <w:szCs w:val="20"/>
              </w:rPr>
              <w:t>Location</w:t>
            </w:r>
            <w:r w:rsidR="00F73A4C" w:rsidRPr="00643A43">
              <w:rPr>
                <w:rFonts w:ascii="Arial Nova" w:hAnsi="Arial Nova"/>
                <w:sz w:val="20"/>
                <w:szCs w:val="20"/>
              </w:rPr>
              <w:t xml:space="preserve"> </w:t>
            </w:r>
            <w:r w:rsidRPr="00643A43">
              <w:rPr>
                <w:rFonts w:ascii="Arial Nova" w:hAnsi="Arial Nova"/>
                <w:sz w:val="20"/>
                <w:szCs w:val="20"/>
              </w:rPr>
              <w:t>self-ratings</w:t>
            </w:r>
          </w:p>
        </w:tc>
        <w:tc>
          <w:tcPr>
            <w:tcW w:w="833" w:type="dxa"/>
            <w:vAlign w:val="bottom"/>
          </w:tcPr>
          <w:p w14:paraId="3A19F3E6" w14:textId="77777777" w:rsidR="001924ED" w:rsidRPr="00643A43" w:rsidRDefault="001924ED" w:rsidP="00550EEC">
            <w:pPr>
              <w:pStyle w:val="TableParagraph"/>
              <w:spacing w:line="240" w:lineRule="auto"/>
              <w:rPr>
                <w:rFonts w:ascii="Arial Nova" w:hAnsi="Arial Nova"/>
                <w:sz w:val="20"/>
                <w:szCs w:val="20"/>
              </w:rPr>
            </w:pPr>
            <w:r w:rsidRPr="00643A43">
              <w:rPr>
                <w:rFonts w:ascii="Arial Nova" w:hAnsi="Arial Nova"/>
                <w:sz w:val="20"/>
                <w:szCs w:val="20"/>
              </w:rPr>
              <w:t>4</w:t>
            </w:r>
            <w:r w:rsidRPr="00643A43">
              <w:rPr>
                <w:rFonts w:ascii="Arial Nova" w:hAnsi="Arial Nova"/>
                <w:i/>
                <w:sz w:val="20"/>
                <w:szCs w:val="20"/>
              </w:rPr>
              <w:t>.</w:t>
            </w:r>
            <w:r w:rsidRPr="00643A43">
              <w:rPr>
                <w:rFonts w:ascii="Arial Nova" w:hAnsi="Arial Nova"/>
                <w:sz w:val="20"/>
                <w:szCs w:val="20"/>
              </w:rPr>
              <w:t>22</w:t>
            </w:r>
          </w:p>
        </w:tc>
        <w:tc>
          <w:tcPr>
            <w:tcW w:w="1224" w:type="dxa"/>
            <w:vAlign w:val="bottom"/>
          </w:tcPr>
          <w:p w14:paraId="10AE9A0C" w14:textId="77777777" w:rsidR="001924ED" w:rsidRPr="00643A43" w:rsidRDefault="001924ED" w:rsidP="00550EEC">
            <w:pPr>
              <w:pStyle w:val="TableParagraph"/>
              <w:spacing w:line="240" w:lineRule="auto"/>
              <w:rPr>
                <w:rFonts w:ascii="Arial Nova" w:hAnsi="Arial Nova"/>
                <w:sz w:val="20"/>
                <w:szCs w:val="20"/>
              </w:rPr>
            </w:pPr>
            <w:r w:rsidRPr="00643A43">
              <w:rPr>
                <w:rFonts w:ascii="Arial Nova" w:hAnsi="Arial Nova"/>
                <w:sz w:val="20"/>
                <w:szCs w:val="20"/>
              </w:rPr>
              <w:t>0</w:t>
            </w:r>
            <w:r w:rsidRPr="00643A43">
              <w:rPr>
                <w:rFonts w:ascii="Arial Nova" w:hAnsi="Arial Nova"/>
                <w:i/>
                <w:sz w:val="20"/>
                <w:szCs w:val="20"/>
              </w:rPr>
              <w:t>.</w:t>
            </w:r>
            <w:r w:rsidRPr="00643A43">
              <w:rPr>
                <w:rFonts w:ascii="Arial Nova" w:hAnsi="Arial Nova"/>
                <w:sz w:val="20"/>
                <w:szCs w:val="20"/>
              </w:rPr>
              <w:t>88</w:t>
            </w:r>
          </w:p>
        </w:tc>
        <w:tc>
          <w:tcPr>
            <w:tcW w:w="1152" w:type="dxa"/>
            <w:vAlign w:val="bottom"/>
          </w:tcPr>
          <w:p w14:paraId="15586985" w14:textId="77777777" w:rsidR="001924ED" w:rsidRPr="00643A43" w:rsidRDefault="001924ED" w:rsidP="00550EEC">
            <w:pPr>
              <w:pStyle w:val="TableParagraph"/>
              <w:spacing w:line="240" w:lineRule="auto"/>
              <w:rPr>
                <w:rFonts w:ascii="Arial Nova" w:hAnsi="Arial Nova"/>
                <w:sz w:val="20"/>
                <w:szCs w:val="20"/>
              </w:rPr>
            </w:pPr>
            <w:r w:rsidRPr="00643A43">
              <w:rPr>
                <w:rFonts w:ascii="Arial Nova" w:hAnsi="Arial Nova"/>
                <w:sz w:val="20"/>
                <w:szCs w:val="20"/>
              </w:rPr>
              <w:t>2</w:t>
            </w:r>
          </w:p>
        </w:tc>
        <w:tc>
          <w:tcPr>
            <w:tcW w:w="1168" w:type="dxa"/>
            <w:vAlign w:val="bottom"/>
          </w:tcPr>
          <w:p w14:paraId="7BD4DEC4" w14:textId="77777777" w:rsidR="001924ED" w:rsidRPr="00643A43" w:rsidRDefault="001924ED" w:rsidP="00550EEC">
            <w:pPr>
              <w:pStyle w:val="TableParagraph"/>
              <w:spacing w:line="240" w:lineRule="auto"/>
              <w:rPr>
                <w:rFonts w:ascii="Arial Nova" w:hAnsi="Arial Nova"/>
                <w:sz w:val="20"/>
                <w:szCs w:val="20"/>
              </w:rPr>
            </w:pPr>
            <w:r w:rsidRPr="00643A43">
              <w:rPr>
                <w:rFonts w:ascii="Arial Nova" w:hAnsi="Arial Nova"/>
                <w:sz w:val="20"/>
                <w:szCs w:val="20"/>
              </w:rPr>
              <w:t>5</w:t>
            </w:r>
          </w:p>
        </w:tc>
        <w:tc>
          <w:tcPr>
            <w:tcW w:w="994" w:type="dxa"/>
            <w:vAlign w:val="bottom"/>
          </w:tcPr>
          <w:p w14:paraId="30730209" w14:textId="77777777" w:rsidR="001924ED" w:rsidRPr="00643A43" w:rsidRDefault="001924ED" w:rsidP="00550EEC">
            <w:pPr>
              <w:pStyle w:val="TableParagraph"/>
              <w:spacing w:line="240" w:lineRule="auto"/>
              <w:rPr>
                <w:rFonts w:ascii="Arial Nova" w:hAnsi="Arial Nova"/>
                <w:sz w:val="20"/>
                <w:szCs w:val="20"/>
              </w:rPr>
            </w:pPr>
            <w:r w:rsidRPr="00643A43">
              <w:rPr>
                <w:rFonts w:ascii="Arial Nova" w:hAnsi="Arial Nova"/>
                <w:sz w:val="20"/>
                <w:szCs w:val="20"/>
              </w:rPr>
              <w:t>4</w:t>
            </w:r>
          </w:p>
        </w:tc>
        <w:tc>
          <w:tcPr>
            <w:tcW w:w="1111" w:type="dxa"/>
            <w:vAlign w:val="bottom"/>
          </w:tcPr>
          <w:p w14:paraId="4721DE6C" w14:textId="77777777" w:rsidR="001924ED" w:rsidRPr="00643A43" w:rsidRDefault="001924ED" w:rsidP="00550EEC">
            <w:pPr>
              <w:pStyle w:val="TableParagraph"/>
              <w:spacing w:line="240" w:lineRule="auto"/>
              <w:rPr>
                <w:rFonts w:ascii="Arial Nova" w:hAnsi="Arial Nova"/>
                <w:sz w:val="20"/>
                <w:szCs w:val="20"/>
              </w:rPr>
            </w:pPr>
            <w:r w:rsidRPr="00643A43">
              <w:rPr>
                <w:rFonts w:ascii="Arial Nova" w:hAnsi="Arial Nova"/>
                <w:sz w:val="20"/>
                <w:szCs w:val="20"/>
              </w:rPr>
              <w:t>5</w:t>
            </w:r>
          </w:p>
        </w:tc>
      </w:tr>
      <w:tr w:rsidR="00643A43" w:rsidRPr="00643A43" w14:paraId="567ACE31" w14:textId="77777777" w:rsidTr="001924ED">
        <w:trPr>
          <w:trHeight w:val="144"/>
        </w:trPr>
        <w:tc>
          <w:tcPr>
            <w:tcW w:w="2589" w:type="dxa"/>
            <w:vAlign w:val="bottom"/>
          </w:tcPr>
          <w:p w14:paraId="4180514A" w14:textId="2654FB09" w:rsidR="001924ED" w:rsidRPr="00643A43" w:rsidRDefault="001924ED" w:rsidP="00550EEC">
            <w:pPr>
              <w:pStyle w:val="TableParagraph"/>
              <w:spacing w:line="240" w:lineRule="auto"/>
              <w:jc w:val="left"/>
              <w:rPr>
                <w:rFonts w:ascii="Arial Nova" w:hAnsi="Arial Nova"/>
                <w:sz w:val="20"/>
                <w:szCs w:val="20"/>
              </w:rPr>
            </w:pPr>
            <w:r w:rsidRPr="00643A43">
              <w:rPr>
                <w:rFonts w:ascii="Arial Nova" w:hAnsi="Arial Nova"/>
                <w:sz w:val="20"/>
                <w:szCs w:val="20"/>
              </w:rPr>
              <w:t>Quality</w:t>
            </w:r>
            <w:r w:rsidR="00F73A4C" w:rsidRPr="00643A43">
              <w:rPr>
                <w:rFonts w:ascii="Arial Nova" w:hAnsi="Arial Nova"/>
                <w:sz w:val="20"/>
                <w:szCs w:val="20"/>
              </w:rPr>
              <w:t xml:space="preserve"> </w:t>
            </w:r>
            <w:r w:rsidRPr="00643A43">
              <w:rPr>
                <w:rFonts w:ascii="Arial Nova" w:hAnsi="Arial Nova"/>
                <w:sz w:val="20"/>
                <w:szCs w:val="20"/>
              </w:rPr>
              <w:t>self-ratings</w:t>
            </w:r>
          </w:p>
        </w:tc>
        <w:tc>
          <w:tcPr>
            <w:tcW w:w="833" w:type="dxa"/>
            <w:vAlign w:val="bottom"/>
          </w:tcPr>
          <w:p w14:paraId="72BB557A" w14:textId="77777777" w:rsidR="001924ED" w:rsidRPr="00643A43" w:rsidRDefault="001924ED" w:rsidP="00550EEC">
            <w:pPr>
              <w:pStyle w:val="TableParagraph"/>
              <w:spacing w:line="240" w:lineRule="auto"/>
              <w:rPr>
                <w:rFonts w:ascii="Arial Nova" w:hAnsi="Arial Nova"/>
                <w:sz w:val="20"/>
                <w:szCs w:val="20"/>
              </w:rPr>
            </w:pPr>
            <w:r w:rsidRPr="00643A43">
              <w:rPr>
                <w:rFonts w:ascii="Arial Nova" w:hAnsi="Arial Nova"/>
                <w:sz w:val="20"/>
                <w:szCs w:val="20"/>
              </w:rPr>
              <w:t>4</w:t>
            </w:r>
            <w:r w:rsidRPr="00643A43">
              <w:rPr>
                <w:rFonts w:ascii="Arial Nova" w:hAnsi="Arial Nova"/>
                <w:i/>
                <w:sz w:val="20"/>
                <w:szCs w:val="20"/>
              </w:rPr>
              <w:t>.</w:t>
            </w:r>
            <w:r w:rsidRPr="00643A43">
              <w:rPr>
                <w:rFonts w:ascii="Arial Nova" w:hAnsi="Arial Nova"/>
                <w:sz w:val="20"/>
                <w:szCs w:val="20"/>
              </w:rPr>
              <w:t>58</w:t>
            </w:r>
          </w:p>
        </w:tc>
        <w:tc>
          <w:tcPr>
            <w:tcW w:w="1224" w:type="dxa"/>
            <w:vAlign w:val="bottom"/>
          </w:tcPr>
          <w:p w14:paraId="17CB221C" w14:textId="77777777" w:rsidR="001924ED" w:rsidRPr="00643A43" w:rsidRDefault="001924ED" w:rsidP="00550EEC">
            <w:pPr>
              <w:pStyle w:val="TableParagraph"/>
              <w:spacing w:line="240" w:lineRule="auto"/>
              <w:rPr>
                <w:rFonts w:ascii="Arial Nova" w:hAnsi="Arial Nova"/>
                <w:sz w:val="20"/>
                <w:szCs w:val="20"/>
              </w:rPr>
            </w:pPr>
            <w:r w:rsidRPr="00643A43">
              <w:rPr>
                <w:rFonts w:ascii="Arial Nova" w:hAnsi="Arial Nova"/>
                <w:sz w:val="20"/>
                <w:szCs w:val="20"/>
              </w:rPr>
              <w:t>0</w:t>
            </w:r>
            <w:r w:rsidRPr="00643A43">
              <w:rPr>
                <w:rFonts w:ascii="Arial Nova" w:hAnsi="Arial Nova"/>
                <w:i/>
                <w:sz w:val="20"/>
                <w:szCs w:val="20"/>
              </w:rPr>
              <w:t>.</w:t>
            </w:r>
            <w:r w:rsidRPr="00643A43">
              <w:rPr>
                <w:rFonts w:ascii="Arial Nova" w:hAnsi="Arial Nova"/>
                <w:sz w:val="20"/>
                <w:szCs w:val="20"/>
              </w:rPr>
              <w:t>61</w:t>
            </w:r>
          </w:p>
        </w:tc>
        <w:tc>
          <w:tcPr>
            <w:tcW w:w="1152" w:type="dxa"/>
            <w:vAlign w:val="bottom"/>
          </w:tcPr>
          <w:p w14:paraId="66E83827" w14:textId="77777777" w:rsidR="001924ED" w:rsidRPr="00643A43" w:rsidRDefault="001924ED" w:rsidP="00550EEC">
            <w:pPr>
              <w:pStyle w:val="TableParagraph"/>
              <w:spacing w:line="240" w:lineRule="auto"/>
              <w:rPr>
                <w:rFonts w:ascii="Arial Nova" w:hAnsi="Arial Nova"/>
                <w:sz w:val="20"/>
                <w:szCs w:val="20"/>
              </w:rPr>
            </w:pPr>
            <w:r w:rsidRPr="00643A43">
              <w:rPr>
                <w:rFonts w:ascii="Arial Nova" w:hAnsi="Arial Nova"/>
                <w:sz w:val="20"/>
                <w:szCs w:val="20"/>
              </w:rPr>
              <w:t>3</w:t>
            </w:r>
          </w:p>
        </w:tc>
        <w:tc>
          <w:tcPr>
            <w:tcW w:w="1168" w:type="dxa"/>
            <w:vAlign w:val="bottom"/>
          </w:tcPr>
          <w:p w14:paraId="75BF21E8" w14:textId="77777777" w:rsidR="001924ED" w:rsidRPr="00643A43" w:rsidRDefault="001924ED" w:rsidP="00550EEC">
            <w:pPr>
              <w:pStyle w:val="TableParagraph"/>
              <w:spacing w:line="240" w:lineRule="auto"/>
              <w:rPr>
                <w:rFonts w:ascii="Arial Nova" w:hAnsi="Arial Nova"/>
                <w:sz w:val="20"/>
                <w:szCs w:val="20"/>
              </w:rPr>
            </w:pPr>
            <w:r w:rsidRPr="00643A43">
              <w:rPr>
                <w:rFonts w:ascii="Arial Nova" w:hAnsi="Arial Nova"/>
                <w:sz w:val="20"/>
                <w:szCs w:val="20"/>
              </w:rPr>
              <w:t>5</w:t>
            </w:r>
          </w:p>
        </w:tc>
        <w:tc>
          <w:tcPr>
            <w:tcW w:w="994" w:type="dxa"/>
            <w:vAlign w:val="bottom"/>
          </w:tcPr>
          <w:p w14:paraId="4084B725" w14:textId="77777777" w:rsidR="001924ED" w:rsidRPr="00643A43" w:rsidRDefault="001924ED" w:rsidP="00550EEC">
            <w:pPr>
              <w:pStyle w:val="TableParagraph"/>
              <w:spacing w:line="240" w:lineRule="auto"/>
              <w:rPr>
                <w:rFonts w:ascii="Arial Nova" w:hAnsi="Arial Nova"/>
                <w:sz w:val="20"/>
                <w:szCs w:val="20"/>
              </w:rPr>
            </w:pPr>
            <w:r w:rsidRPr="00643A43">
              <w:rPr>
                <w:rFonts w:ascii="Arial Nova" w:hAnsi="Arial Nova"/>
                <w:sz w:val="20"/>
                <w:szCs w:val="20"/>
              </w:rPr>
              <w:t>4</w:t>
            </w:r>
          </w:p>
        </w:tc>
        <w:tc>
          <w:tcPr>
            <w:tcW w:w="1111" w:type="dxa"/>
            <w:vAlign w:val="bottom"/>
          </w:tcPr>
          <w:p w14:paraId="3E72D5A4" w14:textId="77777777" w:rsidR="001924ED" w:rsidRPr="00643A43" w:rsidRDefault="001924ED" w:rsidP="00550EEC">
            <w:pPr>
              <w:pStyle w:val="TableParagraph"/>
              <w:spacing w:line="240" w:lineRule="auto"/>
              <w:rPr>
                <w:rFonts w:ascii="Arial Nova" w:hAnsi="Arial Nova"/>
                <w:sz w:val="20"/>
                <w:szCs w:val="20"/>
              </w:rPr>
            </w:pPr>
            <w:r w:rsidRPr="00643A43">
              <w:rPr>
                <w:rFonts w:ascii="Arial Nova" w:hAnsi="Arial Nova"/>
                <w:sz w:val="20"/>
                <w:szCs w:val="20"/>
              </w:rPr>
              <w:t>5</w:t>
            </w:r>
          </w:p>
        </w:tc>
      </w:tr>
      <w:tr w:rsidR="00643A43" w:rsidRPr="00643A43" w14:paraId="5E8D2C66" w14:textId="77777777" w:rsidTr="001924ED">
        <w:trPr>
          <w:trHeight w:val="144"/>
        </w:trPr>
        <w:tc>
          <w:tcPr>
            <w:tcW w:w="2589" w:type="dxa"/>
            <w:vAlign w:val="bottom"/>
          </w:tcPr>
          <w:p w14:paraId="404510EE" w14:textId="20F9D5B7" w:rsidR="001924ED" w:rsidRPr="00643A43" w:rsidRDefault="001924ED" w:rsidP="00550EEC">
            <w:pPr>
              <w:pStyle w:val="TableParagraph"/>
              <w:spacing w:line="240" w:lineRule="auto"/>
              <w:jc w:val="left"/>
              <w:rPr>
                <w:rFonts w:ascii="Arial Nova" w:hAnsi="Arial Nova"/>
                <w:sz w:val="20"/>
                <w:szCs w:val="20"/>
              </w:rPr>
            </w:pPr>
            <w:r w:rsidRPr="00643A43">
              <w:rPr>
                <w:rFonts w:ascii="Arial Nova" w:hAnsi="Arial Nova"/>
                <w:sz w:val="20"/>
                <w:szCs w:val="20"/>
              </w:rPr>
              <w:t>Price</w:t>
            </w:r>
            <w:r w:rsidR="00F73A4C" w:rsidRPr="00643A43">
              <w:rPr>
                <w:rFonts w:ascii="Arial Nova" w:hAnsi="Arial Nova"/>
                <w:sz w:val="20"/>
                <w:szCs w:val="20"/>
              </w:rPr>
              <w:t xml:space="preserve"> </w:t>
            </w:r>
            <w:r w:rsidRPr="00643A43">
              <w:rPr>
                <w:rFonts w:ascii="Arial Nova" w:hAnsi="Arial Nova"/>
                <w:sz w:val="20"/>
                <w:szCs w:val="20"/>
              </w:rPr>
              <w:t>self-ratings</w:t>
            </w:r>
          </w:p>
        </w:tc>
        <w:tc>
          <w:tcPr>
            <w:tcW w:w="833" w:type="dxa"/>
            <w:vAlign w:val="bottom"/>
          </w:tcPr>
          <w:p w14:paraId="34A76037" w14:textId="77777777" w:rsidR="001924ED" w:rsidRPr="00643A43" w:rsidRDefault="001924ED" w:rsidP="00550EEC">
            <w:pPr>
              <w:pStyle w:val="TableParagraph"/>
              <w:spacing w:line="240" w:lineRule="auto"/>
              <w:rPr>
                <w:rFonts w:ascii="Arial Nova" w:hAnsi="Arial Nova"/>
                <w:sz w:val="20"/>
                <w:szCs w:val="20"/>
              </w:rPr>
            </w:pPr>
            <w:r w:rsidRPr="00643A43">
              <w:rPr>
                <w:rFonts w:ascii="Arial Nova" w:hAnsi="Arial Nova"/>
                <w:sz w:val="20"/>
                <w:szCs w:val="20"/>
              </w:rPr>
              <w:t>4</w:t>
            </w:r>
            <w:r w:rsidRPr="00643A43">
              <w:rPr>
                <w:rFonts w:ascii="Arial Nova" w:hAnsi="Arial Nova"/>
                <w:i/>
                <w:sz w:val="20"/>
                <w:szCs w:val="20"/>
              </w:rPr>
              <w:t>.</w:t>
            </w:r>
            <w:r w:rsidRPr="00643A43">
              <w:rPr>
                <w:rFonts w:ascii="Arial Nova" w:hAnsi="Arial Nova"/>
                <w:sz w:val="20"/>
                <w:szCs w:val="20"/>
              </w:rPr>
              <w:t>05</w:t>
            </w:r>
          </w:p>
        </w:tc>
        <w:tc>
          <w:tcPr>
            <w:tcW w:w="1224" w:type="dxa"/>
            <w:vAlign w:val="bottom"/>
          </w:tcPr>
          <w:p w14:paraId="1422EB16" w14:textId="77777777" w:rsidR="001924ED" w:rsidRPr="00643A43" w:rsidRDefault="001924ED" w:rsidP="00550EEC">
            <w:pPr>
              <w:pStyle w:val="TableParagraph"/>
              <w:spacing w:line="240" w:lineRule="auto"/>
              <w:rPr>
                <w:rFonts w:ascii="Arial Nova" w:hAnsi="Arial Nova"/>
                <w:sz w:val="20"/>
                <w:szCs w:val="20"/>
              </w:rPr>
            </w:pPr>
            <w:r w:rsidRPr="00643A43">
              <w:rPr>
                <w:rFonts w:ascii="Arial Nova" w:hAnsi="Arial Nova"/>
                <w:sz w:val="20"/>
                <w:szCs w:val="20"/>
              </w:rPr>
              <w:t>0</w:t>
            </w:r>
            <w:r w:rsidRPr="00643A43">
              <w:rPr>
                <w:rFonts w:ascii="Arial Nova" w:hAnsi="Arial Nova"/>
                <w:i/>
                <w:sz w:val="20"/>
                <w:szCs w:val="20"/>
              </w:rPr>
              <w:t>.</w:t>
            </w:r>
            <w:r w:rsidRPr="00643A43">
              <w:rPr>
                <w:rFonts w:ascii="Arial Nova" w:hAnsi="Arial Nova"/>
                <w:sz w:val="20"/>
                <w:szCs w:val="20"/>
              </w:rPr>
              <w:t>82</w:t>
            </w:r>
          </w:p>
        </w:tc>
        <w:tc>
          <w:tcPr>
            <w:tcW w:w="1152" w:type="dxa"/>
            <w:vAlign w:val="bottom"/>
          </w:tcPr>
          <w:p w14:paraId="1AA15AF3" w14:textId="77777777" w:rsidR="001924ED" w:rsidRPr="00643A43" w:rsidRDefault="001924ED" w:rsidP="00550EEC">
            <w:pPr>
              <w:pStyle w:val="TableParagraph"/>
              <w:spacing w:line="240" w:lineRule="auto"/>
              <w:rPr>
                <w:rFonts w:ascii="Arial Nova" w:hAnsi="Arial Nova"/>
                <w:sz w:val="20"/>
                <w:szCs w:val="20"/>
              </w:rPr>
            </w:pPr>
            <w:r w:rsidRPr="00643A43">
              <w:rPr>
                <w:rFonts w:ascii="Arial Nova" w:hAnsi="Arial Nova"/>
                <w:sz w:val="20"/>
                <w:szCs w:val="20"/>
              </w:rPr>
              <w:t>2</w:t>
            </w:r>
          </w:p>
        </w:tc>
        <w:tc>
          <w:tcPr>
            <w:tcW w:w="1168" w:type="dxa"/>
            <w:vAlign w:val="bottom"/>
          </w:tcPr>
          <w:p w14:paraId="3B2AD958" w14:textId="77777777" w:rsidR="001924ED" w:rsidRPr="00643A43" w:rsidRDefault="001924ED" w:rsidP="00550EEC">
            <w:pPr>
              <w:pStyle w:val="TableParagraph"/>
              <w:spacing w:line="240" w:lineRule="auto"/>
              <w:rPr>
                <w:rFonts w:ascii="Arial Nova" w:hAnsi="Arial Nova"/>
                <w:sz w:val="20"/>
                <w:szCs w:val="20"/>
              </w:rPr>
            </w:pPr>
            <w:r w:rsidRPr="00643A43">
              <w:rPr>
                <w:rFonts w:ascii="Arial Nova" w:hAnsi="Arial Nova"/>
                <w:sz w:val="20"/>
                <w:szCs w:val="20"/>
              </w:rPr>
              <w:t>5</w:t>
            </w:r>
          </w:p>
        </w:tc>
        <w:tc>
          <w:tcPr>
            <w:tcW w:w="994" w:type="dxa"/>
            <w:vAlign w:val="bottom"/>
          </w:tcPr>
          <w:p w14:paraId="75E0E03A" w14:textId="77777777" w:rsidR="001924ED" w:rsidRPr="00643A43" w:rsidRDefault="001924ED" w:rsidP="00550EEC">
            <w:pPr>
              <w:pStyle w:val="TableParagraph"/>
              <w:spacing w:line="240" w:lineRule="auto"/>
              <w:rPr>
                <w:rFonts w:ascii="Arial Nova" w:hAnsi="Arial Nova"/>
                <w:sz w:val="20"/>
                <w:szCs w:val="20"/>
              </w:rPr>
            </w:pPr>
            <w:r w:rsidRPr="00643A43">
              <w:rPr>
                <w:rFonts w:ascii="Arial Nova" w:hAnsi="Arial Nova"/>
                <w:sz w:val="20"/>
                <w:szCs w:val="20"/>
              </w:rPr>
              <w:t>3</w:t>
            </w:r>
          </w:p>
        </w:tc>
        <w:tc>
          <w:tcPr>
            <w:tcW w:w="1111" w:type="dxa"/>
            <w:vAlign w:val="bottom"/>
          </w:tcPr>
          <w:p w14:paraId="4F071A6A" w14:textId="77777777" w:rsidR="001924ED" w:rsidRPr="00643A43" w:rsidRDefault="001924ED" w:rsidP="00550EEC">
            <w:pPr>
              <w:pStyle w:val="TableParagraph"/>
              <w:spacing w:line="240" w:lineRule="auto"/>
              <w:rPr>
                <w:rFonts w:ascii="Arial Nova" w:hAnsi="Arial Nova"/>
                <w:sz w:val="20"/>
                <w:szCs w:val="20"/>
              </w:rPr>
            </w:pPr>
            <w:r w:rsidRPr="00643A43">
              <w:rPr>
                <w:rFonts w:ascii="Arial Nova" w:hAnsi="Arial Nova"/>
                <w:sz w:val="20"/>
                <w:szCs w:val="20"/>
              </w:rPr>
              <w:t>5</w:t>
            </w:r>
          </w:p>
        </w:tc>
      </w:tr>
      <w:tr w:rsidR="00643A43" w:rsidRPr="00643A43" w14:paraId="7BB35A63" w14:textId="77777777" w:rsidTr="001924ED">
        <w:trPr>
          <w:trHeight w:val="144"/>
        </w:trPr>
        <w:tc>
          <w:tcPr>
            <w:tcW w:w="2589" w:type="dxa"/>
            <w:vAlign w:val="bottom"/>
          </w:tcPr>
          <w:p w14:paraId="68ED215D" w14:textId="310CAE8E" w:rsidR="001924ED" w:rsidRPr="00643A43" w:rsidRDefault="001924ED" w:rsidP="00550EEC">
            <w:pPr>
              <w:pStyle w:val="TableParagraph"/>
              <w:spacing w:line="240" w:lineRule="auto"/>
              <w:jc w:val="left"/>
              <w:rPr>
                <w:rFonts w:ascii="Arial Nova" w:hAnsi="Arial Nova"/>
                <w:sz w:val="20"/>
                <w:szCs w:val="20"/>
              </w:rPr>
            </w:pPr>
            <w:r w:rsidRPr="00643A43">
              <w:rPr>
                <w:rFonts w:ascii="Arial Nova" w:hAnsi="Arial Nova"/>
                <w:sz w:val="20"/>
                <w:szCs w:val="20"/>
              </w:rPr>
              <w:t>Reputation</w:t>
            </w:r>
            <w:r w:rsidR="00F73A4C" w:rsidRPr="00643A43">
              <w:rPr>
                <w:rFonts w:ascii="Arial Nova" w:hAnsi="Arial Nova"/>
                <w:sz w:val="20"/>
                <w:szCs w:val="20"/>
              </w:rPr>
              <w:t xml:space="preserve"> </w:t>
            </w:r>
            <w:r w:rsidRPr="00643A43">
              <w:rPr>
                <w:rFonts w:ascii="Arial Nova" w:hAnsi="Arial Nova"/>
                <w:sz w:val="20"/>
                <w:szCs w:val="20"/>
              </w:rPr>
              <w:t>self-ratings</w:t>
            </w:r>
          </w:p>
        </w:tc>
        <w:tc>
          <w:tcPr>
            <w:tcW w:w="833" w:type="dxa"/>
            <w:tcBorders>
              <w:bottom w:val="single" w:sz="4" w:space="0" w:color="000000"/>
            </w:tcBorders>
            <w:vAlign w:val="bottom"/>
          </w:tcPr>
          <w:p w14:paraId="6C25E498" w14:textId="77777777" w:rsidR="001924ED" w:rsidRPr="00643A43" w:rsidRDefault="001924ED" w:rsidP="00550EEC">
            <w:pPr>
              <w:pStyle w:val="TableParagraph"/>
              <w:spacing w:line="240" w:lineRule="auto"/>
              <w:rPr>
                <w:rFonts w:ascii="Arial Nova" w:hAnsi="Arial Nova"/>
                <w:sz w:val="20"/>
                <w:szCs w:val="20"/>
              </w:rPr>
            </w:pPr>
            <w:r w:rsidRPr="00643A43">
              <w:rPr>
                <w:rFonts w:ascii="Arial Nova" w:hAnsi="Arial Nova"/>
                <w:sz w:val="20"/>
                <w:szCs w:val="20"/>
              </w:rPr>
              <w:t>4</w:t>
            </w:r>
            <w:r w:rsidRPr="00643A43">
              <w:rPr>
                <w:rFonts w:ascii="Arial Nova" w:hAnsi="Arial Nova"/>
                <w:i/>
                <w:sz w:val="20"/>
                <w:szCs w:val="20"/>
              </w:rPr>
              <w:t>.</w:t>
            </w:r>
            <w:r w:rsidRPr="00643A43">
              <w:rPr>
                <w:rFonts w:ascii="Arial Nova" w:hAnsi="Arial Nova"/>
                <w:sz w:val="20"/>
                <w:szCs w:val="20"/>
              </w:rPr>
              <w:t>4</w:t>
            </w:r>
          </w:p>
        </w:tc>
        <w:tc>
          <w:tcPr>
            <w:tcW w:w="1224" w:type="dxa"/>
            <w:tcBorders>
              <w:bottom w:val="single" w:sz="4" w:space="0" w:color="000000"/>
            </w:tcBorders>
            <w:vAlign w:val="bottom"/>
          </w:tcPr>
          <w:p w14:paraId="04BF8612" w14:textId="77777777" w:rsidR="001924ED" w:rsidRPr="00643A43" w:rsidRDefault="001924ED" w:rsidP="00550EEC">
            <w:pPr>
              <w:pStyle w:val="TableParagraph"/>
              <w:spacing w:line="240" w:lineRule="auto"/>
              <w:rPr>
                <w:rFonts w:ascii="Arial Nova" w:hAnsi="Arial Nova"/>
                <w:sz w:val="20"/>
                <w:szCs w:val="20"/>
              </w:rPr>
            </w:pPr>
            <w:r w:rsidRPr="00643A43">
              <w:rPr>
                <w:rFonts w:ascii="Arial Nova" w:hAnsi="Arial Nova"/>
                <w:sz w:val="20"/>
                <w:szCs w:val="20"/>
              </w:rPr>
              <w:t>0</w:t>
            </w:r>
            <w:r w:rsidRPr="00643A43">
              <w:rPr>
                <w:rFonts w:ascii="Arial Nova" w:hAnsi="Arial Nova"/>
                <w:i/>
                <w:sz w:val="20"/>
                <w:szCs w:val="20"/>
              </w:rPr>
              <w:t>.</w:t>
            </w:r>
            <w:r w:rsidRPr="00643A43">
              <w:rPr>
                <w:rFonts w:ascii="Arial Nova" w:hAnsi="Arial Nova"/>
                <w:sz w:val="20"/>
                <w:szCs w:val="20"/>
              </w:rPr>
              <w:t>86</w:t>
            </w:r>
          </w:p>
        </w:tc>
        <w:tc>
          <w:tcPr>
            <w:tcW w:w="1152" w:type="dxa"/>
            <w:tcBorders>
              <w:bottom w:val="single" w:sz="4" w:space="0" w:color="000000"/>
            </w:tcBorders>
            <w:vAlign w:val="bottom"/>
          </w:tcPr>
          <w:p w14:paraId="428714EA" w14:textId="77777777" w:rsidR="001924ED" w:rsidRPr="00643A43" w:rsidRDefault="001924ED" w:rsidP="00550EEC">
            <w:pPr>
              <w:pStyle w:val="TableParagraph"/>
              <w:spacing w:line="240" w:lineRule="auto"/>
              <w:rPr>
                <w:rFonts w:ascii="Arial Nova" w:hAnsi="Arial Nova"/>
                <w:sz w:val="20"/>
                <w:szCs w:val="20"/>
              </w:rPr>
            </w:pPr>
            <w:r w:rsidRPr="00643A43">
              <w:rPr>
                <w:rFonts w:ascii="Arial Nova" w:hAnsi="Arial Nova"/>
                <w:sz w:val="20"/>
                <w:szCs w:val="20"/>
              </w:rPr>
              <w:t>1</w:t>
            </w:r>
          </w:p>
        </w:tc>
        <w:tc>
          <w:tcPr>
            <w:tcW w:w="1168" w:type="dxa"/>
            <w:tcBorders>
              <w:bottom w:val="single" w:sz="4" w:space="0" w:color="000000"/>
            </w:tcBorders>
            <w:vAlign w:val="bottom"/>
          </w:tcPr>
          <w:p w14:paraId="533A2D92" w14:textId="77777777" w:rsidR="001924ED" w:rsidRPr="00643A43" w:rsidRDefault="001924ED" w:rsidP="00550EEC">
            <w:pPr>
              <w:pStyle w:val="TableParagraph"/>
              <w:spacing w:line="240" w:lineRule="auto"/>
              <w:rPr>
                <w:rFonts w:ascii="Arial Nova" w:hAnsi="Arial Nova"/>
                <w:sz w:val="20"/>
                <w:szCs w:val="20"/>
              </w:rPr>
            </w:pPr>
            <w:r w:rsidRPr="00643A43">
              <w:rPr>
                <w:rFonts w:ascii="Arial Nova" w:hAnsi="Arial Nova"/>
                <w:sz w:val="20"/>
                <w:szCs w:val="20"/>
              </w:rPr>
              <w:t>5</w:t>
            </w:r>
          </w:p>
        </w:tc>
        <w:tc>
          <w:tcPr>
            <w:tcW w:w="994" w:type="dxa"/>
            <w:tcBorders>
              <w:bottom w:val="single" w:sz="4" w:space="0" w:color="000000"/>
            </w:tcBorders>
            <w:vAlign w:val="bottom"/>
          </w:tcPr>
          <w:p w14:paraId="79F32EB3" w14:textId="77777777" w:rsidR="001924ED" w:rsidRPr="00643A43" w:rsidRDefault="001924ED" w:rsidP="00550EEC">
            <w:pPr>
              <w:pStyle w:val="TableParagraph"/>
              <w:spacing w:line="240" w:lineRule="auto"/>
              <w:rPr>
                <w:rFonts w:ascii="Arial Nova" w:hAnsi="Arial Nova"/>
                <w:sz w:val="20"/>
                <w:szCs w:val="20"/>
              </w:rPr>
            </w:pPr>
            <w:r w:rsidRPr="00643A43">
              <w:rPr>
                <w:rFonts w:ascii="Arial Nova" w:hAnsi="Arial Nova"/>
                <w:sz w:val="20"/>
                <w:szCs w:val="20"/>
              </w:rPr>
              <w:t>4</w:t>
            </w:r>
          </w:p>
        </w:tc>
        <w:tc>
          <w:tcPr>
            <w:tcW w:w="1111" w:type="dxa"/>
            <w:tcBorders>
              <w:bottom w:val="single" w:sz="4" w:space="0" w:color="000000"/>
            </w:tcBorders>
            <w:vAlign w:val="bottom"/>
          </w:tcPr>
          <w:p w14:paraId="0153821E" w14:textId="77777777" w:rsidR="001924ED" w:rsidRPr="00643A43" w:rsidRDefault="001924ED" w:rsidP="00550EEC">
            <w:pPr>
              <w:pStyle w:val="TableParagraph"/>
              <w:spacing w:line="240" w:lineRule="auto"/>
              <w:rPr>
                <w:rFonts w:ascii="Arial Nova" w:hAnsi="Arial Nova"/>
                <w:sz w:val="20"/>
                <w:szCs w:val="20"/>
              </w:rPr>
            </w:pPr>
            <w:r w:rsidRPr="00643A43">
              <w:rPr>
                <w:rFonts w:ascii="Arial Nova" w:hAnsi="Arial Nova"/>
                <w:sz w:val="20"/>
                <w:szCs w:val="20"/>
              </w:rPr>
              <w:t>5</w:t>
            </w:r>
          </w:p>
        </w:tc>
      </w:tr>
      <w:tr w:rsidR="00643A43" w:rsidRPr="00643A43" w14:paraId="04C3B72C" w14:textId="77777777" w:rsidTr="001924ED">
        <w:trPr>
          <w:trHeight w:val="144"/>
        </w:trPr>
        <w:tc>
          <w:tcPr>
            <w:tcW w:w="2589" w:type="dxa"/>
            <w:vAlign w:val="bottom"/>
          </w:tcPr>
          <w:p w14:paraId="3B82091A" w14:textId="77777777" w:rsidR="001924ED" w:rsidRPr="00643A43" w:rsidRDefault="001924ED" w:rsidP="00550EEC">
            <w:pPr>
              <w:pStyle w:val="TableParagraph"/>
              <w:spacing w:line="240" w:lineRule="auto"/>
              <w:jc w:val="left"/>
              <w:rPr>
                <w:rFonts w:ascii="Arial Nova" w:hAnsi="Arial Nova"/>
                <w:sz w:val="20"/>
                <w:szCs w:val="20"/>
              </w:rPr>
            </w:pPr>
          </w:p>
        </w:tc>
        <w:tc>
          <w:tcPr>
            <w:tcW w:w="6482" w:type="dxa"/>
            <w:gridSpan w:val="6"/>
            <w:tcBorders>
              <w:top w:val="single" w:sz="4" w:space="0" w:color="000000"/>
            </w:tcBorders>
            <w:vAlign w:val="bottom"/>
          </w:tcPr>
          <w:p w14:paraId="4902A012" w14:textId="34BD7158" w:rsidR="001924ED" w:rsidRPr="00550EEC" w:rsidRDefault="001924ED" w:rsidP="00550EEC">
            <w:pPr>
              <w:pStyle w:val="TableParagraph"/>
              <w:spacing w:line="240" w:lineRule="auto"/>
              <w:rPr>
                <w:rFonts w:ascii="Arial Nova" w:hAnsi="Arial Nova"/>
                <w:b/>
                <w:bCs/>
                <w:sz w:val="20"/>
                <w:szCs w:val="20"/>
              </w:rPr>
            </w:pPr>
            <w:r w:rsidRPr="00550EEC">
              <w:rPr>
                <w:rFonts w:ascii="Arial Nova" w:hAnsi="Arial Nova"/>
                <w:b/>
                <w:bCs/>
                <w:sz w:val="20"/>
                <w:szCs w:val="20"/>
              </w:rPr>
              <w:t>Assembly</w:t>
            </w:r>
            <w:r w:rsidR="00F73A4C" w:rsidRPr="00550EEC">
              <w:rPr>
                <w:rFonts w:ascii="Arial Nova" w:hAnsi="Arial Nova"/>
                <w:b/>
                <w:bCs/>
                <w:sz w:val="20"/>
                <w:szCs w:val="20"/>
              </w:rPr>
              <w:t xml:space="preserve"> </w:t>
            </w:r>
            <w:r w:rsidRPr="00550EEC">
              <w:rPr>
                <w:rFonts w:ascii="Arial Nova" w:hAnsi="Arial Nova"/>
                <w:b/>
                <w:bCs/>
                <w:sz w:val="20"/>
                <w:szCs w:val="20"/>
              </w:rPr>
              <w:t>Traders</w:t>
            </w:r>
          </w:p>
        </w:tc>
      </w:tr>
      <w:tr w:rsidR="00643A43" w:rsidRPr="00643A43" w14:paraId="1E8802C7" w14:textId="77777777" w:rsidTr="001924ED">
        <w:trPr>
          <w:trHeight w:val="144"/>
        </w:trPr>
        <w:tc>
          <w:tcPr>
            <w:tcW w:w="2589" w:type="dxa"/>
            <w:vAlign w:val="bottom"/>
          </w:tcPr>
          <w:p w14:paraId="2AA8D4E6" w14:textId="65A60EEC" w:rsidR="001924ED" w:rsidRPr="00643A43" w:rsidRDefault="001924ED" w:rsidP="00550EEC">
            <w:pPr>
              <w:pStyle w:val="TableParagraph"/>
              <w:spacing w:line="240" w:lineRule="auto"/>
              <w:jc w:val="left"/>
              <w:rPr>
                <w:rFonts w:ascii="Arial Nova" w:hAnsi="Arial Nova"/>
                <w:sz w:val="20"/>
                <w:szCs w:val="20"/>
              </w:rPr>
            </w:pPr>
            <w:r w:rsidRPr="00643A43">
              <w:rPr>
                <w:rFonts w:ascii="Arial Nova" w:hAnsi="Arial Nova"/>
                <w:sz w:val="20"/>
                <w:szCs w:val="20"/>
              </w:rPr>
              <w:t>Overall</w:t>
            </w:r>
            <w:r w:rsidR="00F73A4C" w:rsidRPr="00643A43">
              <w:rPr>
                <w:rFonts w:ascii="Arial Nova" w:hAnsi="Arial Nova"/>
                <w:sz w:val="20"/>
                <w:szCs w:val="20"/>
              </w:rPr>
              <w:t xml:space="preserve"> </w:t>
            </w:r>
            <w:r w:rsidRPr="00643A43">
              <w:rPr>
                <w:rFonts w:ascii="Arial Nova" w:hAnsi="Arial Nova"/>
                <w:sz w:val="20"/>
                <w:szCs w:val="20"/>
              </w:rPr>
              <w:t>self-ratings</w:t>
            </w:r>
          </w:p>
        </w:tc>
        <w:tc>
          <w:tcPr>
            <w:tcW w:w="833" w:type="dxa"/>
            <w:tcBorders>
              <w:top w:val="single" w:sz="4" w:space="0" w:color="000000"/>
            </w:tcBorders>
            <w:vAlign w:val="bottom"/>
          </w:tcPr>
          <w:p w14:paraId="29FC33AD" w14:textId="77777777" w:rsidR="001924ED" w:rsidRPr="00643A43" w:rsidRDefault="001924ED" w:rsidP="00550EEC">
            <w:pPr>
              <w:pStyle w:val="TableParagraph"/>
              <w:spacing w:line="240" w:lineRule="auto"/>
              <w:rPr>
                <w:rFonts w:ascii="Arial Nova" w:hAnsi="Arial Nova"/>
                <w:sz w:val="20"/>
                <w:szCs w:val="20"/>
              </w:rPr>
            </w:pPr>
            <w:r w:rsidRPr="00643A43">
              <w:rPr>
                <w:rFonts w:ascii="Arial Nova" w:hAnsi="Arial Nova"/>
                <w:sz w:val="20"/>
                <w:szCs w:val="20"/>
              </w:rPr>
              <w:t>4</w:t>
            </w:r>
            <w:r w:rsidRPr="00643A43">
              <w:rPr>
                <w:rFonts w:ascii="Arial Nova" w:hAnsi="Arial Nova"/>
                <w:i/>
                <w:sz w:val="20"/>
                <w:szCs w:val="20"/>
              </w:rPr>
              <w:t>.</w:t>
            </w:r>
            <w:r w:rsidRPr="00643A43">
              <w:rPr>
                <w:rFonts w:ascii="Arial Nova" w:hAnsi="Arial Nova"/>
                <w:sz w:val="20"/>
                <w:szCs w:val="20"/>
              </w:rPr>
              <w:t>29</w:t>
            </w:r>
          </w:p>
        </w:tc>
        <w:tc>
          <w:tcPr>
            <w:tcW w:w="1224" w:type="dxa"/>
            <w:tcBorders>
              <w:top w:val="single" w:sz="4" w:space="0" w:color="000000"/>
            </w:tcBorders>
            <w:vAlign w:val="bottom"/>
          </w:tcPr>
          <w:p w14:paraId="4B574F8F" w14:textId="77777777" w:rsidR="001924ED" w:rsidRPr="00643A43" w:rsidRDefault="001924ED" w:rsidP="00550EEC">
            <w:pPr>
              <w:pStyle w:val="TableParagraph"/>
              <w:spacing w:line="240" w:lineRule="auto"/>
              <w:rPr>
                <w:rFonts w:ascii="Arial Nova" w:hAnsi="Arial Nova"/>
                <w:sz w:val="20"/>
                <w:szCs w:val="20"/>
              </w:rPr>
            </w:pPr>
            <w:r w:rsidRPr="00643A43">
              <w:rPr>
                <w:rFonts w:ascii="Arial Nova" w:hAnsi="Arial Nova"/>
                <w:sz w:val="20"/>
                <w:szCs w:val="20"/>
              </w:rPr>
              <w:t>0</w:t>
            </w:r>
            <w:r w:rsidRPr="00643A43">
              <w:rPr>
                <w:rFonts w:ascii="Arial Nova" w:hAnsi="Arial Nova"/>
                <w:i/>
                <w:sz w:val="20"/>
                <w:szCs w:val="20"/>
              </w:rPr>
              <w:t>.</w:t>
            </w:r>
            <w:r w:rsidRPr="00643A43">
              <w:rPr>
                <w:rFonts w:ascii="Arial Nova" w:hAnsi="Arial Nova"/>
                <w:sz w:val="20"/>
                <w:szCs w:val="20"/>
              </w:rPr>
              <w:t>5</w:t>
            </w:r>
          </w:p>
        </w:tc>
        <w:tc>
          <w:tcPr>
            <w:tcW w:w="1152" w:type="dxa"/>
            <w:tcBorders>
              <w:top w:val="single" w:sz="4" w:space="0" w:color="000000"/>
            </w:tcBorders>
            <w:vAlign w:val="bottom"/>
          </w:tcPr>
          <w:p w14:paraId="6F940760" w14:textId="77777777" w:rsidR="001924ED" w:rsidRPr="00643A43" w:rsidRDefault="001924ED" w:rsidP="00550EEC">
            <w:pPr>
              <w:pStyle w:val="TableParagraph"/>
              <w:spacing w:line="240" w:lineRule="auto"/>
              <w:rPr>
                <w:rFonts w:ascii="Arial Nova" w:hAnsi="Arial Nova"/>
                <w:sz w:val="20"/>
                <w:szCs w:val="20"/>
              </w:rPr>
            </w:pPr>
            <w:r w:rsidRPr="00643A43">
              <w:rPr>
                <w:rFonts w:ascii="Arial Nova" w:hAnsi="Arial Nova"/>
                <w:sz w:val="20"/>
                <w:szCs w:val="20"/>
              </w:rPr>
              <w:t>2</w:t>
            </w:r>
            <w:r w:rsidRPr="00643A43">
              <w:rPr>
                <w:rFonts w:ascii="Arial Nova" w:hAnsi="Arial Nova"/>
                <w:i/>
                <w:sz w:val="20"/>
                <w:szCs w:val="20"/>
              </w:rPr>
              <w:t>.</w:t>
            </w:r>
            <w:r w:rsidRPr="00643A43">
              <w:rPr>
                <w:rFonts w:ascii="Arial Nova" w:hAnsi="Arial Nova"/>
                <w:sz w:val="20"/>
                <w:szCs w:val="20"/>
              </w:rPr>
              <w:t>2</w:t>
            </w:r>
          </w:p>
        </w:tc>
        <w:tc>
          <w:tcPr>
            <w:tcW w:w="1168" w:type="dxa"/>
            <w:tcBorders>
              <w:top w:val="single" w:sz="4" w:space="0" w:color="000000"/>
            </w:tcBorders>
            <w:vAlign w:val="bottom"/>
          </w:tcPr>
          <w:p w14:paraId="1CEBD355" w14:textId="50E037FD" w:rsidR="001924ED" w:rsidRPr="00643A43" w:rsidRDefault="001924ED" w:rsidP="00550EEC">
            <w:pPr>
              <w:pStyle w:val="TableParagraph"/>
              <w:spacing w:line="240" w:lineRule="auto"/>
              <w:rPr>
                <w:rFonts w:ascii="Arial Nova" w:hAnsi="Arial Nova"/>
                <w:sz w:val="20"/>
                <w:szCs w:val="20"/>
              </w:rPr>
            </w:pPr>
            <w:r w:rsidRPr="00643A43">
              <w:rPr>
                <w:rFonts w:ascii="Arial Nova" w:hAnsi="Arial Nova"/>
                <w:sz w:val="20"/>
                <w:szCs w:val="20"/>
              </w:rPr>
              <w:t>5</w:t>
            </w:r>
          </w:p>
        </w:tc>
        <w:tc>
          <w:tcPr>
            <w:tcW w:w="994" w:type="dxa"/>
            <w:tcBorders>
              <w:top w:val="single" w:sz="4" w:space="0" w:color="000000"/>
            </w:tcBorders>
            <w:vAlign w:val="bottom"/>
          </w:tcPr>
          <w:p w14:paraId="1E171542" w14:textId="44D0C053" w:rsidR="001924ED" w:rsidRPr="00643A43" w:rsidRDefault="001924ED" w:rsidP="00550EEC">
            <w:pPr>
              <w:pStyle w:val="TableParagraph"/>
              <w:spacing w:line="240" w:lineRule="auto"/>
              <w:rPr>
                <w:rFonts w:ascii="Arial Nova" w:hAnsi="Arial Nova"/>
                <w:sz w:val="20"/>
                <w:szCs w:val="20"/>
              </w:rPr>
            </w:pPr>
            <w:r w:rsidRPr="00643A43">
              <w:rPr>
                <w:rFonts w:ascii="Arial Nova" w:hAnsi="Arial Nova"/>
                <w:sz w:val="20"/>
                <w:szCs w:val="20"/>
              </w:rPr>
              <w:t>4</w:t>
            </w:r>
          </w:p>
        </w:tc>
        <w:tc>
          <w:tcPr>
            <w:tcW w:w="1111" w:type="dxa"/>
            <w:tcBorders>
              <w:top w:val="single" w:sz="4" w:space="0" w:color="000000"/>
            </w:tcBorders>
            <w:vAlign w:val="bottom"/>
          </w:tcPr>
          <w:p w14:paraId="76975359" w14:textId="176EFAB5" w:rsidR="001924ED" w:rsidRPr="00643A43" w:rsidRDefault="001924ED" w:rsidP="00550EEC">
            <w:pPr>
              <w:pStyle w:val="TableParagraph"/>
              <w:spacing w:line="240" w:lineRule="auto"/>
              <w:rPr>
                <w:rFonts w:ascii="Arial Nova" w:hAnsi="Arial Nova"/>
                <w:sz w:val="20"/>
                <w:szCs w:val="20"/>
              </w:rPr>
            </w:pPr>
            <w:r w:rsidRPr="00643A43">
              <w:rPr>
                <w:rFonts w:ascii="Arial Nova" w:hAnsi="Arial Nova"/>
                <w:sz w:val="20"/>
                <w:szCs w:val="20"/>
              </w:rPr>
              <w:t>4</w:t>
            </w:r>
            <w:r w:rsidRPr="00643A43">
              <w:rPr>
                <w:rFonts w:ascii="Arial Nova" w:hAnsi="Arial Nova"/>
                <w:i/>
                <w:sz w:val="20"/>
                <w:szCs w:val="20"/>
              </w:rPr>
              <w:t>.</w:t>
            </w:r>
            <w:r w:rsidRPr="00643A43">
              <w:rPr>
                <w:rFonts w:ascii="Arial Nova" w:hAnsi="Arial Nova"/>
                <w:sz w:val="20"/>
                <w:szCs w:val="20"/>
              </w:rPr>
              <w:t>6</w:t>
            </w:r>
          </w:p>
        </w:tc>
      </w:tr>
      <w:tr w:rsidR="00643A43" w:rsidRPr="00643A43" w14:paraId="403FAD3C" w14:textId="77777777" w:rsidTr="001924ED">
        <w:trPr>
          <w:trHeight w:val="144"/>
        </w:trPr>
        <w:tc>
          <w:tcPr>
            <w:tcW w:w="2589" w:type="dxa"/>
            <w:vAlign w:val="bottom"/>
          </w:tcPr>
          <w:p w14:paraId="62DF4E87" w14:textId="7DCCCEF8" w:rsidR="001924ED" w:rsidRPr="00643A43" w:rsidRDefault="001924ED" w:rsidP="00550EEC">
            <w:pPr>
              <w:pStyle w:val="TableParagraph"/>
              <w:spacing w:line="240" w:lineRule="auto"/>
              <w:jc w:val="left"/>
              <w:rPr>
                <w:rFonts w:ascii="Arial Nova" w:hAnsi="Arial Nova"/>
                <w:sz w:val="20"/>
                <w:szCs w:val="20"/>
              </w:rPr>
            </w:pPr>
            <w:r w:rsidRPr="00643A43">
              <w:rPr>
                <w:rFonts w:ascii="Arial Nova" w:hAnsi="Arial Nova"/>
                <w:sz w:val="20"/>
                <w:szCs w:val="20"/>
              </w:rPr>
              <w:t>Location</w:t>
            </w:r>
            <w:r w:rsidR="00F73A4C" w:rsidRPr="00643A43">
              <w:rPr>
                <w:rFonts w:ascii="Arial Nova" w:hAnsi="Arial Nova"/>
                <w:sz w:val="20"/>
                <w:szCs w:val="20"/>
              </w:rPr>
              <w:t xml:space="preserve"> </w:t>
            </w:r>
            <w:r w:rsidRPr="00643A43">
              <w:rPr>
                <w:rFonts w:ascii="Arial Nova" w:hAnsi="Arial Nova"/>
                <w:sz w:val="20"/>
                <w:szCs w:val="20"/>
              </w:rPr>
              <w:t>self-ratings</w:t>
            </w:r>
          </w:p>
        </w:tc>
        <w:tc>
          <w:tcPr>
            <w:tcW w:w="833" w:type="dxa"/>
            <w:vAlign w:val="bottom"/>
          </w:tcPr>
          <w:p w14:paraId="2BD480C3" w14:textId="77777777" w:rsidR="001924ED" w:rsidRPr="00643A43" w:rsidRDefault="001924ED" w:rsidP="00550EEC">
            <w:pPr>
              <w:pStyle w:val="TableParagraph"/>
              <w:spacing w:line="240" w:lineRule="auto"/>
              <w:rPr>
                <w:rFonts w:ascii="Arial Nova" w:hAnsi="Arial Nova"/>
                <w:sz w:val="20"/>
                <w:szCs w:val="20"/>
              </w:rPr>
            </w:pPr>
            <w:r w:rsidRPr="00643A43">
              <w:rPr>
                <w:rFonts w:ascii="Arial Nova" w:hAnsi="Arial Nova"/>
                <w:sz w:val="20"/>
                <w:szCs w:val="20"/>
              </w:rPr>
              <w:t>4</w:t>
            </w:r>
            <w:r w:rsidRPr="00643A43">
              <w:rPr>
                <w:rFonts w:ascii="Arial Nova" w:hAnsi="Arial Nova"/>
                <w:i/>
                <w:sz w:val="20"/>
                <w:szCs w:val="20"/>
              </w:rPr>
              <w:t>.</w:t>
            </w:r>
            <w:r w:rsidRPr="00643A43">
              <w:rPr>
                <w:rFonts w:ascii="Arial Nova" w:hAnsi="Arial Nova"/>
                <w:sz w:val="20"/>
                <w:szCs w:val="20"/>
              </w:rPr>
              <w:t>11</w:t>
            </w:r>
          </w:p>
        </w:tc>
        <w:tc>
          <w:tcPr>
            <w:tcW w:w="1224" w:type="dxa"/>
            <w:vAlign w:val="bottom"/>
          </w:tcPr>
          <w:p w14:paraId="125C8C03" w14:textId="77777777" w:rsidR="001924ED" w:rsidRPr="00643A43" w:rsidRDefault="001924ED" w:rsidP="00550EEC">
            <w:pPr>
              <w:pStyle w:val="TableParagraph"/>
              <w:spacing w:line="240" w:lineRule="auto"/>
              <w:rPr>
                <w:rFonts w:ascii="Arial Nova" w:hAnsi="Arial Nova"/>
                <w:sz w:val="20"/>
                <w:szCs w:val="20"/>
              </w:rPr>
            </w:pPr>
            <w:r w:rsidRPr="00643A43">
              <w:rPr>
                <w:rFonts w:ascii="Arial Nova" w:hAnsi="Arial Nova"/>
                <w:sz w:val="20"/>
                <w:szCs w:val="20"/>
              </w:rPr>
              <w:t>0</w:t>
            </w:r>
            <w:r w:rsidRPr="00643A43">
              <w:rPr>
                <w:rFonts w:ascii="Arial Nova" w:hAnsi="Arial Nova"/>
                <w:i/>
                <w:sz w:val="20"/>
                <w:szCs w:val="20"/>
              </w:rPr>
              <w:t>.</w:t>
            </w:r>
            <w:r w:rsidRPr="00643A43">
              <w:rPr>
                <w:rFonts w:ascii="Arial Nova" w:hAnsi="Arial Nova"/>
                <w:sz w:val="20"/>
                <w:szCs w:val="20"/>
              </w:rPr>
              <w:t>85</w:t>
            </w:r>
          </w:p>
        </w:tc>
        <w:tc>
          <w:tcPr>
            <w:tcW w:w="1152" w:type="dxa"/>
            <w:vAlign w:val="bottom"/>
          </w:tcPr>
          <w:p w14:paraId="03741A66" w14:textId="77777777" w:rsidR="001924ED" w:rsidRPr="00643A43" w:rsidRDefault="001924ED" w:rsidP="00550EEC">
            <w:pPr>
              <w:pStyle w:val="TableParagraph"/>
              <w:spacing w:line="240" w:lineRule="auto"/>
              <w:rPr>
                <w:rFonts w:ascii="Arial Nova" w:hAnsi="Arial Nova"/>
                <w:sz w:val="20"/>
                <w:szCs w:val="20"/>
              </w:rPr>
            </w:pPr>
            <w:r w:rsidRPr="00643A43">
              <w:rPr>
                <w:rFonts w:ascii="Arial Nova" w:hAnsi="Arial Nova"/>
                <w:sz w:val="20"/>
                <w:szCs w:val="20"/>
              </w:rPr>
              <w:t>1</w:t>
            </w:r>
          </w:p>
        </w:tc>
        <w:tc>
          <w:tcPr>
            <w:tcW w:w="1168" w:type="dxa"/>
            <w:vAlign w:val="bottom"/>
          </w:tcPr>
          <w:p w14:paraId="18255D3A" w14:textId="1794C155" w:rsidR="001924ED" w:rsidRPr="00643A43" w:rsidRDefault="001924ED" w:rsidP="00550EEC">
            <w:pPr>
              <w:pStyle w:val="TableParagraph"/>
              <w:spacing w:line="240" w:lineRule="auto"/>
              <w:rPr>
                <w:rFonts w:ascii="Arial Nova" w:hAnsi="Arial Nova"/>
                <w:sz w:val="20"/>
                <w:szCs w:val="20"/>
              </w:rPr>
            </w:pPr>
            <w:r w:rsidRPr="00643A43">
              <w:rPr>
                <w:rFonts w:ascii="Arial Nova" w:hAnsi="Arial Nova"/>
                <w:sz w:val="20"/>
                <w:szCs w:val="20"/>
              </w:rPr>
              <w:t>5</w:t>
            </w:r>
          </w:p>
        </w:tc>
        <w:tc>
          <w:tcPr>
            <w:tcW w:w="994" w:type="dxa"/>
            <w:vAlign w:val="bottom"/>
          </w:tcPr>
          <w:p w14:paraId="6C7626F3" w14:textId="40C9899C" w:rsidR="001924ED" w:rsidRPr="00643A43" w:rsidRDefault="001924ED" w:rsidP="00550EEC">
            <w:pPr>
              <w:pStyle w:val="TableParagraph"/>
              <w:spacing w:line="240" w:lineRule="auto"/>
              <w:rPr>
                <w:rFonts w:ascii="Arial Nova" w:hAnsi="Arial Nova"/>
                <w:sz w:val="20"/>
                <w:szCs w:val="20"/>
              </w:rPr>
            </w:pPr>
            <w:r w:rsidRPr="00643A43">
              <w:rPr>
                <w:rFonts w:ascii="Arial Nova" w:hAnsi="Arial Nova"/>
                <w:sz w:val="20"/>
                <w:szCs w:val="20"/>
              </w:rPr>
              <w:t>4</w:t>
            </w:r>
          </w:p>
        </w:tc>
        <w:tc>
          <w:tcPr>
            <w:tcW w:w="1111" w:type="dxa"/>
            <w:vAlign w:val="bottom"/>
          </w:tcPr>
          <w:p w14:paraId="0BC130EA" w14:textId="0EB0F433" w:rsidR="001924ED" w:rsidRPr="00643A43" w:rsidRDefault="001924ED" w:rsidP="00550EEC">
            <w:pPr>
              <w:pStyle w:val="TableParagraph"/>
              <w:spacing w:line="240" w:lineRule="auto"/>
              <w:rPr>
                <w:rFonts w:ascii="Arial Nova" w:hAnsi="Arial Nova"/>
                <w:sz w:val="20"/>
                <w:szCs w:val="20"/>
              </w:rPr>
            </w:pPr>
            <w:r w:rsidRPr="00643A43">
              <w:rPr>
                <w:rFonts w:ascii="Arial Nova" w:hAnsi="Arial Nova"/>
                <w:sz w:val="20"/>
                <w:szCs w:val="20"/>
              </w:rPr>
              <w:t>5</w:t>
            </w:r>
          </w:p>
        </w:tc>
      </w:tr>
      <w:tr w:rsidR="00643A43" w:rsidRPr="00643A43" w14:paraId="6893CB18" w14:textId="77777777" w:rsidTr="001924ED">
        <w:trPr>
          <w:trHeight w:val="144"/>
        </w:trPr>
        <w:tc>
          <w:tcPr>
            <w:tcW w:w="2589" w:type="dxa"/>
            <w:vAlign w:val="bottom"/>
          </w:tcPr>
          <w:p w14:paraId="65E59D4D" w14:textId="170D1C6A" w:rsidR="001924ED" w:rsidRPr="00643A43" w:rsidRDefault="001924ED" w:rsidP="00550EEC">
            <w:pPr>
              <w:pStyle w:val="TableParagraph"/>
              <w:spacing w:line="240" w:lineRule="auto"/>
              <w:jc w:val="left"/>
              <w:rPr>
                <w:rFonts w:ascii="Arial Nova" w:hAnsi="Arial Nova"/>
                <w:sz w:val="20"/>
                <w:szCs w:val="20"/>
              </w:rPr>
            </w:pPr>
            <w:r w:rsidRPr="00643A43">
              <w:rPr>
                <w:rFonts w:ascii="Arial Nova" w:hAnsi="Arial Nova"/>
                <w:sz w:val="20"/>
                <w:szCs w:val="20"/>
              </w:rPr>
              <w:t>Quality</w:t>
            </w:r>
            <w:r w:rsidR="00F73A4C" w:rsidRPr="00643A43">
              <w:rPr>
                <w:rFonts w:ascii="Arial Nova" w:hAnsi="Arial Nova"/>
                <w:sz w:val="20"/>
                <w:szCs w:val="20"/>
              </w:rPr>
              <w:t xml:space="preserve"> </w:t>
            </w:r>
            <w:r w:rsidRPr="00643A43">
              <w:rPr>
                <w:rFonts w:ascii="Arial Nova" w:hAnsi="Arial Nova"/>
                <w:sz w:val="20"/>
                <w:szCs w:val="20"/>
              </w:rPr>
              <w:t>self-ratings</w:t>
            </w:r>
          </w:p>
        </w:tc>
        <w:tc>
          <w:tcPr>
            <w:tcW w:w="833" w:type="dxa"/>
            <w:vAlign w:val="bottom"/>
          </w:tcPr>
          <w:p w14:paraId="34D09041" w14:textId="77777777" w:rsidR="001924ED" w:rsidRPr="00643A43" w:rsidRDefault="001924ED" w:rsidP="00550EEC">
            <w:pPr>
              <w:pStyle w:val="TableParagraph"/>
              <w:spacing w:line="240" w:lineRule="auto"/>
              <w:rPr>
                <w:rFonts w:ascii="Arial Nova" w:hAnsi="Arial Nova"/>
                <w:sz w:val="20"/>
                <w:szCs w:val="20"/>
              </w:rPr>
            </w:pPr>
            <w:r w:rsidRPr="00643A43">
              <w:rPr>
                <w:rFonts w:ascii="Arial Nova" w:hAnsi="Arial Nova"/>
                <w:sz w:val="20"/>
                <w:szCs w:val="20"/>
              </w:rPr>
              <w:t>4</w:t>
            </w:r>
            <w:r w:rsidRPr="00643A43">
              <w:rPr>
                <w:rFonts w:ascii="Arial Nova" w:hAnsi="Arial Nova"/>
                <w:i/>
                <w:sz w:val="20"/>
                <w:szCs w:val="20"/>
              </w:rPr>
              <w:t>.</w:t>
            </w:r>
            <w:r w:rsidRPr="00643A43">
              <w:rPr>
                <w:rFonts w:ascii="Arial Nova" w:hAnsi="Arial Nova"/>
                <w:sz w:val="20"/>
                <w:szCs w:val="20"/>
              </w:rPr>
              <w:t>33</w:t>
            </w:r>
          </w:p>
        </w:tc>
        <w:tc>
          <w:tcPr>
            <w:tcW w:w="1224" w:type="dxa"/>
            <w:vAlign w:val="bottom"/>
          </w:tcPr>
          <w:p w14:paraId="403ADC10" w14:textId="77777777" w:rsidR="001924ED" w:rsidRPr="00643A43" w:rsidRDefault="001924ED" w:rsidP="00550EEC">
            <w:pPr>
              <w:pStyle w:val="TableParagraph"/>
              <w:spacing w:line="240" w:lineRule="auto"/>
              <w:rPr>
                <w:rFonts w:ascii="Arial Nova" w:hAnsi="Arial Nova"/>
                <w:sz w:val="20"/>
                <w:szCs w:val="20"/>
              </w:rPr>
            </w:pPr>
            <w:r w:rsidRPr="00643A43">
              <w:rPr>
                <w:rFonts w:ascii="Arial Nova" w:hAnsi="Arial Nova"/>
                <w:sz w:val="20"/>
                <w:szCs w:val="20"/>
              </w:rPr>
              <w:t>0</w:t>
            </w:r>
            <w:r w:rsidRPr="00643A43">
              <w:rPr>
                <w:rFonts w:ascii="Arial Nova" w:hAnsi="Arial Nova"/>
                <w:i/>
                <w:sz w:val="20"/>
                <w:szCs w:val="20"/>
              </w:rPr>
              <w:t>.</w:t>
            </w:r>
            <w:r w:rsidRPr="00643A43">
              <w:rPr>
                <w:rFonts w:ascii="Arial Nova" w:hAnsi="Arial Nova"/>
                <w:sz w:val="20"/>
                <w:szCs w:val="20"/>
              </w:rPr>
              <w:t>77</w:t>
            </w:r>
          </w:p>
        </w:tc>
        <w:tc>
          <w:tcPr>
            <w:tcW w:w="1152" w:type="dxa"/>
            <w:vAlign w:val="bottom"/>
          </w:tcPr>
          <w:p w14:paraId="2D193279" w14:textId="77777777" w:rsidR="001924ED" w:rsidRPr="00643A43" w:rsidRDefault="001924ED" w:rsidP="00550EEC">
            <w:pPr>
              <w:pStyle w:val="TableParagraph"/>
              <w:spacing w:line="240" w:lineRule="auto"/>
              <w:rPr>
                <w:rFonts w:ascii="Arial Nova" w:hAnsi="Arial Nova"/>
                <w:sz w:val="20"/>
                <w:szCs w:val="20"/>
              </w:rPr>
            </w:pPr>
            <w:r w:rsidRPr="00643A43">
              <w:rPr>
                <w:rFonts w:ascii="Arial Nova" w:hAnsi="Arial Nova"/>
                <w:sz w:val="20"/>
                <w:szCs w:val="20"/>
              </w:rPr>
              <w:t>1</w:t>
            </w:r>
          </w:p>
        </w:tc>
        <w:tc>
          <w:tcPr>
            <w:tcW w:w="1168" w:type="dxa"/>
            <w:vAlign w:val="bottom"/>
          </w:tcPr>
          <w:p w14:paraId="3AB20B92" w14:textId="359509CA" w:rsidR="001924ED" w:rsidRPr="00643A43" w:rsidRDefault="001924ED" w:rsidP="00550EEC">
            <w:pPr>
              <w:pStyle w:val="TableParagraph"/>
              <w:spacing w:line="240" w:lineRule="auto"/>
              <w:rPr>
                <w:rFonts w:ascii="Arial Nova" w:hAnsi="Arial Nova"/>
                <w:sz w:val="20"/>
                <w:szCs w:val="20"/>
              </w:rPr>
            </w:pPr>
            <w:r w:rsidRPr="00643A43">
              <w:rPr>
                <w:rFonts w:ascii="Arial Nova" w:hAnsi="Arial Nova"/>
                <w:sz w:val="20"/>
                <w:szCs w:val="20"/>
              </w:rPr>
              <w:t>5</w:t>
            </w:r>
          </w:p>
        </w:tc>
        <w:tc>
          <w:tcPr>
            <w:tcW w:w="994" w:type="dxa"/>
            <w:vAlign w:val="bottom"/>
          </w:tcPr>
          <w:p w14:paraId="5B72C20B" w14:textId="31A56C3E" w:rsidR="001924ED" w:rsidRPr="00643A43" w:rsidRDefault="001924ED" w:rsidP="00550EEC">
            <w:pPr>
              <w:pStyle w:val="TableParagraph"/>
              <w:spacing w:line="240" w:lineRule="auto"/>
              <w:rPr>
                <w:rFonts w:ascii="Arial Nova" w:hAnsi="Arial Nova"/>
                <w:sz w:val="20"/>
                <w:szCs w:val="20"/>
              </w:rPr>
            </w:pPr>
            <w:r w:rsidRPr="00643A43">
              <w:rPr>
                <w:rFonts w:ascii="Arial Nova" w:hAnsi="Arial Nova"/>
                <w:sz w:val="20"/>
                <w:szCs w:val="20"/>
              </w:rPr>
              <w:t>4</w:t>
            </w:r>
          </w:p>
        </w:tc>
        <w:tc>
          <w:tcPr>
            <w:tcW w:w="1111" w:type="dxa"/>
            <w:vAlign w:val="bottom"/>
          </w:tcPr>
          <w:p w14:paraId="5C8B1050" w14:textId="3236428B" w:rsidR="001924ED" w:rsidRPr="00643A43" w:rsidRDefault="001924ED" w:rsidP="00550EEC">
            <w:pPr>
              <w:pStyle w:val="TableParagraph"/>
              <w:spacing w:line="240" w:lineRule="auto"/>
              <w:rPr>
                <w:rFonts w:ascii="Arial Nova" w:hAnsi="Arial Nova"/>
                <w:sz w:val="20"/>
                <w:szCs w:val="20"/>
              </w:rPr>
            </w:pPr>
            <w:r w:rsidRPr="00643A43">
              <w:rPr>
                <w:rFonts w:ascii="Arial Nova" w:hAnsi="Arial Nova"/>
                <w:sz w:val="20"/>
                <w:szCs w:val="20"/>
              </w:rPr>
              <w:t>5</w:t>
            </w:r>
          </w:p>
        </w:tc>
      </w:tr>
      <w:tr w:rsidR="00643A43" w:rsidRPr="00643A43" w14:paraId="3D37265A" w14:textId="77777777" w:rsidTr="001924ED">
        <w:trPr>
          <w:trHeight w:val="144"/>
        </w:trPr>
        <w:tc>
          <w:tcPr>
            <w:tcW w:w="2589" w:type="dxa"/>
            <w:vAlign w:val="bottom"/>
          </w:tcPr>
          <w:p w14:paraId="08E3499D" w14:textId="612D69BD" w:rsidR="001924ED" w:rsidRPr="00643A43" w:rsidRDefault="001924ED" w:rsidP="00550EEC">
            <w:pPr>
              <w:pStyle w:val="TableParagraph"/>
              <w:spacing w:line="240" w:lineRule="auto"/>
              <w:jc w:val="left"/>
              <w:rPr>
                <w:rFonts w:ascii="Arial Nova" w:hAnsi="Arial Nova"/>
                <w:sz w:val="20"/>
                <w:szCs w:val="20"/>
              </w:rPr>
            </w:pPr>
            <w:r w:rsidRPr="00643A43">
              <w:rPr>
                <w:rFonts w:ascii="Arial Nova" w:hAnsi="Arial Nova"/>
                <w:sz w:val="20"/>
                <w:szCs w:val="20"/>
              </w:rPr>
              <w:t>Price</w:t>
            </w:r>
            <w:r w:rsidR="00F73A4C" w:rsidRPr="00643A43">
              <w:rPr>
                <w:rFonts w:ascii="Arial Nova" w:hAnsi="Arial Nova"/>
                <w:sz w:val="20"/>
                <w:szCs w:val="20"/>
              </w:rPr>
              <w:t xml:space="preserve"> </w:t>
            </w:r>
            <w:r w:rsidRPr="00643A43">
              <w:rPr>
                <w:rFonts w:ascii="Arial Nova" w:hAnsi="Arial Nova"/>
                <w:sz w:val="20"/>
                <w:szCs w:val="20"/>
              </w:rPr>
              <w:t>self-ratings</w:t>
            </w:r>
          </w:p>
        </w:tc>
        <w:tc>
          <w:tcPr>
            <w:tcW w:w="833" w:type="dxa"/>
            <w:vAlign w:val="bottom"/>
          </w:tcPr>
          <w:p w14:paraId="128BC31C" w14:textId="77777777" w:rsidR="001924ED" w:rsidRPr="00643A43" w:rsidRDefault="001924ED" w:rsidP="00550EEC">
            <w:pPr>
              <w:pStyle w:val="TableParagraph"/>
              <w:spacing w:line="240" w:lineRule="auto"/>
              <w:rPr>
                <w:rFonts w:ascii="Arial Nova" w:hAnsi="Arial Nova"/>
                <w:sz w:val="20"/>
                <w:szCs w:val="20"/>
              </w:rPr>
            </w:pPr>
            <w:r w:rsidRPr="00643A43">
              <w:rPr>
                <w:rFonts w:ascii="Arial Nova" w:hAnsi="Arial Nova"/>
                <w:sz w:val="20"/>
                <w:szCs w:val="20"/>
              </w:rPr>
              <w:t>3</w:t>
            </w:r>
            <w:r w:rsidRPr="00643A43">
              <w:rPr>
                <w:rFonts w:ascii="Arial Nova" w:hAnsi="Arial Nova"/>
                <w:i/>
                <w:sz w:val="20"/>
                <w:szCs w:val="20"/>
              </w:rPr>
              <w:t>.</w:t>
            </w:r>
            <w:r w:rsidRPr="00643A43">
              <w:rPr>
                <w:rFonts w:ascii="Arial Nova" w:hAnsi="Arial Nova"/>
                <w:sz w:val="20"/>
                <w:szCs w:val="20"/>
              </w:rPr>
              <w:t>91</w:t>
            </w:r>
          </w:p>
        </w:tc>
        <w:tc>
          <w:tcPr>
            <w:tcW w:w="1224" w:type="dxa"/>
            <w:vAlign w:val="bottom"/>
          </w:tcPr>
          <w:p w14:paraId="16C8D00F" w14:textId="77777777" w:rsidR="001924ED" w:rsidRPr="00643A43" w:rsidRDefault="001924ED" w:rsidP="00550EEC">
            <w:pPr>
              <w:pStyle w:val="TableParagraph"/>
              <w:spacing w:line="240" w:lineRule="auto"/>
              <w:rPr>
                <w:rFonts w:ascii="Arial Nova" w:hAnsi="Arial Nova"/>
                <w:sz w:val="20"/>
                <w:szCs w:val="20"/>
              </w:rPr>
            </w:pPr>
            <w:r w:rsidRPr="00643A43">
              <w:rPr>
                <w:rFonts w:ascii="Arial Nova" w:hAnsi="Arial Nova"/>
                <w:sz w:val="20"/>
                <w:szCs w:val="20"/>
              </w:rPr>
              <w:t>0</w:t>
            </w:r>
            <w:r w:rsidRPr="00643A43">
              <w:rPr>
                <w:rFonts w:ascii="Arial Nova" w:hAnsi="Arial Nova"/>
                <w:i/>
                <w:sz w:val="20"/>
                <w:szCs w:val="20"/>
              </w:rPr>
              <w:t>.</w:t>
            </w:r>
            <w:r w:rsidRPr="00643A43">
              <w:rPr>
                <w:rFonts w:ascii="Arial Nova" w:hAnsi="Arial Nova"/>
                <w:sz w:val="20"/>
                <w:szCs w:val="20"/>
              </w:rPr>
              <w:t>83</w:t>
            </w:r>
          </w:p>
        </w:tc>
        <w:tc>
          <w:tcPr>
            <w:tcW w:w="1152" w:type="dxa"/>
            <w:vAlign w:val="bottom"/>
          </w:tcPr>
          <w:p w14:paraId="30E27C7B" w14:textId="77777777" w:rsidR="001924ED" w:rsidRPr="00643A43" w:rsidRDefault="001924ED" w:rsidP="00550EEC">
            <w:pPr>
              <w:pStyle w:val="TableParagraph"/>
              <w:spacing w:line="240" w:lineRule="auto"/>
              <w:rPr>
                <w:rFonts w:ascii="Arial Nova" w:hAnsi="Arial Nova"/>
                <w:sz w:val="20"/>
                <w:szCs w:val="20"/>
              </w:rPr>
            </w:pPr>
            <w:r w:rsidRPr="00643A43">
              <w:rPr>
                <w:rFonts w:ascii="Arial Nova" w:hAnsi="Arial Nova"/>
                <w:sz w:val="20"/>
                <w:szCs w:val="20"/>
              </w:rPr>
              <w:t>1</w:t>
            </w:r>
          </w:p>
        </w:tc>
        <w:tc>
          <w:tcPr>
            <w:tcW w:w="1168" w:type="dxa"/>
            <w:vAlign w:val="bottom"/>
          </w:tcPr>
          <w:p w14:paraId="7BCE5AE3" w14:textId="66A394ED" w:rsidR="001924ED" w:rsidRPr="00643A43" w:rsidRDefault="001924ED" w:rsidP="00550EEC">
            <w:pPr>
              <w:pStyle w:val="TableParagraph"/>
              <w:spacing w:line="240" w:lineRule="auto"/>
              <w:rPr>
                <w:rFonts w:ascii="Arial Nova" w:hAnsi="Arial Nova"/>
                <w:sz w:val="20"/>
                <w:szCs w:val="20"/>
              </w:rPr>
            </w:pPr>
            <w:r w:rsidRPr="00643A43">
              <w:rPr>
                <w:rFonts w:ascii="Arial Nova" w:hAnsi="Arial Nova"/>
                <w:sz w:val="20"/>
                <w:szCs w:val="20"/>
              </w:rPr>
              <w:t>5</w:t>
            </w:r>
          </w:p>
        </w:tc>
        <w:tc>
          <w:tcPr>
            <w:tcW w:w="994" w:type="dxa"/>
            <w:vAlign w:val="bottom"/>
          </w:tcPr>
          <w:p w14:paraId="3681BF5C" w14:textId="2C953E69" w:rsidR="001924ED" w:rsidRPr="00643A43" w:rsidRDefault="001924ED" w:rsidP="00550EEC">
            <w:pPr>
              <w:pStyle w:val="TableParagraph"/>
              <w:spacing w:line="240" w:lineRule="auto"/>
              <w:rPr>
                <w:rFonts w:ascii="Arial Nova" w:hAnsi="Arial Nova"/>
                <w:sz w:val="20"/>
                <w:szCs w:val="20"/>
              </w:rPr>
            </w:pPr>
            <w:r w:rsidRPr="00643A43">
              <w:rPr>
                <w:rFonts w:ascii="Arial Nova" w:hAnsi="Arial Nova"/>
                <w:sz w:val="20"/>
                <w:szCs w:val="20"/>
              </w:rPr>
              <w:t>3</w:t>
            </w:r>
          </w:p>
        </w:tc>
        <w:tc>
          <w:tcPr>
            <w:tcW w:w="1111" w:type="dxa"/>
            <w:vAlign w:val="bottom"/>
          </w:tcPr>
          <w:p w14:paraId="2A9700DE" w14:textId="748814B6" w:rsidR="001924ED" w:rsidRPr="00643A43" w:rsidRDefault="001924ED" w:rsidP="00550EEC">
            <w:pPr>
              <w:pStyle w:val="TableParagraph"/>
              <w:spacing w:line="240" w:lineRule="auto"/>
              <w:rPr>
                <w:rFonts w:ascii="Arial Nova" w:hAnsi="Arial Nova"/>
                <w:sz w:val="20"/>
                <w:szCs w:val="20"/>
              </w:rPr>
            </w:pPr>
            <w:r w:rsidRPr="00643A43">
              <w:rPr>
                <w:rFonts w:ascii="Arial Nova" w:hAnsi="Arial Nova"/>
                <w:sz w:val="20"/>
                <w:szCs w:val="20"/>
              </w:rPr>
              <w:t>5</w:t>
            </w:r>
          </w:p>
        </w:tc>
      </w:tr>
      <w:tr w:rsidR="00643A43" w:rsidRPr="00643A43" w14:paraId="3B69CDF9" w14:textId="77777777" w:rsidTr="001924ED">
        <w:trPr>
          <w:trHeight w:val="144"/>
        </w:trPr>
        <w:tc>
          <w:tcPr>
            <w:tcW w:w="2589" w:type="dxa"/>
            <w:vAlign w:val="bottom"/>
          </w:tcPr>
          <w:p w14:paraId="07C72463" w14:textId="41E5D4DC" w:rsidR="001924ED" w:rsidRPr="00643A43" w:rsidRDefault="001924ED" w:rsidP="00550EEC">
            <w:pPr>
              <w:pStyle w:val="TableParagraph"/>
              <w:spacing w:line="240" w:lineRule="auto"/>
              <w:jc w:val="left"/>
              <w:rPr>
                <w:rFonts w:ascii="Arial Nova" w:hAnsi="Arial Nova"/>
                <w:sz w:val="20"/>
                <w:szCs w:val="20"/>
              </w:rPr>
            </w:pPr>
            <w:r w:rsidRPr="00643A43">
              <w:rPr>
                <w:rFonts w:ascii="Arial Nova" w:hAnsi="Arial Nova"/>
                <w:sz w:val="20"/>
                <w:szCs w:val="20"/>
              </w:rPr>
              <w:t>Reputation</w:t>
            </w:r>
            <w:r w:rsidR="00F73A4C" w:rsidRPr="00643A43">
              <w:rPr>
                <w:rFonts w:ascii="Arial Nova" w:hAnsi="Arial Nova"/>
                <w:sz w:val="20"/>
                <w:szCs w:val="20"/>
              </w:rPr>
              <w:t xml:space="preserve"> </w:t>
            </w:r>
            <w:r w:rsidRPr="00643A43">
              <w:rPr>
                <w:rFonts w:ascii="Arial Nova" w:hAnsi="Arial Nova"/>
                <w:sz w:val="20"/>
                <w:szCs w:val="20"/>
              </w:rPr>
              <w:t>self-ratings</w:t>
            </w:r>
          </w:p>
        </w:tc>
        <w:tc>
          <w:tcPr>
            <w:tcW w:w="833" w:type="dxa"/>
            <w:tcBorders>
              <w:bottom w:val="single" w:sz="4" w:space="0" w:color="000000"/>
            </w:tcBorders>
            <w:vAlign w:val="bottom"/>
          </w:tcPr>
          <w:p w14:paraId="7DCBADB2" w14:textId="77777777" w:rsidR="001924ED" w:rsidRPr="00643A43" w:rsidRDefault="001924ED" w:rsidP="00550EEC">
            <w:pPr>
              <w:pStyle w:val="TableParagraph"/>
              <w:spacing w:line="240" w:lineRule="auto"/>
              <w:rPr>
                <w:rFonts w:ascii="Arial Nova" w:hAnsi="Arial Nova"/>
                <w:sz w:val="20"/>
                <w:szCs w:val="20"/>
              </w:rPr>
            </w:pPr>
            <w:r w:rsidRPr="00643A43">
              <w:rPr>
                <w:rFonts w:ascii="Arial Nova" w:hAnsi="Arial Nova"/>
                <w:sz w:val="20"/>
                <w:szCs w:val="20"/>
              </w:rPr>
              <w:t>4</w:t>
            </w:r>
            <w:r w:rsidRPr="00643A43">
              <w:rPr>
                <w:rFonts w:ascii="Arial Nova" w:hAnsi="Arial Nova"/>
                <w:i/>
                <w:sz w:val="20"/>
                <w:szCs w:val="20"/>
              </w:rPr>
              <w:t>.</w:t>
            </w:r>
            <w:r w:rsidRPr="00643A43">
              <w:rPr>
                <w:rFonts w:ascii="Arial Nova" w:hAnsi="Arial Nova"/>
                <w:sz w:val="20"/>
                <w:szCs w:val="20"/>
              </w:rPr>
              <w:t>45</w:t>
            </w:r>
          </w:p>
        </w:tc>
        <w:tc>
          <w:tcPr>
            <w:tcW w:w="1224" w:type="dxa"/>
            <w:tcBorders>
              <w:bottom w:val="single" w:sz="4" w:space="0" w:color="000000"/>
            </w:tcBorders>
            <w:vAlign w:val="bottom"/>
          </w:tcPr>
          <w:p w14:paraId="09D38DAA" w14:textId="77777777" w:rsidR="001924ED" w:rsidRPr="00643A43" w:rsidRDefault="001924ED" w:rsidP="00550EEC">
            <w:pPr>
              <w:pStyle w:val="TableParagraph"/>
              <w:spacing w:line="240" w:lineRule="auto"/>
              <w:rPr>
                <w:rFonts w:ascii="Arial Nova" w:hAnsi="Arial Nova"/>
                <w:sz w:val="20"/>
                <w:szCs w:val="20"/>
              </w:rPr>
            </w:pPr>
            <w:r w:rsidRPr="00643A43">
              <w:rPr>
                <w:rFonts w:ascii="Arial Nova" w:hAnsi="Arial Nova"/>
                <w:sz w:val="20"/>
                <w:szCs w:val="20"/>
              </w:rPr>
              <w:t>0</w:t>
            </w:r>
            <w:r w:rsidRPr="00643A43">
              <w:rPr>
                <w:rFonts w:ascii="Arial Nova" w:hAnsi="Arial Nova"/>
                <w:i/>
                <w:sz w:val="20"/>
                <w:szCs w:val="20"/>
              </w:rPr>
              <w:t>.</w:t>
            </w:r>
            <w:r w:rsidRPr="00643A43">
              <w:rPr>
                <w:rFonts w:ascii="Arial Nova" w:hAnsi="Arial Nova"/>
                <w:sz w:val="20"/>
                <w:szCs w:val="20"/>
              </w:rPr>
              <w:t>77</w:t>
            </w:r>
          </w:p>
        </w:tc>
        <w:tc>
          <w:tcPr>
            <w:tcW w:w="1152" w:type="dxa"/>
            <w:tcBorders>
              <w:bottom w:val="single" w:sz="4" w:space="0" w:color="000000"/>
            </w:tcBorders>
            <w:vAlign w:val="bottom"/>
          </w:tcPr>
          <w:p w14:paraId="13EE59F3" w14:textId="77777777" w:rsidR="001924ED" w:rsidRPr="00643A43" w:rsidRDefault="001924ED" w:rsidP="00550EEC">
            <w:pPr>
              <w:pStyle w:val="TableParagraph"/>
              <w:spacing w:line="240" w:lineRule="auto"/>
              <w:rPr>
                <w:rFonts w:ascii="Arial Nova" w:hAnsi="Arial Nova"/>
                <w:sz w:val="20"/>
                <w:szCs w:val="20"/>
              </w:rPr>
            </w:pPr>
            <w:r w:rsidRPr="00643A43">
              <w:rPr>
                <w:rFonts w:ascii="Arial Nova" w:hAnsi="Arial Nova"/>
                <w:sz w:val="20"/>
                <w:szCs w:val="20"/>
              </w:rPr>
              <w:t>2</w:t>
            </w:r>
          </w:p>
        </w:tc>
        <w:tc>
          <w:tcPr>
            <w:tcW w:w="1168" w:type="dxa"/>
            <w:tcBorders>
              <w:bottom w:val="single" w:sz="4" w:space="0" w:color="000000"/>
            </w:tcBorders>
            <w:vAlign w:val="bottom"/>
          </w:tcPr>
          <w:p w14:paraId="39FD72AE" w14:textId="238F90C4" w:rsidR="001924ED" w:rsidRPr="00643A43" w:rsidRDefault="001924ED" w:rsidP="00550EEC">
            <w:pPr>
              <w:pStyle w:val="TableParagraph"/>
              <w:spacing w:line="240" w:lineRule="auto"/>
              <w:rPr>
                <w:rFonts w:ascii="Arial Nova" w:hAnsi="Arial Nova"/>
                <w:sz w:val="20"/>
                <w:szCs w:val="20"/>
              </w:rPr>
            </w:pPr>
            <w:r w:rsidRPr="00643A43">
              <w:rPr>
                <w:rFonts w:ascii="Arial Nova" w:hAnsi="Arial Nova"/>
                <w:sz w:val="20"/>
                <w:szCs w:val="20"/>
              </w:rPr>
              <w:t>5</w:t>
            </w:r>
          </w:p>
        </w:tc>
        <w:tc>
          <w:tcPr>
            <w:tcW w:w="994" w:type="dxa"/>
            <w:tcBorders>
              <w:bottom w:val="single" w:sz="4" w:space="0" w:color="000000"/>
            </w:tcBorders>
            <w:vAlign w:val="bottom"/>
          </w:tcPr>
          <w:p w14:paraId="4B2547EA" w14:textId="55B1726A" w:rsidR="001924ED" w:rsidRPr="00643A43" w:rsidRDefault="001924ED" w:rsidP="00550EEC">
            <w:pPr>
              <w:pStyle w:val="TableParagraph"/>
              <w:spacing w:line="240" w:lineRule="auto"/>
              <w:rPr>
                <w:rFonts w:ascii="Arial Nova" w:hAnsi="Arial Nova"/>
                <w:sz w:val="20"/>
                <w:szCs w:val="20"/>
              </w:rPr>
            </w:pPr>
            <w:r w:rsidRPr="00643A43">
              <w:rPr>
                <w:rFonts w:ascii="Arial Nova" w:hAnsi="Arial Nova"/>
                <w:sz w:val="20"/>
                <w:szCs w:val="20"/>
              </w:rPr>
              <w:t>4</w:t>
            </w:r>
          </w:p>
        </w:tc>
        <w:tc>
          <w:tcPr>
            <w:tcW w:w="1111" w:type="dxa"/>
            <w:tcBorders>
              <w:bottom w:val="single" w:sz="4" w:space="0" w:color="000000"/>
            </w:tcBorders>
            <w:vAlign w:val="bottom"/>
          </w:tcPr>
          <w:p w14:paraId="7044B984" w14:textId="137F23BA" w:rsidR="001924ED" w:rsidRPr="00643A43" w:rsidRDefault="001924ED" w:rsidP="00550EEC">
            <w:pPr>
              <w:pStyle w:val="TableParagraph"/>
              <w:spacing w:line="240" w:lineRule="auto"/>
              <w:rPr>
                <w:rFonts w:ascii="Arial Nova" w:hAnsi="Arial Nova"/>
                <w:sz w:val="20"/>
                <w:szCs w:val="20"/>
              </w:rPr>
            </w:pPr>
            <w:r w:rsidRPr="00643A43">
              <w:rPr>
                <w:rFonts w:ascii="Arial Nova" w:hAnsi="Arial Nova"/>
                <w:sz w:val="20"/>
                <w:szCs w:val="20"/>
              </w:rPr>
              <w:t>5</w:t>
            </w:r>
          </w:p>
        </w:tc>
      </w:tr>
      <w:tr w:rsidR="00643A43" w:rsidRPr="00643A43" w14:paraId="5F49E437" w14:textId="77777777" w:rsidTr="001924ED">
        <w:trPr>
          <w:trHeight w:val="144"/>
        </w:trPr>
        <w:tc>
          <w:tcPr>
            <w:tcW w:w="2589" w:type="dxa"/>
            <w:vAlign w:val="bottom"/>
          </w:tcPr>
          <w:p w14:paraId="650F8AA5" w14:textId="77777777" w:rsidR="001924ED" w:rsidRPr="00643A43" w:rsidRDefault="001924ED" w:rsidP="00550EEC">
            <w:pPr>
              <w:pStyle w:val="TableParagraph"/>
              <w:spacing w:line="240" w:lineRule="auto"/>
              <w:jc w:val="left"/>
              <w:rPr>
                <w:rFonts w:ascii="Arial Nova" w:hAnsi="Arial Nova"/>
                <w:sz w:val="20"/>
                <w:szCs w:val="20"/>
              </w:rPr>
            </w:pPr>
          </w:p>
        </w:tc>
        <w:tc>
          <w:tcPr>
            <w:tcW w:w="6482" w:type="dxa"/>
            <w:gridSpan w:val="6"/>
            <w:tcBorders>
              <w:top w:val="single" w:sz="4" w:space="0" w:color="000000"/>
              <w:bottom w:val="single" w:sz="4" w:space="0" w:color="000000"/>
            </w:tcBorders>
            <w:vAlign w:val="bottom"/>
          </w:tcPr>
          <w:p w14:paraId="2F049EB9" w14:textId="0AFEFBE6" w:rsidR="001924ED" w:rsidRPr="00550EEC" w:rsidRDefault="001924ED" w:rsidP="00550EEC">
            <w:pPr>
              <w:pStyle w:val="TableParagraph"/>
              <w:spacing w:line="240" w:lineRule="auto"/>
              <w:rPr>
                <w:rFonts w:ascii="Arial Nova" w:hAnsi="Arial Nova"/>
                <w:b/>
                <w:bCs/>
                <w:sz w:val="20"/>
                <w:szCs w:val="20"/>
              </w:rPr>
            </w:pPr>
            <w:r w:rsidRPr="00550EEC">
              <w:rPr>
                <w:rFonts w:ascii="Arial Nova" w:hAnsi="Arial Nova"/>
                <w:b/>
                <w:bCs/>
                <w:sz w:val="20"/>
                <w:szCs w:val="20"/>
              </w:rPr>
              <w:t>Processors</w:t>
            </w:r>
          </w:p>
        </w:tc>
      </w:tr>
      <w:tr w:rsidR="00643A43" w:rsidRPr="00643A43" w14:paraId="58F00372" w14:textId="77777777" w:rsidTr="001924ED">
        <w:trPr>
          <w:trHeight w:val="144"/>
        </w:trPr>
        <w:tc>
          <w:tcPr>
            <w:tcW w:w="2589" w:type="dxa"/>
            <w:vAlign w:val="bottom"/>
          </w:tcPr>
          <w:p w14:paraId="30C4F6FC" w14:textId="5D9BB938" w:rsidR="001924ED" w:rsidRPr="00643A43" w:rsidRDefault="001924ED" w:rsidP="00550EEC">
            <w:pPr>
              <w:pStyle w:val="TableParagraph"/>
              <w:spacing w:line="240" w:lineRule="auto"/>
              <w:jc w:val="left"/>
              <w:rPr>
                <w:rFonts w:ascii="Arial Nova" w:hAnsi="Arial Nova"/>
                <w:sz w:val="20"/>
                <w:szCs w:val="20"/>
              </w:rPr>
            </w:pPr>
            <w:r w:rsidRPr="00643A43">
              <w:rPr>
                <w:rFonts w:ascii="Arial Nova" w:hAnsi="Arial Nova"/>
                <w:sz w:val="20"/>
                <w:szCs w:val="20"/>
              </w:rPr>
              <w:t>Overall</w:t>
            </w:r>
            <w:r w:rsidR="00F73A4C" w:rsidRPr="00643A43">
              <w:rPr>
                <w:rFonts w:ascii="Arial Nova" w:hAnsi="Arial Nova"/>
                <w:sz w:val="20"/>
                <w:szCs w:val="20"/>
              </w:rPr>
              <w:t xml:space="preserve"> </w:t>
            </w:r>
            <w:r w:rsidRPr="00643A43">
              <w:rPr>
                <w:rFonts w:ascii="Arial Nova" w:hAnsi="Arial Nova"/>
                <w:sz w:val="20"/>
                <w:szCs w:val="20"/>
              </w:rPr>
              <w:t>self-ratings</w:t>
            </w:r>
          </w:p>
        </w:tc>
        <w:tc>
          <w:tcPr>
            <w:tcW w:w="833" w:type="dxa"/>
            <w:tcBorders>
              <w:top w:val="single" w:sz="4" w:space="0" w:color="000000"/>
            </w:tcBorders>
            <w:vAlign w:val="bottom"/>
          </w:tcPr>
          <w:p w14:paraId="0F43F5B2" w14:textId="77777777" w:rsidR="001924ED" w:rsidRPr="00643A43" w:rsidRDefault="001924ED" w:rsidP="00550EEC">
            <w:pPr>
              <w:pStyle w:val="TableParagraph"/>
              <w:spacing w:line="240" w:lineRule="auto"/>
              <w:rPr>
                <w:rFonts w:ascii="Arial Nova" w:hAnsi="Arial Nova"/>
                <w:sz w:val="20"/>
                <w:szCs w:val="20"/>
              </w:rPr>
            </w:pPr>
            <w:r w:rsidRPr="00643A43">
              <w:rPr>
                <w:rFonts w:ascii="Arial Nova" w:hAnsi="Arial Nova"/>
                <w:sz w:val="20"/>
                <w:szCs w:val="20"/>
              </w:rPr>
              <w:t>4</w:t>
            </w:r>
            <w:r w:rsidRPr="00643A43">
              <w:rPr>
                <w:rFonts w:ascii="Arial Nova" w:hAnsi="Arial Nova"/>
                <w:i/>
                <w:sz w:val="20"/>
                <w:szCs w:val="20"/>
              </w:rPr>
              <w:t>.</w:t>
            </w:r>
            <w:r w:rsidRPr="00643A43">
              <w:rPr>
                <w:rFonts w:ascii="Arial Nova" w:hAnsi="Arial Nova"/>
                <w:sz w:val="20"/>
                <w:szCs w:val="20"/>
              </w:rPr>
              <w:t>18</w:t>
            </w:r>
          </w:p>
        </w:tc>
        <w:tc>
          <w:tcPr>
            <w:tcW w:w="1224" w:type="dxa"/>
            <w:tcBorders>
              <w:top w:val="single" w:sz="4" w:space="0" w:color="000000"/>
            </w:tcBorders>
            <w:vAlign w:val="bottom"/>
          </w:tcPr>
          <w:p w14:paraId="3D356077" w14:textId="77777777" w:rsidR="001924ED" w:rsidRPr="00643A43" w:rsidRDefault="001924ED" w:rsidP="00550EEC">
            <w:pPr>
              <w:pStyle w:val="TableParagraph"/>
              <w:spacing w:line="240" w:lineRule="auto"/>
              <w:rPr>
                <w:rFonts w:ascii="Arial Nova" w:hAnsi="Arial Nova"/>
                <w:sz w:val="20"/>
                <w:szCs w:val="20"/>
              </w:rPr>
            </w:pPr>
            <w:r w:rsidRPr="00643A43">
              <w:rPr>
                <w:rFonts w:ascii="Arial Nova" w:hAnsi="Arial Nova"/>
                <w:sz w:val="20"/>
                <w:szCs w:val="20"/>
              </w:rPr>
              <w:t>0</w:t>
            </w:r>
            <w:r w:rsidRPr="00643A43">
              <w:rPr>
                <w:rFonts w:ascii="Arial Nova" w:hAnsi="Arial Nova"/>
                <w:i/>
                <w:sz w:val="20"/>
                <w:szCs w:val="20"/>
              </w:rPr>
              <w:t>.</w:t>
            </w:r>
            <w:r w:rsidRPr="00643A43">
              <w:rPr>
                <w:rFonts w:ascii="Arial Nova" w:hAnsi="Arial Nova"/>
                <w:sz w:val="20"/>
                <w:szCs w:val="20"/>
              </w:rPr>
              <w:t>52</w:t>
            </w:r>
          </w:p>
        </w:tc>
        <w:tc>
          <w:tcPr>
            <w:tcW w:w="1152" w:type="dxa"/>
            <w:tcBorders>
              <w:top w:val="single" w:sz="4" w:space="0" w:color="000000"/>
            </w:tcBorders>
            <w:vAlign w:val="bottom"/>
          </w:tcPr>
          <w:p w14:paraId="43C294EA" w14:textId="77777777" w:rsidR="001924ED" w:rsidRPr="00643A43" w:rsidRDefault="001924ED" w:rsidP="00550EEC">
            <w:pPr>
              <w:pStyle w:val="TableParagraph"/>
              <w:spacing w:line="240" w:lineRule="auto"/>
              <w:rPr>
                <w:rFonts w:ascii="Arial Nova" w:hAnsi="Arial Nova"/>
                <w:sz w:val="20"/>
                <w:szCs w:val="20"/>
              </w:rPr>
            </w:pPr>
            <w:r w:rsidRPr="00643A43">
              <w:rPr>
                <w:rFonts w:ascii="Arial Nova" w:hAnsi="Arial Nova"/>
                <w:sz w:val="20"/>
                <w:szCs w:val="20"/>
              </w:rPr>
              <w:t>3</w:t>
            </w:r>
          </w:p>
        </w:tc>
        <w:tc>
          <w:tcPr>
            <w:tcW w:w="1168" w:type="dxa"/>
            <w:tcBorders>
              <w:top w:val="single" w:sz="4" w:space="0" w:color="000000"/>
            </w:tcBorders>
            <w:vAlign w:val="bottom"/>
          </w:tcPr>
          <w:p w14:paraId="1AD7AD20" w14:textId="5A2DBF3B" w:rsidR="001924ED" w:rsidRPr="00643A43" w:rsidRDefault="001924ED" w:rsidP="00550EEC">
            <w:pPr>
              <w:pStyle w:val="TableParagraph"/>
              <w:spacing w:line="240" w:lineRule="auto"/>
              <w:rPr>
                <w:rFonts w:ascii="Arial Nova" w:hAnsi="Arial Nova"/>
                <w:sz w:val="20"/>
                <w:szCs w:val="20"/>
              </w:rPr>
            </w:pPr>
            <w:r w:rsidRPr="00643A43">
              <w:rPr>
                <w:rFonts w:ascii="Arial Nova" w:hAnsi="Arial Nova"/>
                <w:sz w:val="20"/>
                <w:szCs w:val="20"/>
              </w:rPr>
              <w:t>5</w:t>
            </w:r>
          </w:p>
        </w:tc>
        <w:tc>
          <w:tcPr>
            <w:tcW w:w="994" w:type="dxa"/>
            <w:tcBorders>
              <w:top w:val="single" w:sz="4" w:space="0" w:color="000000"/>
            </w:tcBorders>
            <w:vAlign w:val="bottom"/>
          </w:tcPr>
          <w:p w14:paraId="5F196F7A" w14:textId="280E268F" w:rsidR="001924ED" w:rsidRPr="00643A43" w:rsidRDefault="001924ED" w:rsidP="00550EEC">
            <w:pPr>
              <w:pStyle w:val="TableParagraph"/>
              <w:spacing w:line="240" w:lineRule="auto"/>
              <w:rPr>
                <w:rFonts w:ascii="Arial Nova" w:hAnsi="Arial Nova"/>
                <w:sz w:val="20"/>
                <w:szCs w:val="20"/>
              </w:rPr>
            </w:pPr>
            <w:r w:rsidRPr="00643A43">
              <w:rPr>
                <w:rFonts w:ascii="Arial Nova" w:hAnsi="Arial Nova"/>
                <w:sz w:val="20"/>
                <w:szCs w:val="20"/>
              </w:rPr>
              <w:t>3</w:t>
            </w:r>
            <w:r w:rsidRPr="00643A43">
              <w:rPr>
                <w:rFonts w:ascii="Arial Nova" w:hAnsi="Arial Nova"/>
                <w:i/>
                <w:sz w:val="20"/>
                <w:szCs w:val="20"/>
              </w:rPr>
              <w:t>.</w:t>
            </w:r>
            <w:r w:rsidRPr="00643A43">
              <w:rPr>
                <w:rFonts w:ascii="Arial Nova" w:hAnsi="Arial Nova"/>
                <w:sz w:val="20"/>
                <w:szCs w:val="20"/>
              </w:rPr>
              <w:t>8</w:t>
            </w:r>
          </w:p>
        </w:tc>
        <w:tc>
          <w:tcPr>
            <w:tcW w:w="1111" w:type="dxa"/>
            <w:tcBorders>
              <w:top w:val="single" w:sz="4" w:space="0" w:color="000000"/>
            </w:tcBorders>
            <w:vAlign w:val="bottom"/>
          </w:tcPr>
          <w:p w14:paraId="6DD686C4" w14:textId="41E9F38C" w:rsidR="001924ED" w:rsidRPr="00643A43" w:rsidRDefault="001924ED" w:rsidP="00550EEC">
            <w:pPr>
              <w:pStyle w:val="TableParagraph"/>
              <w:spacing w:line="240" w:lineRule="auto"/>
              <w:rPr>
                <w:rFonts w:ascii="Arial Nova" w:hAnsi="Arial Nova"/>
                <w:sz w:val="20"/>
                <w:szCs w:val="20"/>
              </w:rPr>
            </w:pPr>
            <w:r w:rsidRPr="00643A43">
              <w:rPr>
                <w:rFonts w:ascii="Arial Nova" w:hAnsi="Arial Nova"/>
                <w:sz w:val="20"/>
                <w:szCs w:val="20"/>
              </w:rPr>
              <w:t>4</w:t>
            </w:r>
            <w:r w:rsidRPr="00643A43">
              <w:rPr>
                <w:rFonts w:ascii="Arial Nova" w:hAnsi="Arial Nova"/>
                <w:i/>
                <w:sz w:val="20"/>
                <w:szCs w:val="20"/>
              </w:rPr>
              <w:t>.</w:t>
            </w:r>
            <w:r w:rsidRPr="00643A43">
              <w:rPr>
                <w:rFonts w:ascii="Arial Nova" w:hAnsi="Arial Nova"/>
                <w:sz w:val="20"/>
                <w:szCs w:val="20"/>
              </w:rPr>
              <w:t>6</w:t>
            </w:r>
          </w:p>
        </w:tc>
      </w:tr>
      <w:tr w:rsidR="00643A43" w:rsidRPr="00643A43" w14:paraId="12A12F0E" w14:textId="77777777" w:rsidTr="001924ED">
        <w:trPr>
          <w:trHeight w:val="144"/>
        </w:trPr>
        <w:tc>
          <w:tcPr>
            <w:tcW w:w="2589" w:type="dxa"/>
            <w:vAlign w:val="bottom"/>
          </w:tcPr>
          <w:p w14:paraId="0AC10CED" w14:textId="19008AEB" w:rsidR="001924ED" w:rsidRPr="00643A43" w:rsidRDefault="001924ED" w:rsidP="00550EEC">
            <w:pPr>
              <w:pStyle w:val="TableParagraph"/>
              <w:spacing w:line="240" w:lineRule="auto"/>
              <w:jc w:val="left"/>
              <w:rPr>
                <w:rFonts w:ascii="Arial Nova" w:hAnsi="Arial Nova"/>
                <w:sz w:val="20"/>
                <w:szCs w:val="20"/>
              </w:rPr>
            </w:pPr>
            <w:r w:rsidRPr="00643A43">
              <w:rPr>
                <w:rFonts w:ascii="Arial Nova" w:hAnsi="Arial Nova"/>
                <w:sz w:val="20"/>
                <w:szCs w:val="20"/>
              </w:rPr>
              <w:t>Location</w:t>
            </w:r>
            <w:r w:rsidR="00F73A4C" w:rsidRPr="00643A43">
              <w:rPr>
                <w:rFonts w:ascii="Arial Nova" w:hAnsi="Arial Nova"/>
                <w:sz w:val="20"/>
                <w:szCs w:val="20"/>
              </w:rPr>
              <w:t xml:space="preserve"> </w:t>
            </w:r>
            <w:r w:rsidRPr="00643A43">
              <w:rPr>
                <w:rFonts w:ascii="Arial Nova" w:hAnsi="Arial Nova"/>
                <w:sz w:val="20"/>
                <w:szCs w:val="20"/>
              </w:rPr>
              <w:t>self-ratings</w:t>
            </w:r>
          </w:p>
        </w:tc>
        <w:tc>
          <w:tcPr>
            <w:tcW w:w="833" w:type="dxa"/>
            <w:vAlign w:val="bottom"/>
          </w:tcPr>
          <w:p w14:paraId="2B1991C7" w14:textId="77777777" w:rsidR="001924ED" w:rsidRPr="00643A43" w:rsidRDefault="001924ED" w:rsidP="00550EEC">
            <w:pPr>
              <w:pStyle w:val="TableParagraph"/>
              <w:spacing w:line="240" w:lineRule="auto"/>
              <w:rPr>
                <w:rFonts w:ascii="Arial Nova" w:hAnsi="Arial Nova"/>
                <w:sz w:val="20"/>
                <w:szCs w:val="20"/>
              </w:rPr>
            </w:pPr>
            <w:r w:rsidRPr="00643A43">
              <w:rPr>
                <w:rFonts w:ascii="Arial Nova" w:hAnsi="Arial Nova"/>
                <w:sz w:val="20"/>
                <w:szCs w:val="20"/>
              </w:rPr>
              <w:t>3</w:t>
            </w:r>
            <w:r w:rsidRPr="00643A43">
              <w:rPr>
                <w:rFonts w:ascii="Arial Nova" w:hAnsi="Arial Nova"/>
                <w:i/>
                <w:sz w:val="20"/>
                <w:szCs w:val="20"/>
              </w:rPr>
              <w:t>.</w:t>
            </w:r>
            <w:r w:rsidRPr="00643A43">
              <w:rPr>
                <w:rFonts w:ascii="Arial Nova" w:hAnsi="Arial Nova"/>
                <w:sz w:val="20"/>
                <w:szCs w:val="20"/>
              </w:rPr>
              <w:t>99</w:t>
            </w:r>
          </w:p>
        </w:tc>
        <w:tc>
          <w:tcPr>
            <w:tcW w:w="1224" w:type="dxa"/>
            <w:vAlign w:val="bottom"/>
          </w:tcPr>
          <w:p w14:paraId="0EFA432E" w14:textId="77777777" w:rsidR="001924ED" w:rsidRPr="00643A43" w:rsidRDefault="001924ED" w:rsidP="00550EEC">
            <w:pPr>
              <w:pStyle w:val="TableParagraph"/>
              <w:spacing w:line="240" w:lineRule="auto"/>
              <w:rPr>
                <w:rFonts w:ascii="Arial Nova" w:hAnsi="Arial Nova"/>
                <w:sz w:val="20"/>
                <w:szCs w:val="20"/>
              </w:rPr>
            </w:pPr>
            <w:r w:rsidRPr="00643A43">
              <w:rPr>
                <w:rFonts w:ascii="Arial Nova" w:hAnsi="Arial Nova"/>
                <w:sz w:val="20"/>
                <w:szCs w:val="20"/>
              </w:rPr>
              <w:t>0</w:t>
            </w:r>
            <w:r w:rsidRPr="00643A43">
              <w:rPr>
                <w:rFonts w:ascii="Arial Nova" w:hAnsi="Arial Nova"/>
                <w:i/>
                <w:sz w:val="20"/>
                <w:szCs w:val="20"/>
              </w:rPr>
              <w:t>.</w:t>
            </w:r>
            <w:r w:rsidRPr="00643A43">
              <w:rPr>
                <w:rFonts w:ascii="Arial Nova" w:hAnsi="Arial Nova"/>
                <w:sz w:val="20"/>
                <w:szCs w:val="20"/>
              </w:rPr>
              <w:t>97</w:t>
            </w:r>
          </w:p>
        </w:tc>
        <w:tc>
          <w:tcPr>
            <w:tcW w:w="1152" w:type="dxa"/>
            <w:vAlign w:val="bottom"/>
          </w:tcPr>
          <w:p w14:paraId="31F004EB" w14:textId="77777777" w:rsidR="001924ED" w:rsidRPr="00643A43" w:rsidRDefault="001924ED" w:rsidP="00550EEC">
            <w:pPr>
              <w:pStyle w:val="TableParagraph"/>
              <w:spacing w:line="240" w:lineRule="auto"/>
              <w:rPr>
                <w:rFonts w:ascii="Arial Nova" w:hAnsi="Arial Nova"/>
                <w:sz w:val="20"/>
                <w:szCs w:val="20"/>
              </w:rPr>
            </w:pPr>
            <w:r w:rsidRPr="00643A43">
              <w:rPr>
                <w:rFonts w:ascii="Arial Nova" w:hAnsi="Arial Nova"/>
                <w:sz w:val="20"/>
                <w:szCs w:val="20"/>
              </w:rPr>
              <w:t>1</w:t>
            </w:r>
          </w:p>
        </w:tc>
        <w:tc>
          <w:tcPr>
            <w:tcW w:w="1168" w:type="dxa"/>
            <w:vAlign w:val="bottom"/>
          </w:tcPr>
          <w:p w14:paraId="5FF9709A" w14:textId="47311328" w:rsidR="001924ED" w:rsidRPr="00643A43" w:rsidRDefault="001924ED" w:rsidP="00550EEC">
            <w:pPr>
              <w:pStyle w:val="TableParagraph"/>
              <w:spacing w:line="240" w:lineRule="auto"/>
              <w:rPr>
                <w:rFonts w:ascii="Arial Nova" w:hAnsi="Arial Nova"/>
                <w:sz w:val="20"/>
                <w:szCs w:val="20"/>
              </w:rPr>
            </w:pPr>
            <w:r w:rsidRPr="00643A43">
              <w:rPr>
                <w:rFonts w:ascii="Arial Nova" w:hAnsi="Arial Nova"/>
                <w:sz w:val="20"/>
                <w:szCs w:val="20"/>
              </w:rPr>
              <w:t>5</w:t>
            </w:r>
          </w:p>
        </w:tc>
        <w:tc>
          <w:tcPr>
            <w:tcW w:w="994" w:type="dxa"/>
            <w:vAlign w:val="bottom"/>
          </w:tcPr>
          <w:p w14:paraId="7F61BDDA" w14:textId="40B8C271" w:rsidR="001924ED" w:rsidRPr="00643A43" w:rsidRDefault="001924ED" w:rsidP="00550EEC">
            <w:pPr>
              <w:pStyle w:val="TableParagraph"/>
              <w:spacing w:line="240" w:lineRule="auto"/>
              <w:rPr>
                <w:rFonts w:ascii="Arial Nova" w:hAnsi="Arial Nova"/>
                <w:sz w:val="20"/>
                <w:szCs w:val="20"/>
              </w:rPr>
            </w:pPr>
            <w:r w:rsidRPr="00643A43">
              <w:rPr>
                <w:rFonts w:ascii="Arial Nova" w:hAnsi="Arial Nova"/>
                <w:sz w:val="20"/>
                <w:szCs w:val="20"/>
              </w:rPr>
              <w:t>3</w:t>
            </w:r>
          </w:p>
        </w:tc>
        <w:tc>
          <w:tcPr>
            <w:tcW w:w="1111" w:type="dxa"/>
            <w:vAlign w:val="bottom"/>
          </w:tcPr>
          <w:p w14:paraId="63BD4257" w14:textId="0B084BE2" w:rsidR="001924ED" w:rsidRPr="00643A43" w:rsidRDefault="001924ED" w:rsidP="00550EEC">
            <w:pPr>
              <w:pStyle w:val="TableParagraph"/>
              <w:spacing w:line="240" w:lineRule="auto"/>
              <w:rPr>
                <w:rFonts w:ascii="Arial Nova" w:hAnsi="Arial Nova"/>
                <w:sz w:val="20"/>
                <w:szCs w:val="20"/>
              </w:rPr>
            </w:pPr>
            <w:r w:rsidRPr="00643A43">
              <w:rPr>
                <w:rFonts w:ascii="Arial Nova" w:hAnsi="Arial Nova"/>
                <w:sz w:val="20"/>
                <w:szCs w:val="20"/>
              </w:rPr>
              <w:t>5</w:t>
            </w:r>
          </w:p>
        </w:tc>
      </w:tr>
      <w:tr w:rsidR="00643A43" w:rsidRPr="00643A43" w14:paraId="074BE83E" w14:textId="77777777" w:rsidTr="001924ED">
        <w:trPr>
          <w:trHeight w:val="144"/>
        </w:trPr>
        <w:tc>
          <w:tcPr>
            <w:tcW w:w="2589" w:type="dxa"/>
            <w:vAlign w:val="bottom"/>
          </w:tcPr>
          <w:p w14:paraId="4C96E4A8" w14:textId="17B65A74" w:rsidR="001924ED" w:rsidRPr="00643A43" w:rsidRDefault="001924ED" w:rsidP="00550EEC">
            <w:pPr>
              <w:pStyle w:val="TableParagraph"/>
              <w:spacing w:line="240" w:lineRule="auto"/>
              <w:jc w:val="left"/>
              <w:rPr>
                <w:rFonts w:ascii="Arial Nova" w:hAnsi="Arial Nova"/>
                <w:sz w:val="20"/>
                <w:szCs w:val="20"/>
              </w:rPr>
            </w:pPr>
            <w:r w:rsidRPr="00643A43">
              <w:rPr>
                <w:rFonts w:ascii="Arial Nova" w:hAnsi="Arial Nova"/>
                <w:sz w:val="20"/>
                <w:szCs w:val="20"/>
              </w:rPr>
              <w:t>Quality</w:t>
            </w:r>
            <w:r w:rsidR="00F73A4C" w:rsidRPr="00643A43">
              <w:rPr>
                <w:rFonts w:ascii="Arial Nova" w:hAnsi="Arial Nova"/>
                <w:sz w:val="20"/>
                <w:szCs w:val="20"/>
              </w:rPr>
              <w:t xml:space="preserve"> </w:t>
            </w:r>
            <w:r w:rsidRPr="00643A43">
              <w:rPr>
                <w:rFonts w:ascii="Arial Nova" w:hAnsi="Arial Nova"/>
                <w:sz w:val="20"/>
                <w:szCs w:val="20"/>
              </w:rPr>
              <w:t>self-ratings</w:t>
            </w:r>
          </w:p>
        </w:tc>
        <w:tc>
          <w:tcPr>
            <w:tcW w:w="833" w:type="dxa"/>
            <w:vAlign w:val="bottom"/>
          </w:tcPr>
          <w:p w14:paraId="53CEE030" w14:textId="77777777" w:rsidR="001924ED" w:rsidRPr="00643A43" w:rsidRDefault="001924ED" w:rsidP="00550EEC">
            <w:pPr>
              <w:pStyle w:val="TableParagraph"/>
              <w:spacing w:line="240" w:lineRule="auto"/>
              <w:rPr>
                <w:rFonts w:ascii="Arial Nova" w:hAnsi="Arial Nova"/>
                <w:sz w:val="20"/>
                <w:szCs w:val="20"/>
              </w:rPr>
            </w:pPr>
            <w:r w:rsidRPr="00643A43">
              <w:rPr>
                <w:rFonts w:ascii="Arial Nova" w:hAnsi="Arial Nova"/>
                <w:sz w:val="20"/>
                <w:szCs w:val="20"/>
              </w:rPr>
              <w:t>4</w:t>
            </w:r>
            <w:r w:rsidRPr="00643A43">
              <w:rPr>
                <w:rFonts w:ascii="Arial Nova" w:hAnsi="Arial Nova"/>
                <w:i/>
                <w:sz w:val="20"/>
                <w:szCs w:val="20"/>
              </w:rPr>
              <w:t>.</w:t>
            </w:r>
            <w:r w:rsidRPr="00643A43">
              <w:rPr>
                <w:rFonts w:ascii="Arial Nova" w:hAnsi="Arial Nova"/>
                <w:sz w:val="20"/>
                <w:szCs w:val="20"/>
              </w:rPr>
              <w:t>16</w:t>
            </w:r>
          </w:p>
        </w:tc>
        <w:tc>
          <w:tcPr>
            <w:tcW w:w="1224" w:type="dxa"/>
            <w:vAlign w:val="bottom"/>
          </w:tcPr>
          <w:p w14:paraId="427B8580" w14:textId="77777777" w:rsidR="001924ED" w:rsidRPr="00643A43" w:rsidRDefault="001924ED" w:rsidP="00550EEC">
            <w:pPr>
              <w:pStyle w:val="TableParagraph"/>
              <w:spacing w:line="240" w:lineRule="auto"/>
              <w:rPr>
                <w:rFonts w:ascii="Arial Nova" w:hAnsi="Arial Nova"/>
                <w:sz w:val="20"/>
                <w:szCs w:val="20"/>
              </w:rPr>
            </w:pPr>
            <w:r w:rsidRPr="00643A43">
              <w:rPr>
                <w:rFonts w:ascii="Arial Nova" w:hAnsi="Arial Nova"/>
                <w:sz w:val="20"/>
                <w:szCs w:val="20"/>
              </w:rPr>
              <w:t>0</w:t>
            </w:r>
            <w:r w:rsidRPr="00643A43">
              <w:rPr>
                <w:rFonts w:ascii="Arial Nova" w:hAnsi="Arial Nova"/>
                <w:i/>
                <w:sz w:val="20"/>
                <w:szCs w:val="20"/>
              </w:rPr>
              <w:t>.</w:t>
            </w:r>
            <w:r w:rsidRPr="00643A43">
              <w:rPr>
                <w:rFonts w:ascii="Arial Nova" w:hAnsi="Arial Nova"/>
                <w:sz w:val="20"/>
                <w:szCs w:val="20"/>
              </w:rPr>
              <w:t>84</w:t>
            </w:r>
          </w:p>
        </w:tc>
        <w:tc>
          <w:tcPr>
            <w:tcW w:w="1152" w:type="dxa"/>
            <w:vAlign w:val="bottom"/>
          </w:tcPr>
          <w:p w14:paraId="17BD6734" w14:textId="77777777" w:rsidR="001924ED" w:rsidRPr="00643A43" w:rsidRDefault="001924ED" w:rsidP="00550EEC">
            <w:pPr>
              <w:pStyle w:val="TableParagraph"/>
              <w:spacing w:line="240" w:lineRule="auto"/>
              <w:rPr>
                <w:rFonts w:ascii="Arial Nova" w:hAnsi="Arial Nova"/>
                <w:sz w:val="20"/>
                <w:szCs w:val="20"/>
              </w:rPr>
            </w:pPr>
            <w:r w:rsidRPr="00643A43">
              <w:rPr>
                <w:rFonts w:ascii="Arial Nova" w:hAnsi="Arial Nova"/>
                <w:sz w:val="20"/>
                <w:szCs w:val="20"/>
              </w:rPr>
              <w:t>2</w:t>
            </w:r>
          </w:p>
        </w:tc>
        <w:tc>
          <w:tcPr>
            <w:tcW w:w="1168" w:type="dxa"/>
            <w:vAlign w:val="bottom"/>
          </w:tcPr>
          <w:p w14:paraId="582CF85A" w14:textId="5853E6FB" w:rsidR="001924ED" w:rsidRPr="00643A43" w:rsidRDefault="001924ED" w:rsidP="00550EEC">
            <w:pPr>
              <w:pStyle w:val="TableParagraph"/>
              <w:spacing w:line="240" w:lineRule="auto"/>
              <w:rPr>
                <w:rFonts w:ascii="Arial Nova" w:hAnsi="Arial Nova"/>
                <w:sz w:val="20"/>
                <w:szCs w:val="20"/>
              </w:rPr>
            </w:pPr>
            <w:r w:rsidRPr="00643A43">
              <w:rPr>
                <w:rFonts w:ascii="Arial Nova" w:hAnsi="Arial Nova"/>
                <w:sz w:val="20"/>
                <w:szCs w:val="20"/>
              </w:rPr>
              <w:t>5</w:t>
            </w:r>
          </w:p>
        </w:tc>
        <w:tc>
          <w:tcPr>
            <w:tcW w:w="994" w:type="dxa"/>
            <w:vAlign w:val="bottom"/>
          </w:tcPr>
          <w:p w14:paraId="504072F4" w14:textId="25D108C5" w:rsidR="001924ED" w:rsidRPr="00643A43" w:rsidRDefault="001924ED" w:rsidP="00550EEC">
            <w:pPr>
              <w:pStyle w:val="TableParagraph"/>
              <w:spacing w:line="240" w:lineRule="auto"/>
              <w:rPr>
                <w:rFonts w:ascii="Arial Nova" w:hAnsi="Arial Nova"/>
                <w:sz w:val="20"/>
                <w:szCs w:val="20"/>
              </w:rPr>
            </w:pPr>
            <w:r w:rsidRPr="00643A43">
              <w:rPr>
                <w:rFonts w:ascii="Arial Nova" w:hAnsi="Arial Nova"/>
                <w:sz w:val="20"/>
                <w:szCs w:val="20"/>
              </w:rPr>
              <w:t>4</w:t>
            </w:r>
          </w:p>
        </w:tc>
        <w:tc>
          <w:tcPr>
            <w:tcW w:w="1111" w:type="dxa"/>
            <w:vAlign w:val="bottom"/>
          </w:tcPr>
          <w:p w14:paraId="5386E7CF" w14:textId="5F4A4262" w:rsidR="001924ED" w:rsidRPr="00643A43" w:rsidRDefault="001924ED" w:rsidP="00550EEC">
            <w:pPr>
              <w:pStyle w:val="TableParagraph"/>
              <w:spacing w:line="240" w:lineRule="auto"/>
              <w:rPr>
                <w:rFonts w:ascii="Arial Nova" w:hAnsi="Arial Nova"/>
                <w:sz w:val="20"/>
                <w:szCs w:val="20"/>
              </w:rPr>
            </w:pPr>
            <w:r w:rsidRPr="00643A43">
              <w:rPr>
                <w:rFonts w:ascii="Arial Nova" w:hAnsi="Arial Nova"/>
                <w:sz w:val="20"/>
                <w:szCs w:val="20"/>
              </w:rPr>
              <w:t>5</w:t>
            </w:r>
          </w:p>
        </w:tc>
      </w:tr>
      <w:tr w:rsidR="00643A43" w:rsidRPr="00643A43" w14:paraId="7231278F" w14:textId="77777777" w:rsidTr="001924ED">
        <w:trPr>
          <w:trHeight w:val="144"/>
        </w:trPr>
        <w:tc>
          <w:tcPr>
            <w:tcW w:w="2589" w:type="dxa"/>
            <w:vAlign w:val="bottom"/>
          </w:tcPr>
          <w:p w14:paraId="06194E65" w14:textId="50DA498D" w:rsidR="001924ED" w:rsidRPr="00643A43" w:rsidRDefault="001924ED" w:rsidP="00550EEC">
            <w:pPr>
              <w:pStyle w:val="TableParagraph"/>
              <w:spacing w:line="240" w:lineRule="auto"/>
              <w:jc w:val="left"/>
              <w:rPr>
                <w:rFonts w:ascii="Arial Nova" w:hAnsi="Arial Nova"/>
                <w:sz w:val="20"/>
                <w:szCs w:val="20"/>
              </w:rPr>
            </w:pPr>
            <w:r w:rsidRPr="00643A43">
              <w:rPr>
                <w:rFonts w:ascii="Arial Nova" w:hAnsi="Arial Nova"/>
                <w:sz w:val="20"/>
                <w:szCs w:val="20"/>
              </w:rPr>
              <w:t>Price</w:t>
            </w:r>
            <w:r w:rsidR="00F73A4C" w:rsidRPr="00643A43">
              <w:rPr>
                <w:rFonts w:ascii="Arial Nova" w:hAnsi="Arial Nova"/>
                <w:sz w:val="20"/>
                <w:szCs w:val="20"/>
              </w:rPr>
              <w:t xml:space="preserve"> </w:t>
            </w:r>
            <w:r w:rsidRPr="00643A43">
              <w:rPr>
                <w:rFonts w:ascii="Arial Nova" w:hAnsi="Arial Nova"/>
                <w:sz w:val="20"/>
                <w:szCs w:val="20"/>
              </w:rPr>
              <w:t>self-ratings</w:t>
            </w:r>
          </w:p>
        </w:tc>
        <w:tc>
          <w:tcPr>
            <w:tcW w:w="833" w:type="dxa"/>
            <w:vAlign w:val="bottom"/>
          </w:tcPr>
          <w:p w14:paraId="13E13131" w14:textId="77777777" w:rsidR="001924ED" w:rsidRPr="00643A43" w:rsidRDefault="001924ED" w:rsidP="00550EEC">
            <w:pPr>
              <w:pStyle w:val="TableParagraph"/>
              <w:spacing w:line="240" w:lineRule="auto"/>
              <w:rPr>
                <w:rFonts w:ascii="Arial Nova" w:hAnsi="Arial Nova"/>
                <w:sz w:val="20"/>
                <w:szCs w:val="20"/>
              </w:rPr>
            </w:pPr>
            <w:r w:rsidRPr="00643A43">
              <w:rPr>
                <w:rFonts w:ascii="Arial Nova" w:hAnsi="Arial Nova"/>
                <w:sz w:val="20"/>
                <w:szCs w:val="20"/>
              </w:rPr>
              <w:t>3</w:t>
            </w:r>
            <w:r w:rsidRPr="00643A43">
              <w:rPr>
                <w:rFonts w:ascii="Arial Nova" w:hAnsi="Arial Nova"/>
                <w:i/>
                <w:sz w:val="20"/>
                <w:szCs w:val="20"/>
              </w:rPr>
              <w:t>.</w:t>
            </w:r>
            <w:r w:rsidRPr="00643A43">
              <w:rPr>
                <w:rFonts w:ascii="Arial Nova" w:hAnsi="Arial Nova"/>
                <w:sz w:val="20"/>
                <w:szCs w:val="20"/>
              </w:rPr>
              <w:t>84</w:t>
            </w:r>
          </w:p>
        </w:tc>
        <w:tc>
          <w:tcPr>
            <w:tcW w:w="1224" w:type="dxa"/>
            <w:vAlign w:val="bottom"/>
          </w:tcPr>
          <w:p w14:paraId="4128D6A1" w14:textId="77777777" w:rsidR="001924ED" w:rsidRPr="00643A43" w:rsidRDefault="001924ED" w:rsidP="00550EEC">
            <w:pPr>
              <w:pStyle w:val="TableParagraph"/>
              <w:spacing w:line="240" w:lineRule="auto"/>
              <w:rPr>
                <w:rFonts w:ascii="Arial Nova" w:hAnsi="Arial Nova"/>
                <w:sz w:val="20"/>
                <w:szCs w:val="20"/>
              </w:rPr>
            </w:pPr>
            <w:r w:rsidRPr="00643A43">
              <w:rPr>
                <w:rFonts w:ascii="Arial Nova" w:hAnsi="Arial Nova"/>
                <w:sz w:val="20"/>
                <w:szCs w:val="20"/>
              </w:rPr>
              <w:t>0</w:t>
            </w:r>
            <w:r w:rsidRPr="00643A43">
              <w:rPr>
                <w:rFonts w:ascii="Arial Nova" w:hAnsi="Arial Nova"/>
                <w:i/>
                <w:sz w:val="20"/>
                <w:szCs w:val="20"/>
              </w:rPr>
              <w:t>.</w:t>
            </w:r>
            <w:r w:rsidRPr="00643A43">
              <w:rPr>
                <w:rFonts w:ascii="Arial Nova" w:hAnsi="Arial Nova"/>
                <w:sz w:val="20"/>
                <w:szCs w:val="20"/>
              </w:rPr>
              <w:t>95</w:t>
            </w:r>
          </w:p>
        </w:tc>
        <w:tc>
          <w:tcPr>
            <w:tcW w:w="1152" w:type="dxa"/>
            <w:vAlign w:val="bottom"/>
          </w:tcPr>
          <w:p w14:paraId="56BEB04F" w14:textId="77777777" w:rsidR="001924ED" w:rsidRPr="00643A43" w:rsidRDefault="001924ED" w:rsidP="00550EEC">
            <w:pPr>
              <w:pStyle w:val="TableParagraph"/>
              <w:spacing w:line="240" w:lineRule="auto"/>
              <w:rPr>
                <w:rFonts w:ascii="Arial Nova" w:hAnsi="Arial Nova"/>
                <w:sz w:val="20"/>
                <w:szCs w:val="20"/>
              </w:rPr>
            </w:pPr>
            <w:r w:rsidRPr="00643A43">
              <w:rPr>
                <w:rFonts w:ascii="Arial Nova" w:hAnsi="Arial Nova"/>
                <w:sz w:val="20"/>
                <w:szCs w:val="20"/>
              </w:rPr>
              <w:t>1</w:t>
            </w:r>
          </w:p>
        </w:tc>
        <w:tc>
          <w:tcPr>
            <w:tcW w:w="1168" w:type="dxa"/>
            <w:vAlign w:val="bottom"/>
          </w:tcPr>
          <w:p w14:paraId="6C7EAE06" w14:textId="3EE19B1E" w:rsidR="001924ED" w:rsidRPr="00643A43" w:rsidRDefault="001924ED" w:rsidP="00550EEC">
            <w:pPr>
              <w:pStyle w:val="TableParagraph"/>
              <w:spacing w:line="240" w:lineRule="auto"/>
              <w:rPr>
                <w:rFonts w:ascii="Arial Nova" w:hAnsi="Arial Nova"/>
                <w:sz w:val="20"/>
                <w:szCs w:val="20"/>
              </w:rPr>
            </w:pPr>
            <w:r w:rsidRPr="00643A43">
              <w:rPr>
                <w:rFonts w:ascii="Arial Nova" w:hAnsi="Arial Nova"/>
                <w:sz w:val="20"/>
                <w:szCs w:val="20"/>
              </w:rPr>
              <w:t>5</w:t>
            </w:r>
          </w:p>
        </w:tc>
        <w:tc>
          <w:tcPr>
            <w:tcW w:w="994" w:type="dxa"/>
            <w:vAlign w:val="bottom"/>
          </w:tcPr>
          <w:p w14:paraId="52E70886" w14:textId="7008AEDA" w:rsidR="001924ED" w:rsidRPr="00643A43" w:rsidRDefault="001924ED" w:rsidP="00550EEC">
            <w:pPr>
              <w:pStyle w:val="TableParagraph"/>
              <w:spacing w:line="240" w:lineRule="auto"/>
              <w:rPr>
                <w:rFonts w:ascii="Arial Nova" w:hAnsi="Arial Nova"/>
                <w:sz w:val="20"/>
                <w:szCs w:val="20"/>
              </w:rPr>
            </w:pPr>
            <w:r w:rsidRPr="00643A43">
              <w:rPr>
                <w:rFonts w:ascii="Arial Nova" w:hAnsi="Arial Nova"/>
                <w:sz w:val="20"/>
                <w:szCs w:val="20"/>
              </w:rPr>
              <w:t>3</w:t>
            </w:r>
          </w:p>
        </w:tc>
        <w:tc>
          <w:tcPr>
            <w:tcW w:w="1111" w:type="dxa"/>
            <w:vAlign w:val="bottom"/>
          </w:tcPr>
          <w:p w14:paraId="043EEFB3" w14:textId="1828E30C" w:rsidR="001924ED" w:rsidRPr="00643A43" w:rsidRDefault="001924ED" w:rsidP="00550EEC">
            <w:pPr>
              <w:pStyle w:val="TableParagraph"/>
              <w:spacing w:line="240" w:lineRule="auto"/>
              <w:rPr>
                <w:rFonts w:ascii="Arial Nova" w:hAnsi="Arial Nova"/>
                <w:sz w:val="20"/>
                <w:szCs w:val="20"/>
              </w:rPr>
            </w:pPr>
            <w:r w:rsidRPr="00643A43">
              <w:rPr>
                <w:rFonts w:ascii="Arial Nova" w:hAnsi="Arial Nova"/>
                <w:sz w:val="20"/>
                <w:szCs w:val="20"/>
              </w:rPr>
              <w:t>5</w:t>
            </w:r>
          </w:p>
        </w:tc>
      </w:tr>
      <w:tr w:rsidR="00643A43" w:rsidRPr="00643A43" w14:paraId="4C698844" w14:textId="77777777" w:rsidTr="001924ED">
        <w:trPr>
          <w:trHeight w:val="144"/>
        </w:trPr>
        <w:tc>
          <w:tcPr>
            <w:tcW w:w="2589" w:type="dxa"/>
            <w:tcBorders>
              <w:bottom w:val="single" w:sz="4" w:space="0" w:color="000000"/>
            </w:tcBorders>
            <w:vAlign w:val="bottom"/>
          </w:tcPr>
          <w:p w14:paraId="62C79867" w14:textId="1F27D280" w:rsidR="001924ED" w:rsidRPr="00643A43" w:rsidRDefault="001924ED" w:rsidP="00550EEC">
            <w:pPr>
              <w:pStyle w:val="TableParagraph"/>
              <w:spacing w:line="240" w:lineRule="auto"/>
              <w:jc w:val="left"/>
              <w:rPr>
                <w:rFonts w:ascii="Arial Nova" w:hAnsi="Arial Nova"/>
                <w:sz w:val="20"/>
                <w:szCs w:val="20"/>
              </w:rPr>
            </w:pPr>
            <w:r w:rsidRPr="00643A43">
              <w:rPr>
                <w:rFonts w:ascii="Arial Nova" w:hAnsi="Arial Nova"/>
                <w:sz w:val="20"/>
                <w:szCs w:val="20"/>
              </w:rPr>
              <w:t>Reputation</w:t>
            </w:r>
            <w:r w:rsidR="00F73A4C" w:rsidRPr="00643A43">
              <w:rPr>
                <w:rFonts w:ascii="Arial Nova" w:hAnsi="Arial Nova"/>
                <w:sz w:val="20"/>
                <w:szCs w:val="20"/>
              </w:rPr>
              <w:t xml:space="preserve"> </w:t>
            </w:r>
            <w:r w:rsidRPr="00643A43">
              <w:rPr>
                <w:rFonts w:ascii="Arial Nova" w:hAnsi="Arial Nova"/>
                <w:sz w:val="20"/>
                <w:szCs w:val="20"/>
              </w:rPr>
              <w:t>self-ratings</w:t>
            </w:r>
          </w:p>
        </w:tc>
        <w:tc>
          <w:tcPr>
            <w:tcW w:w="833" w:type="dxa"/>
            <w:tcBorders>
              <w:bottom w:val="single" w:sz="4" w:space="0" w:color="000000"/>
            </w:tcBorders>
            <w:vAlign w:val="bottom"/>
          </w:tcPr>
          <w:p w14:paraId="1E2E8036" w14:textId="77777777" w:rsidR="001924ED" w:rsidRPr="00643A43" w:rsidRDefault="001924ED" w:rsidP="00550EEC">
            <w:pPr>
              <w:pStyle w:val="TableParagraph"/>
              <w:spacing w:line="240" w:lineRule="auto"/>
              <w:rPr>
                <w:rFonts w:ascii="Arial Nova" w:hAnsi="Arial Nova"/>
                <w:sz w:val="20"/>
                <w:szCs w:val="20"/>
              </w:rPr>
            </w:pPr>
            <w:r w:rsidRPr="00643A43">
              <w:rPr>
                <w:rFonts w:ascii="Arial Nova" w:hAnsi="Arial Nova"/>
                <w:sz w:val="20"/>
                <w:szCs w:val="20"/>
              </w:rPr>
              <w:t>4</w:t>
            </w:r>
            <w:r w:rsidRPr="00643A43">
              <w:rPr>
                <w:rFonts w:ascii="Arial Nova" w:hAnsi="Arial Nova"/>
                <w:i/>
                <w:sz w:val="20"/>
                <w:szCs w:val="20"/>
              </w:rPr>
              <w:t>.</w:t>
            </w:r>
            <w:r w:rsidRPr="00643A43">
              <w:rPr>
                <w:rFonts w:ascii="Arial Nova" w:hAnsi="Arial Nova"/>
                <w:sz w:val="20"/>
                <w:szCs w:val="20"/>
              </w:rPr>
              <w:t>5</w:t>
            </w:r>
          </w:p>
        </w:tc>
        <w:tc>
          <w:tcPr>
            <w:tcW w:w="1224" w:type="dxa"/>
            <w:tcBorders>
              <w:bottom w:val="single" w:sz="4" w:space="0" w:color="000000"/>
            </w:tcBorders>
            <w:vAlign w:val="bottom"/>
          </w:tcPr>
          <w:p w14:paraId="78F95475" w14:textId="77777777" w:rsidR="001924ED" w:rsidRPr="00643A43" w:rsidRDefault="001924ED" w:rsidP="00550EEC">
            <w:pPr>
              <w:pStyle w:val="TableParagraph"/>
              <w:spacing w:line="240" w:lineRule="auto"/>
              <w:rPr>
                <w:rFonts w:ascii="Arial Nova" w:hAnsi="Arial Nova"/>
                <w:sz w:val="20"/>
                <w:szCs w:val="20"/>
              </w:rPr>
            </w:pPr>
            <w:r w:rsidRPr="00643A43">
              <w:rPr>
                <w:rFonts w:ascii="Arial Nova" w:hAnsi="Arial Nova"/>
                <w:sz w:val="20"/>
                <w:szCs w:val="20"/>
              </w:rPr>
              <w:t>0</w:t>
            </w:r>
            <w:r w:rsidRPr="00643A43">
              <w:rPr>
                <w:rFonts w:ascii="Arial Nova" w:hAnsi="Arial Nova"/>
                <w:i/>
                <w:sz w:val="20"/>
                <w:szCs w:val="20"/>
              </w:rPr>
              <w:t>.</w:t>
            </w:r>
            <w:r w:rsidRPr="00643A43">
              <w:rPr>
                <w:rFonts w:ascii="Arial Nova" w:hAnsi="Arial Nova"/>
                <w:sz w:val="20"/>
                <w:szCs w:val="20"/>
              </w:rPr>
              <w:t>69</w:t>
            </w:r>
          </w:p>
        </w:tc>
        <w:tc>
          <w:tcPr>
            <w:tcW w:w="1152" w:type="dxa"/>
            <w:tcBorders>
              <w:bottom w:val="single" w:sz="4" w:space="0" w:color="000000"/>
            </w:tcBorders>
            <w:vAlign w:val="bottom"/>
          </w:tcPr>
          <w:p w14:paraId="1029F93A" w14:textId="77777777" w:rsidR="001924ED" w:rsidRPr="00643A43" w:rsidRDefault="001924ED" w:rsidP="00550EEC">
            <w:pPr>
              <w:pStyle w:val="TableParagraph"/>
              <w:spacing w:line="240" w:lineRule="auto"/>
              <w:rPr>
                <w:rFonts w:ascii="Arial Nova" w:hAnsi="Arial Nova"/>
                <w:sz w:val="20"/>
                <w:szCs w:val="20"/>
              </w:rPr>
            </w:pPr>
            <w:r w:rsidRPr="00643A43">
              <w:rPr>
                <w:rFonts w:ascii="Arial Nova" w:hAnsi="Arial Nova"/>
                <w:sz w:val="20"/>
                <w:szCs w:val="20"/>
              </w:rPr>
              <w:t>2</w:t>
            </w:r>
          </w:p>
        </w:tc>
        <w:tc>
          <w:tcPr>
            <w:tcW w:w="1168" w:type="dxa"/>
            <w:tcBorders>
              <w:bottom w:val="single" w:sz="4" w:space="0" w:color="000000"/>
            </w:tcBorders>
            <w:vAlign w:val="bottom"/>
          </w:tcPr>
          <w:p w14:paraId="354AEF20" w14:textId="739B14F4" w:rsidR="001924ED" w:rsidRPr="00643A43" w:rsidRDefault="001924ED" w:rsidP="00550EEC">
            <w:pPr>
              <w:pStyle w:val="TableParagraph"/>
              <w:spacing w:line="240" w:lineRule="auto"/>
              <w:rPr>
                <w:rFonts w:ascii="Arial Nova" w:hAnsi="Arial Nova"/>
                <w:sz w:val="20"/>
                <w:szCs w:val="20"/>
              </w:rPr>
            </w:pPr>
            <w:r w:rsidRPr="00643A43">
              <w:rPr>
                <w:rFonts w:ascii="Arial Nova" w:hAnsi="Arial Nova"/>
                <w:sz w:val="20"/>
                <w:szCs w:val="20"/>
              </w:rPr>
              <w:t>5</w:t>
            </w:r>
          </w:p>
        </w:tc>
        <w:tc>
          <w:tcPr>
            <w:tcW w:w="994" w:type="dxa"/>
            <w:tcBorders>
              <w:bottom w:val="single" w:sz="4" w:space="0" w:color="000000"/>
            </w:tcBorders>
            <w:vAlign w:val="bottom"/>
          </w:tcPr>
          <w:p w14:paraId="16C47C4A" w14:textId="1F7FCD6D" w:rsidR="001924ED" w:rsidRPr="00643A43" w:rsidRDefault="001924ED" w:rsidP="00550EEC">
            <w:pPr>
              <w:pStyle w:val="TableParagraph"/>
              <w:spacing w:line="240" w:lineRule="auto"/>
              <w:rPr>
                <w:rFonts w:ascii="Arial Nova" w:hAnsi="Arial Nova"/>
                <w:sz w:val="20"/>
                <w:szCs w:val="20"/>
              </w:rPr>
            </w:pPr>
            <w:r w:rsidRPr="00643A43">
              <w:rPr>
                <w:rFonts w:ascii="Arial Nova" w:hAnsi="Arial Nova"/>
                <w:sz w:val="20"/>
                <w:szCs w:val="20"/>
              </w:rPr>
              <w:t>4</w:t>
            </w:r>
          </w:p>
        </w:tc>
        <w:tc>
          <w:tcPr>
            <w:tcW w:w="1111" w:type="dxa"/>
            <w:tcBorders>
              <w:bottom w:val="single" w:sz="4" w:space="0" w:color="000000"/>
            </w:tcBorders>
            <w:vAlign w:val="bottom"/>
          </w:tcPr>
          <w:p w14:paraId="0AE0D84F" w14:textId="04F8A0F3" w:rsidR="001924ED" w:rsidRPr="00643A43" w:rsidRDefault="001924ED" w:rsidP="00550EEC">
            <w:pPr>
              <w:pStyle w:val="TableParagraph"/>
              <w:spacing w:line="240" w:lineRule="auto"/>
              <w:rPr>
                <w:rFonts w:ascii="Arial Nova" w:hAnsi="Arial Nova"/>
                <w:sz w:val="20"/>
                <w:szCs w:val="20"/>
              </w:rPr>
            </w:pPr>
            <w:r w:rsidRPr="00643A43">
              <w:rPr>
                <w:rFonts w:ascii="Arial Nova" w:hAnsi="Arial Nova"/>
                <w:sz w:val="20"/>
                <w:szCs w:val="20"/>
              </w:rPr>
              <w:t>5</w:t>
            </w:r>
          </w:p>
        </w:tc>
      </w:tr>
    </w:tbl>
    <w:p w14:paraId="49BF2CE3" w14:textId="34F1030F" w:rsidR="005139B5" w:rsidRPr="00643A43" w:rsidRDefault="0081249E" w:rsidP="00643A43">
      <w:pPr>
        <w:pStyle w:val="Heading2"/>
        <w:jc w:val="both"/>
        <w:rPr>
          <w:color w:val="auto"/>
        </w:rPr>
      </w:pPr>
      <w:r w:rsidRPr="00643A43">
        <w:rPr>
          <w:color w:val="auto"/>
        </w:rPr>
        <w:t>Reliability</w:t>
      </w:r>
      <w:r w:rsidR="00F73A4C" w:rsidRPr="00643A43">
        <w:rPr>
          <w:color w:val="auto"/>
        </w:rPr>
        <w:t xml:space="preserve"> </w:t>
      </w:r>
      <w:r w:rsidRPr="00643A43">
        <w:rPr>
          <w:color w:val="auto"/>
        </w:rPr>
        <w:t>of</w:t>
      </w:r>
      <w:r w:rsidR="00F73A4C" w:rsidRPr="00643A43">
        <w:rPr>
          <w:color w:val="auto"/>
        </w:rPr>
        <w:t xml:space="preserve"> </w:t>
      </w:r>
      <w:r w:rsidRPr="00643A43">
        <w:rPr>
          <w:color w:val="auto"/>
        </w:rPr>
        <w:t>ratings</w:t>
      </w:r>
    </w:p>
    <w:p w14:paraId="4DF95BE5" w14:textId="2556C40E" w:rsidR="005139B5" w:rsidRPr="00643A43" w:rsidRDefault="0081249E" w:rsidP="00643A43">
      <w:pPr>
        <w:pStyle w:val="1PP"/>
        <w:jc w:val="both"/>
      </w:pPr>
      <w:r w:rsidRPr="00643A43">
        <w:t>In</w:t>
      </w:r>
      <w:r w:rsidR="00F73A4C" w:rsidRPr="00643A43">
        <w:t xml:space="preserve"> </w:t>
      </w:r>
      <w:r w:rsidRPr="00643A43">
        <w:t>this</w:t>
      </w:r>
      <w:r w:rsidR="00F73A4C" w:rsidRPr="00643A43">
        <w:t xml:space="preserve"> </w:t>
      </w:r>
      <w:r w:rsidRPr="00643A43">
        <w:t>section</w:t>
      </w:r>
      <w:r w:rsidR="00F73A4C" w:rsidRPr="00643A43">
        <w:t xml:space="preserve"> </w:t>
      </w:r>
      <w:r w:rsidRPr="00643A43">
        <w:t>we</w:t>
      </w:r>
      <w:r w:rsidR="00F73A4C" w:rsidRPr="00643A43">
        <w:t xml:space="preserve"> </w:t>
      </w:r>
      <w:r w:rsidRPr="00643A43">
        <w:t>test</w:t>
      </w:r>
      <w:r w:rsidR="00F73A4C" w:rsidRPr="00643A43">
        <w:t xml:space="preserve"> </w:t>
      </w:r>
      <w:r w:rsidRPr="00643A43">
        <w:t>whether</w:t>
      </w:r>
      <w:r w:rsidR="00F73A4C" w:rsidRPr="00643A43">
        <w:t xml:space="preserve"> </w:t>
      </w:r>
      <w:r w:rsidRPr="00643A43">
        <w:t>the</w:t>
      </w:r>
      <w:r w:rsidR="00F73A4C" w:rsidRPr="00643A43">
        <w:t xml:space="preserve"> </w:t>
      </w:r>
      <w:r w:rsidRPr="00643A43">
        <w:t>ratings</w:t>
      </w:r>
      <w:r w:rsidR="00F73A4C" w:rsidRPr="00643A43">
        <w:t xml:space="preserve"> </w:t>
      </w:r>
      <w:r w:rsidRPr="00643A43">
        <w:t>are</w:t>
      </w:r>
      <w:r w:rsidR="00F73A4C" w:rsidRPr="00643A43">
        <w:t xml:space="preserve"> </w:t>
      </w:r>
      <w:r w:rsidRPr="00643A43">
        <w:t>actually</w:t>
      </w:r>
      <w:r w:rsidR="00F73A4C" w:rsidRPr="00643A43">
        <w:t xml:space="preserve"> </w:t>
      </w:r>
      <w:r w:rsidRPr="00643A43">
        <w:t>meaningful</w:t>
      </w:r>
      <w:r w:rsidR="00F73A4C" w:rsidRPr="00643A43">
        <w:t xml:space="preserve"> </w:t>
      </w:r>
      <w:r w:rsidRPr="00643A43">
        <w:t>(as</w:t>
      </w:r>
      <w:r w:rsidR="00F73A4C" w:rsidRPr="00643A43">
        <w:t xml:space="preserve"> </w:t>
      </w:r>
      <w:r w:rsidRPr="00643A43">
        <w:t>opposed</w:t>
      </w:r>
      <w:r w:rsidR="00F73A4C" w:rsidRPr="00643A43">
        <w:t xml:space="preserve"> </w:t>
      </w:r>
      <w:r w:rsidRPr="00643A43">
        <w:t>to</w:t>
      </w:r>
      <w:r w:rsidR="00F73A4C" w:rsidRPr="00643A43">
        <w:t xml:space="preserve"> </w:t>
      </w:r>
      <w:r w:rsidRPr="00643A43">
        <w:t>just</w:t>
      </w:r>
      <w:r w:rsidR="00F73A4C" w:rsidRPr="00643A43">
        <w:t xml:space="preserve"> </w:t>
      </w:r>
      <w:r w:rsidRPr="00643A43">
        <w:t>noise).</w:t>
      </w:r>
      <w:r w:rsidR="00F73A4C" w:rsidRPr="00643A43">
        <w:t xml:space="preserve"> </w:t>
      </w:r>
      <w:r w:rsidRPr="00643A43">
        <w:t>To</w:t>
      </w:r>
      <w:r w:rsidR="00F73A4C" w:rsidRPr="00643A43">
        <w:t xml:space="preserve"> </w:t>
      </w:r>
      <w:r w:rsidRPr="00643A43">
        <w:t>do</w:t>
      </w:r>
      <w:r w:rsidR="00F73A4C" w:rsidRPr="00643A43">
        <w:t xml:space="preserve"> </w:t>
      </w:r>
      <w:r w:rsidRPr="00643A43">
        <w:t>so,</w:t>
      </w:r>
      <w:r w:rsidR="00F73A4C" w:rsidRPr="00643A43">
        <w:t xml:space="preserve"> </w:t>
      </w:r>
      <w:r w:rsidRPr="00643A43">
        <w:t>we</w:t>
      </w:r>
      <w:r w:rsidR="00F73A4C" w:rsidRPr="00643A43">
        <w:t xml:space="preserve"> </w:t>
      </w:r>
      <w:r w:rsidRPr="00643A43">
        <w:t>look</w:t>
      </w:r>
      <w:r w:rsidR="00F73A4C" w:rsidRPr="00643A43">
        <w:t xml:space="preserve"> </w:t>
      </w:r>
      <w:r w:rsidRPr="00643A43">
        <w:t>at</w:t>
      </w:r>
      <w:r w:rsidR="00F73A4C" w:rsidRPr="00643A43">
        <w:t xml:space="preserve"> </w:t>
      </w:r>
      <w:r w:rsidRPr="00643A43">
        <w:t>intra-class</w:t>
      </w:r>
      <w:r w:rsidR="00F73A4C" w:rsidRPr="00643A43">
        <w:t xml:space="preserve"> </w:t>
      </w:r>
      <w:r w:rsidRPr="00643A43">
        <w:t>correlation</w:t>
      </w:r>
      <w:r w:rsidR="00F73A4C" w:rsidRPr="00643A43">
        <w:t xml:space="preserve"> </w:t>
      </w:r>
      <w:r w:rsidRPr="00643A43">
        <w:t>(ICC)</w:t>
      </w:r>
      <w:r w:rsidR="00F73A4C" w:rsidRPr="00643A43">
        <w:t xml:space="preserve"> </w:t>
      </w:r>
      <w:r w:rsidRPr="00643A43">
        <w:t>coefficients</w:t>
      </w:r>
      <w:r w:rsidR="00F73A4C" w:rsidRPr="00643A43">
        <w:t xml:space="preserve"> </w:t>
      </w:r>
      <w:r w:rsidRPr="00643A43">
        <w:t>determining</w:t>
      </w:r>
      <w:r w:rsidR="00F73A4C" w:rsidRPr="00643A43">
        <w:t xml:space="preserve"> </w:t>
      </w:r>
      <w:r w:rsidRPr="00643A43">
        <w:t>the</w:t>
      </w:r>
      <w:r w:rsidR="00F73A4C" w:rsidRPr="00643A43">
        <w:t xml:space="preserve"> </w:t>
      </w:r>
      <w:r w:rsidRPr="00643A43">
        <w:t>level</w:t>
      </w:r>
      <w:r w:rsidR="00F73A4C" w:rsidRPr="00643A43">
        <w:t xml:space="preserve"> </w:t>
      </w:r>
      <w:r w:rsidRPr="00643A43">
        <w:t>of</w:t>
      </w:r>
      <w:r w:rsidR="00F73A4C" w:rsidRPr="00643A43">
        <w:t xml:space="preserve"> </w:t>
      </w:r>
      <w:r w:rsidRPr="00643A43">
        <w:t>agreement</w:t>
      </w:r>
      <w:r w:rsidR="00F73A4C" w:rsidRPr="00643A43">
        <w:t xml:space="preserve"> </w:t>
      </w:r>
      <w:r w:rsidRPr="00643A43">
        <w:t>between</w:t>
      </w:r>
      <w:r w:rsidR="00F73A4C" w:rsidRPr="00643A43">
        <w:t xml:space="preserve"> </w:t>
      </w:r>
      <w:r w:rsidRPr="00643A43">
        <w:t>the</w:t>
      </w:r>
      <w:r w:rsidR="00F73A4C" w:rsidRPr="00643A43">
        <w:t xml:space="preserve"> </w:t>
      </w:r>
      <w:r w:rsidRPr="00643A43">
        <w:t>ratings.</w:t>
      </w:r>
      <w:r w:rsidR="00F73A4C" w:rsidRPr="00643A43">
        <w:t xml:space="preserve"> </w:t>
      </w:r>
      <w:r w:rsidRPr="00643A43">
        <w:t>We</w:t>
      </w:r>
      <w:r w:rsidR="00F73A4C" w:rsidRPr="00643A43">
        <w:t xml:space="preserve"> </w:t>
      </w:r>
      <w:r w:rsidRPr="00643A43">
        <w:t>look</w:t>
      </w:r>
      <w:r w:rsidR="00F73A4C" w:rsidRPr="00643A43">
        <w:t xml:space="preserve"> </w:t>
      </w:r>
      <w:r w:rsidRPr="00643A43">
        <w:t>at</w:t>
      </w:r>
      <w:r w:rsidR="00F73A4C" w:rsidRPr="00643A43">
        <w:t xml:space="preserve"> </w:t>
      </w:r>
      <w:r w:rsidRPr="00643A43">
        <w:t>both</w:t>
      </w:r>
      <w:r w:rsidR="00F73A4C" w:rsidRPr="00643A43">
        <w:t xml:space="preserve"> </w:t>
      </w:r>
      <w:r w:rsidRPr="00643A43">
        <w:t>inter-rater</w:t>
      </w:r>
      <w:r w:rsidR="00F73A4C" w:rsidRPr="00643A43">
        <w:t xml:space="preserve"> </w:t>
      </w:r>
      <w:r w:rsidRPr="00643A43">
        <w:t>agreement</w:t>
      </w:r>
      <w:r w:rsidR="00F73A4C" w:rsidRPr="00643A43">
        <w:t xml:space="preserve"> </w:t>
      </w:r>
      <w:r w:rsidRPr="00643A43">
        <w:t>and</w:t>
      </w:r>
      <w:r w:rsidR="00F73A4C" w:rsidRPr="00643A43">
        <w:t xml:space="preserve"> </w:t>
      </w:r>
      <w:r w:rsidRPr="00643A43">
        <w:t>intra-rater</w:t>
      </w:r>
      <w:r w:rsidR="00F73A4C" w:rsidRPr="00643A43">
        <w:t xml:space="preserve"> </w:t>
      </w:r>
      <w:r w:rsidRPr="00643A43">
        <w:t>agreement</w:t>
      </w:r>
      <w:r w:rsidR="00F73A4C" w:rsidRPr="00643A43">
        <w:t xml:space="preserve"> </w:t>
      </w:r>
      <w:r w:rsidRPr="00643A43">
        <w:t>(</w:t>
      </w:r>
      <w:proofErr w:type="spellStart"/>
      <w:r w:rsidR="006B0D07" w:rsidRPr="00643A43">
        <w:fldChar w:fldCharType="begin"/>
      </w:r>
      <w:r w:rsidR="006B0D07" w:rsidRPr="00643A43">
        <w:instrText xml:space="preserve"> HYPERLINK \l "_bookmark36" </w:instrText>
      </w:r>
      <w:r w:rsidR="006B0D07" w:rsidRPr="00643A43">
        <w:fldChar w:fldCharType="separate"/>
      </w:r>
      <w:r w:rsidRPr="00643A43">
        <w:t>Gwet</w:t>
      </w:r>
      <w:proofErr w:type="spellEnd"/>
      <w:r w:rsidR="006B0D07" w:rsidRPr="00643A43">
        <w:fldChar w:fldCharType="end"/>
      </w:r>
      <w:r w:rsidRPr="00643A43">
        <w:t>,</w:t>
      </w:r>
      <w:r w:rsidR="00F73A4C" w:rsidRPr="00643A43">
        <w:t xml:space="preserve"> </w:t>
      </w:r>
      <w:hyperlink w:anchor="_bookmark36" w:history="1">
        <w:r w:rsidRPr="00643A43">
          <w:t>2014</w:t>
        </w:r>
      </w:hyperlink>
      <w:r w:rsidRPr="00643A43">
        <w:t>).</w:t>
      </w:r>
      <w:r w:rsidR="00F73A4C" w:rsidRPr="00643A43">
        <w:t xml:space="preserve"> </w:t>
      </w:r>
      <w:r w:rsidRPr="00643A43">
        <w:t>Inter-rater</w:t>
      </w:r>
      <w:r w:rsidR="00F73A4C" w:rsidRPr="00643A43">
        <w:t xml:space="preserve"> </w:t>
      </w:r>
      <w:r w:rsidRPr="00643A43">
        <w:t>agreement</w:t>
      </w:r>
      <w:r w:rsidR="00F73A4C" w:rsidRPr="00643A43">
        <w:t xml:space="preserve"> </w:t>
      </w:r>
      <w:r w:rsidRPr="00643A43">
        <w:t>looks</w:t>
      </w:r>
      <w:r w:rsidR="00F73A4C" w:rsidRPr="00643A43">
        <w:t xml:space="preserve"> </w:t>
      </w:r>
      <w:r w:rsidRPr="00643A43">
        <w:t>at</w:t>
      </w:r>
      <w:r w:rsidR="00F73A4C" w:rsidRPr="00643A43">
        <w:t xml:space="preserve"> </w:t>
      </w:r>
      <w:r w:rsidRPr="00643A43">
        <w:t>the</w:t>
      </w:r>
      <w:r w:rsidR="00F73A4C" w:rsidRPr="00643A43">
        <w:t xml:space="preserve"> </w:t>
      </w:r>
      <w:r w:rsidRPr="00643A43">
        <w:t>correlation</w:t>
      </w:r>
      <w:r w:rsidR="00F73A4C" w:rsidRPr="00643A43">
        <w:t xml:space="preserve"> </w:t>
      </w:r>
      <w:r w:rsidRPr="00643A43">
        <w:t>between</w:t>
      </w:r>
      <w:r w:rsidR="00F73A4C" w:rsidRPr="00643A43">
        <w:t xml:space="preserve"> </w:t>
      </w:r>
      <w:r w:rsidRPr="00643A43">
        <w:t>ratings</w:t>
      </w:r>
      <w:r w:rsidR="00F73A4C" w:rsidRPr="00643A43">
        <w:t xml:space="preserve"> </w:t>
      </w:r>
      <w:r w:rsidRPr="00643A43">
        <w:t>given</w:t>
      </w:r>
      <w:r w:rsidR="00F73A4C" w:rsidRPr="00643A43">
        <w:t xml:space="preserve"> </w:t>
      </w:r>
      <w:r w:rsidRPr="00643A43">
        <w:t>by</w:t>
      </w:r>
      <w:r w:rsidR="00F73A4C" w:rsidRPr="00643A43">
        <w:t xml:space="preserve"> </w:t>
      </w:r>
      <w:r w:rsidRPr="00643A43">
        <w:t>different</w:t>
      </w:r>
      <w:r w:rsidR="00F73A4C" w:rsidRPr="00643A43">
        <w:t xml:space="preserve"> </w:t>
      </w:r>
      <w:r w:rsidRPr="00643A43">
        <w:t>farmers</w:t>
      </w:r>
      <w:r w:rsidR="00F73A4C" w:rsidRPr="00643A43">
        <w:t xml:space="preserve"> </w:t>
      </w:r>
      <w:r w:rsidRPr="00643A43">
        <w:t>to</w:t>
      </w:r>
      <w:r w:rsidR="00F73A4C" w:rsidRPr="00643A43">
        <w:t xml:space="preserve"> </w:t>
      </w:r>
      <w:r w:rsidRPr="00643A43">
        <w:t>a</w:t>
      </w:r>
      <w:r w:rsidR="00F73A4C" w:rsidRPr="00643A43">
        <w:t xml:space="preserve"> </w:t>
      </w:r>
      <w:r w:rsidRPr="00643A43">
        <w:t>single</w:t>
      </w:r>
      <w:r w:rsidR="00F73A4C" w:rsidRPr="00643A43">
        <w:t xml:space="preserve"> </w:t>
      </w:r>
      <w:r w:rsidRPr="00643A43">
        <w:t>actor,</w:t>
      </w:r>
      <w:r w:rsidR="00F73A4C" w:rsidRPr="00643A43">
        <w:t xml:space="preserve"> </w:t>
      </w:r>
      <w:r w:rsidRPr="00643A43">
        <w:t>while</w:t>
      </w:r>
      <w:r w:rsidR="00F73A4C" w:rsidRPr="00643A43">
        <w:t xml:space="preserve"> </w:t>
      </w:r>
      <w:r w:rsidRPr="00643A43">
        <w:t>intra-rater</w:t>
      </w:r>
      <w:r w:rsidR="00F73A4C" w:rsidRPr="00643A43">
        <w:t xml:space="preserve"> </w:t>
      </w:r>
      <w:r w:rsidRPr="00643A43">
        <w:t>agreement</w:t>
      </w:r>
      <w:r w:rsidR="00F73A4C" w:rsidRPr="00643A43">
        <w:t xml:space="preserve"> </w:t>
      </w:r>
      <w:r w:rsidRPr="00643A43">
        <w:t>is</w:t>
      </w:r>
      <w:r w:rsidR="00F73A4C" w:rsidRPr="00643A43">
        <w:t xml:space="preserve"> </w:t>
      </w:r>
      <w:r w:rsidRPr="00643A43">
        <w:t>judged</w:t>
      </w:r>
      <w:r w:rsidR="00F73A4C" w:rsidRPr="00643A43">
        <w:t xml:space="preserve"> </w:t>
      </w:r>
      <w:r w:rsidRPr="00643A43">
        <w:t>by</w:t>
      </w:r>
      <w:r w:rsidR="00F73A4C" w:rsidRPr="00643A43">
        <w:t xml:space="preserve"> </w:t>
      </w:r>
      <w:r w:rsidRPr="00643A43">
        <w:t>the</w:t>
      </w:r>
      <w:r w:rsidR="00F73A4C" w:rsidRPr="00643A43">
        <w:t xml:space="preserve"> </w:t>
      </w:r>
      <w:r w:rsidRPr="00643A43">
        <w:t>correlation</w:t>
      </w:r>
      <w:r w:rsidR="00F73A4C" w:rsidRPr="00643A43">
        <w:t xml:space="preserve"> </w:t>
      </w:r>
      <w:r w:rsidRPr="00643A43">
        <w:t>between</w:t>
      </w:r>
      <w:r w:rsidR="00F73A4C" w:rsidRPr="00643A43">
        <w:t xml:space="preserve"> </w:t>
      </w:r>
      <w:r w:rsidRPr="00643A43">
        <w:t>ratings</w:t>
      </w:r>
      <w:r w:rsidR="00F73A4C" w:rsidRPr="00643A43">
        <w:t xml:space="preserve"> </w:t>
      </w:r>
      <w:r w:rsidRPr="00643A43">
        <w:t>received</w:t>
      </w:r>
      <w:r w:rsidR="00F73A4C" w:rsidRPr="00643A43">
        <w:t xml:space="preserve"> </w:t>
      </w:r>
      <w:r w:rsidRPr="00643A43">
        <w:t>by</w:t>
      </w:r>
      <w:r w:rsidR="00F73A4C" w:rsidRPr="00643A43">
        <w:t xml:space="preserve"> </w:t>
      </w:r>
      <w:r w:rsidRPr="00643A43">
        <w:t>different</w:t>
      </w:r>
      <w:r w:rsidR="00F73A4C" w:rsidRPr="00643A43">
        <w:t xml:space="preserve"> </w:t>
      </w:r>
      <w:r w:rsidRPr="00643A43">
        <w:t>actors</w:t>
      </w:r>
      <w:r w:rsidR="00F73A4C" w:rsidRPr="00643A43">
        <w:t xml:space="preserve"> </w:t>
      </w:r>
      <w:r w:rsidRPr="00643A43">
        <w:t>from</w:t>
      </w:r>
      <w:r w:rsidR="00F73A4C" w:rsidRPr="00643A43">
        <w:t xml:space="preserve"> </w:t>
      </w:r>
      <w:r w:rsidRPr="00643A43">
        <w:t>a</w:t>
      </w:r>
      <w:r w:rsidR="00F73A4C" w:rsidRPr="00643A43">
        <w:t xml:space="preserve"> </w:t>
      </w:r>
      <w:r w:rsidRPr="00643A43">
        <w:t>single</w:t>
      </w:r>
      <w:r w:rsidR="00F73A4C" w:rsidRPr="00643A43">
        <w:t xml:space="preserve"> </w:t>
      </w:r>
      <w:r w:rsidRPr="00643A43">
        <w:t>farmer.</w:t>
      </w:r>
      <w:r w:rsidR="00F73A4C" w:rsidRPr="00643A43">
        <w:t xml:space="preserve"> </w:t>
      </w:r>
      <w:r w:rsidRPr="00643A43">
        <w:t>Intra-class</w:t>
      </w:r>
      <w:r w:rsidR="00F73A4C" w:rsidRPr="00643A43">
        <w:t xml:space="preserve"> </w:t>
      </w:r>
      <w:r w:rsidRPr="00643A43">
        <w:t>correlation</w:t>
      </w:r>
      <w:r w:rsidR="00F73A4C" w:rsidRPr="00643A43">
        <w:t xml:space="preserve"> </w:t>
      </w:r>
      <w:r w:rsidRPr="00643A43">
        <w:t>coefficients</w:t>
      </w:r>
      <w:r w:rsidR="00F73A4C" w:rsidRPr="00643A43">
        <w:t xml:space="preserve"> </w:t>
      </w:r>
      <w:r w:rsidRPr="00643A43">
        <w:t>range</w:t>
      </w:r>
      <w:r w:rsidR="00F73A4C" w:rsidRPr="00643A43">
        <w:t xml:space="preserve"> </w:t>
      </w:r>
      <w:r w:rsidRPr="00643A43">
        <w:t>between</w:t>
      </w:r>
      <w:r w:rsidR="00F73A4C" w:rsidRPr="00643A43">
        <w:t xml:space="preserve"> </w:t>
      </w:r>
      <w:r w:rsidRPr="00643A43">
        <w:t>zero</w:t>
      </w:r>
      <w:r w:rsidR="00F73A4C" w:rsidRPr="00643A43">
        <w:t xml:space="preserve"> </w:t>
      </w:r>
      <w:r w:rsidRPr="00643A43">
        <w:t>and</w:t>
      </w:r>
      <w:r w:rsidR="00F73A4C" w:rsidRPr="00643A43">
        <w:t xml:space="preserve"> </w:t>
      </w:r>
      <w:r w:rsidRPr="00643A43">
        <w:t>one,</w:t>
      </w:r>
      <w:r w:rsidR="00F73A4C" w:rsidRPr="00643A43">
        <w:t xml:space="preserve"> </w:t>
      </w:r>
      <w:r w:rsidRPr="00643A43">
        <w:t>with</w:t>
      </w:r>
      <w:r w:rsidR="00F73A4C" w:rsidRPr="00643A43">
        <w:t xml:space="preserve"> </w:t>
      </w:r>
      <w:r w:rsidRPr="00643A43">
        <w:t>zero</w:t>
      </w:r>
      <w:r w:rsidR="00F73A4C" w:rsidRPr="00643A43">
        <w:t xml:space="preserve"> </w:t>
      </w:r>
      <w:r w:rsidRPr="00643A43">
        <w:t>being</w:t>
      </w:r>
      <w:r w:rsidR="00F73A4C" w:rsidRPr="00643A43">
        <w:t xml:space="preserve"> </w:t>
      </w:r>
      <w:r w:rsidRPr="00643A43">
        <w:t>low</w:t>
      </w:r>
      <w:r w:rsidR="00F73A4C" w:rsidRPr="00643A43">
        <w:t xml:space="preserve"> </w:t>
      </w:r>
      <w:r w:rsidRPr="00643A43">
        <w:t>agreement</w:t>
      </w:r>
      <w:r w:rsidR="00F73A4C" w:rsidRPr="00643A43">
        <w:t xml:space="preserve"> </w:t>
      </w:r>
      <w:r w:rsidRPr="00643A43">
        <w:t>and</w:t>
      </w:r>
      <w:r w:rsidR="00F73A4C" w:rsidRPr="00643A43">
        <w:t xml:space="preserve"> </w:t>
      </w:r>
      <w:r w:rsidRPr="00643A43">
        <w:t>one</w:t>
      </w:r>
      <w:r w:rsidR="00F73A4C" w:rsidRPr="00643A43">
        <w:t xml:space="preserve"> </w:t>
      </w:r>
      <w:r w:rsidRPr="00643A43">
        <w:t>being</w:t>
      </w:r>
      <w:r w:rsidR="00F73A4C" w:rsidRPr="00643A43">
        <w:t xml:space="preserve"> </w:t>
      </w:r>
      <w:r w:rsidRPr="00643A43">
        <w:t>total</w:t>
      </w:r>
      <w:r w:rsidR="00F73A4C" w:rsidRPr="00643A43">
        <w:t xml:space="preserve"> </w:t>
      </w:r>
      <w:r w:rsidRPr="00643A43">
        <w:t>agreement.</w:t>
      </w:r>
      <w:r w:rsidR="00F73A4C" w:rsidRPr="00643A43">
        <w:t xml:space="preserve"> </w:t>
      </w:r>
      <w:r w:rsidRPr="00643A43">
        <w:t>Only</w:t>
      </w:r>
      <w:r w:rsidR="00F73A4C" w:rsidRPr="00643A43">
        <w:t xml:space="preserve"> </w:t>
      </w:r>
      <w:r w:rsidRPr="00643A43">
        <w:t>farmers</w:t>
      </w:r>
      <w:r w:rsidR="00F73A4C" w:rsidRPr="00643A43">
        <w:t xml:space="preserve"> </w:t>
      </w:r>
      <w:r w:rsidRPr="00643A43">
        <w:t>who</w:t>
      </w:r>
      <w:r w:rsidR="00F73A4C" w:rsidRPr="00643A43">
        <w:t xml:space="preserve"> </w:t>
      </w:r>
      <w:r w:rsidRPr="00643A43">
        <w:t>rated</w:t>
      </w:r>
      <w:r w:rsidR="00F73A4C" w:rsidRPr="00643A43">
        <w:t xml:space="preserve"> </w:t>
      </w:r>
      <w:r w:rsidRPr="00643A43">
        <w:t>more</w:t>
      </w:r>
      <w:r w:rsidR="00F73A4C" w:rsidRPr="00643A43">
        <w:t xml:space="preserve"> </w:t>
      </w:r>
      <w:r w:rsidRPr="00643A43">
        <w:t>than</w:t>
      </w:r>
      <w:r w:rsidR="00F73A4C" w:rsidRPr="00643A43">
        <w:t xml:space="preserve"> </w:t>
      </w:r>
      <w:r w:rsidRPr="00643A43">
        <w:t>6</w:t>
      </w:r>
      <w:r w:rsidR="00F73A4C" w:rsidRPr="00643A43">
        <w:t xml:space="preserve"> </w:t>
      </w:r>
      <w:r w:rsidRPr="00643A43">
        <w:t>times</w:t>
      </w:r>
      <w:r w:rsidR="00F73A4C" w:rsidRPr="00643A43">
        <w:t xml:space="preserve"> </w:t>
      </w:r>
      <w:r w:rsidRPr="00643A43">
        <w:t>are</w:t>
      </w:r>
      <w:r w:rsidR="00F73A4C" w:rsidRPr="00643A43">
        <w:t xml:space="preserve"> </w:t>
      </w:r>
      <w:r w:rsidRPr="00643A43">
        <w:t>considered</w:t>
      </w:r>
      <w:r w:rsidR="00F73A4C" w:rsidRPr="00643A43">
        <w:t xml:space="preserve"> </w:t>
      </w:r>
      <w:r w:rsidRPr="00643A43">
        <w:t>for</w:t>
      </w:r>
      <w:r w:rsidR="00F73A4C" w:rsidRPr="00643A43">
        <w:t xml:space="preserve"> </w:t>
      </w:r>
      <w:r w:rsidRPr="00643A43">
        <w:t>this</w:t>
      </w:r>
      <w:r w:rsidR="00F73A4C" w:rsidRPr="00643A43">
        <w:t xml:space="preserve"> </w:t>
      </w:r>
      <w:r w:rsidRPr="00643A43">
        <w:t>analysis.</w:t>
      </w:r>
    </w:p>
    <w:p w14:paraId="72474EC8" w14:textId="4D56D51C" w:rsidR="005139B5" w:rsidRPr="00643A43" w:rsidRDefault="0081249E" w:rsidP="00643A43">
      <w:pPr>
        <w:pStyle w:val="1PP"/>
        <w:jc w:val="both"/>
      </w:pPr>
      <w:r w:rsidRPr="00643A43">
        <w:t>Table</w:t>
      </w:r>
      <w:r w:rsidR="00F73A4C" w:rsidRPr="00643A43">
        <w:t xml:space="preserve"> </w:t>
      </w:r>
      <w:hyperlink w:anchor="_bookmark73" w:history="1">
        <w:r w:rsidRPr="00643A43">
          <w:t>3</w:t>
        </w:r>
      </w:hyperlink>
      <w:r w:rsidR="00F73A4C" w:rsidRPr="00643A43">
        <w:t xml:space="preserve"> </w:t>
      </w:r>
      <w:r w:rsidRPr="00643A43">
        <w:t>presents</w:t>
      </w:r>
      <w:r w:rsidR="00F73A4C" w:rsidRPr="00643A43">
        <w:t xml:space="preserve"> </w:t>
      </w:r>
      <w:r w:rsidRPr="00643A43">
        <w:t>the</w:t>
      </w:r>
      <w:r w:rsidR="00F73A4C" w:rsidRPr="00643A43">
        <w:t xml:space="preserve"> </w:t>
      </w:r>
      <w:r w:rsidRPr="00643A43">
        <w:t>results</w:t>
      </w:r>
      <w:r w:rsidR="00F73A4C" w:rsidRPr="00643A43">
        <w:t xml:space="preserve"> </w:t>
      </w:r>
      <w:r w:rsidRPr="00643A43">
        <w:t>for</w:t>
      </w:r>
      <w:r w:rsidR="00F73A4C" w:rsidRPr="00643A43">
        <w:t xml:space="preserve"> </w:t>
      </w:r>
      <w:r w:rsidRPr="00643A43">
        <w:t>the</w:t>
      </w:r>
      <w:r w:rsidR="00F73A4C" w:rsidRPr="00643A43">
        <w:t xml:space="preserve"> </w:t>
      </w:r>
      <w:r w:rsidRPr="00643A43">
        <w:t>ICC</w:t>
      </w:r>
      <w:r w:rsidR="00F73A4C" w:rsidRPr="00643A43">
        <w:t xml:space="preserve"> </w:t>
      </w:r>
      <w:r w:rsidRPr="00643A43">
        <w:t>analysis.</w:t>
      </w:r>
      <w:r w:rsidR="00F73A4C" w:rsidRPr="00643A43">
        <w:t xml:space="preserve"> </w:t>
      </w:r>
      <w:r w:rsidRPr="00643A43">
        <w:t>In</w:t>
      </w:r>
      <w:r w:rsidR="00F73A4C" w:rsidRPr="00643A43">
        <w:t xml:space="preserve"> </w:t>
      </w:r>
      <w:r w:rsidRPr="00643A43">
        <w:t>the</w:t>
      </w:r>
      <w:r w:rsidR="00F73A4C" w:rsidRPr="00643A43">
        <w:t xml:space="preserve"> </w:t>
      </w:r>
      <w:r w:rsidRPr="00643A43">
        <w:t>left</w:t>
      </w:r>
      <w:r w:rsidR="00F73A4C" w:rsidRPr="00643A43">
        <w:t xml:space="preserve"> </w:t>
      </w:r>
      <w:r w:rsidRPr="00643A43">
        <w:t>panel,</w:t>
      </w:r>
      <w:r w:rsidR="00F73A4C" w:rsidRPr="00643A43">
        <w:t xml:space="preserve"> </w:t>
      </w:r>
      <w:r w:rsidRPr="00643A43">
        <w:t>results</w:t>
      </w:r>
      <w:r w:rsidR="00F73A4C" w:rsidRPr="00643A43">
        <w:t xml:space="preserve"> </w:t>
      </w:r>
      <w:r w:rsidRPr="00643A43">
        <w:t>for</w:t>
      </w:r>
      <w:r w:rsidR="00F73A4C" w:rsidRPr="00643A43">
        <w:t xml:space="preserve"> </w:t>
      </w:r>
      <w:r w:rsidRPr="00643A43">
        <w:t>inter-rater</w:t>
      </w:r>
      <w:r w:rsidR="00F73A4C" w:rsidRPr="00643A43">
        <w:t xml:space="preserve"> </w:t>
      </w:r>
      <w:r w:rsidRPr="00643A43">
        <w:t>agreement</w:t>
      </w:r>
      <w:r w:rsidR="00F73A4C" w:rsidRPr="00643A43">
        <w:t xml:space="preserve"> </w:t>
      </w:r>
      <w:r w:rsidRPr="00643A43">
        <w:t>are</w:t>
      </w:r>
      <w:r w:rsidR="00F73A4C" w:rsidRPr="00643A43">
        <w:t xml:space="preserve"> </w:t>
      </w:r>
      <w:r w:rsidRPr="00643A43">
        <w:t>shown.</w:t>
      </w:r>
      <w:r w:rsidR="00F73A4C" w:rsidRPr="00643A43">
        <w:t xml:space="preserve"> </w:t>
      </w:r>
      <w:r w:rsidRPr="00643A43">
        <w:t>Judged</w:t>
      </w:r>
      <w:r w:rsidR="00F73A4C" w:rsidRPr="00643A43">
        <w:t xml:space="preserve"> </w:t>
      </w:r>
      <w:r w:rsidRPr="00643A43">
        <w:t>by</w:t>
      </w:r>
      <w:r w:rsidR="00F73A4C" w:rsidRPr="00643A43">
        <w:t xml:space="preserve"> </w:t>
      </w:r>
      <w:r w:rsidRPr="00643A43">
        <w:t>average</w:t>
      </w:r>
      <w:r w:rsidR="00F73A4C" w:rsidRPr="00643A43">
        <w:t xml:space="preserve"> </w:t>
      </w:r>
      <w:r w:rsidRPr="00643A43">
        <w:t>ratings,</w:t>
      </w:r>
      <w:r w:rsidR="00F73A4C" w:rsidRPr="00643A43">
        <w:t xml:space="preserve"> </w:t>
      </w:r>
      <w:r w:rsidRPr="00643A43">
        <w:t>farmer</w:t>
      </w:r>
      <w:r w:rsidR="00F73A4C" w:rsidRPr="00643A43">
        <w:t xml:space="preserve"> </w:t>
      </w:r>
      <w:r w:rsidRPr="00643A43">
        <w:t>rate</w:t>
      </w:r>
      <w:r w:rsidR="00F73A4C" w:rsidRPr="00643A43">
        <w:t xml:space="preserve"> </w:t>
      </w:r>
      <w:r w:rsidRPr="00643A43">
        <w:t>fairly</w:t>
      </w:r>
      <w:r w:rsidR="00F73A4C" w:rsidRPr="00643A43">
        <w:t xml:space="preserve"> </w:t>
      </w:r>
      <w:r w:rsidRPr="00643A43">
        <w:t>consistent</w:t>
      </w:r>
      <w:r w:rsidR="00F73A4C" w:rsidRPr="00643A43">
        <w:t xml:space="preserve"> </w:t>
      </w:r>
      <w:r w:rsidRPr="00643A43">
        <w:t>within</w:t>
      </w:r>
      <w:r w:rsidR="00F73A4C" w:rsidRPr="00643A43">
        <w:t xml:space="preserve"> </w:t>
      </w:r>
      <w:r w:rsidRPr="00643A43">
        <w:t>actors.</w:t>
      </w:r>
      <w:r w:rsidR="00F73A4C" w:rsidRPr="00643A43">
        <w:t xml:space="preserve"> </w:t>
      </w:r>
      <w:r w:rsidRPr="00643A43">
        <w:t>However,</w:t>
      </w:r>
      <w:r w:rsidR="00F73A4C" w:rsidRPr="00643A43">
        <w:t xml:space="preserve"> </w:t>
      </w:r>
      <w:r w:rsidRPr="00643A43">
        <w:t>farmers</w:t>
      </w:r>
      <w:r w:rsidR="00F73A4C" w:rsidRPr="00643A43">
        <w:t xml:space="preserve"> </w:t>
      </w:r>
      <w:r w:rsidRPr="00643A43">
        <w:t>disagree</w:t>
      </w:r>
      <w:r w:rsidR="00F73A4C" w:rsidRPr="00643A43">
        <w:t xml:space="preserve"> </w:t>
      </w:r>
      <w:r w:rsidRPr="00643A43">
        <w:t>more</w:t>
      </w:r>
      <w:r w:rsidR="00F73A4C" w:rsidRPr="00643A43">
        <w:t xml:space="preserve"> </w:t>
      </w:r>
      <w:r w:rsidRPr="00643A43">
        <w:t>with</w:t>
      </w:r>
      <w:r w:rsidR="00F73A4C" w:rsidRPr="00643A43">
        <w:t xml:space="preserve"> </w:t>
      </w:r>
      <w:r w:rsidRPr="00643A43">
        <w:t>each</w:t>
      </w:r>
      <w:r w:rsidR="00F73A4C" w:rsidRPr="00643A43">
        <w:t xml:space="preserve"> </w:t>
      </w:r>
      <w:r w:rsidRPr="00643A43">
        <w:t>other</w:t>
      </w:r>
      <w:r w:rsidR="00F73A4C" w:rsidRPr="00643A43">
        <w:t xml:space="preserve"> </w:t>
      </w:r>
      <w:r w:rsidRPr="00643A43">
        <w:t>when</w:t>
      </w:r>
      <w:r w:rsidR="00F73A4C" w:rsidRPr="00643A43">
        <w:t xml:space="preserve"> </w:t>
      </w:r>
      <w:r w:rsidRPr="00643A43">
        <w:t>quality</w:t>
      </w:r>
      <w:r w:rsidR="00F73A4C" w:rsidRPr="00643A43">
        <w:t xml:space="preserve"> </w:t>
      </w:r>
      <w:r w:rsidRPr="00643A43">
        <w:t>is</w:t>
      </w:r>
      <w:r w:rsidR="00F73A4C" w:rsidRPr="00643A43">
        <w:t xml:space="preserve"> </w:t>
      </w:r>
      <w:r w:rsidRPr="00643A43">
        <w:t>assessed,</w:t>
      </w:r>
      <w:r w:rsidR="00F73A4C" w:rsidRPr="00643A43">
        <w:t xml:space="preserve"> </w:t>
      </w:r>
      <w:r w:rsidRPr="00643A43">
        <w:t>or</w:t>
      </w:r>
      <w:r w:rsidR="00F73A4C" w:rsidRPr="00643A43">
        <w:t xml:space="preserve"> </w:t>
      </w:r>
      <w:r w:rsidRPr="00643A43">
        <w:t>when</w:t>
      </w:r>
      <w:r w:rsidR="00F73A4C" w:rsidRPr="00643A43">
        <w:t xml:space="preserve"> </w:t>
      </w:r>
      <w:r w:rsidRPr="00643A43">
        <w:t>reputation</w:t>
      </w:r>
      <w:r w:rsidR="00F73A4C" w:rsidRPr="00643A43">
        <w:t xml:space="preserve"> </w:t>
      </w:r>
      <w:r w:rsidRPr="00643A43">
        <w:t>needs</w:t>
      </w:r>
      <w:r w:rsidR="00F73A4C" w:rsidRPr="00643A43">
        <w:t xml:space="preserve"> </w:t>
      </w:r>
      <w:r w:rsidRPr="00643A43">
        <w:t>to</w:t>
      </w:r>
      <w:r w:rsidR="00F73A4C" w:rsidRPr="00643A43">
        <w:t xml:space="preserve"> </w:t>
      </w:r>
      <w:r w:rsidRPr="00643A43">
        <w:t>be</w:t>
      </w:r>
      <w:r w:rsidR="00F73A4C" w:rsidRPr="00643A43">
        <w:t xml:space="preserve"> </w:t>
      </w:r>
      <w:r w:rsidRPr="00643A43">
        <w:t>rated.</w:t>
      </w:r>
      <w:r w:rsidR="00F73A4C" w:rsidRPr="00643A43">
        <w:t xml:space="preserve"> </w:t>
      </w:r>
      <w:r w:rsidRPr="00643A43">
        <w:t>This</w:t>
      </w:r>
      <w:r w:rsidR="00F73A4C" w:rsidRPr="00643A43">
        <w:t xml:space="preserve"> </w:t>
      </w:r>
      <w:r w:rsidRPr="00643A43">
        <w:t>is</w:t>
      </w:r>
      <w:r w:rsidR="00F73A4C" w:rsidRPr="00643A43">
        <w:t xml:space="preserve"> </w:t>
      </w:r>
      <w:r w:rsidRPr="00643A43">
        <w:t>expected,</w:t>
      </w:r>
      <w:r w:rsidR="00F73A4C" w:rsidRPr="00643A43">
        <w:t xml:space="preserve"> </w:t>
      </w:r>
      <w:r w:rsidRPr="00643A43">
        <w:t>as</w:t>
      </w:r>
      <w:r w:rsidR="00F73A4C" w:rsidRPr="00643A43">
        <w:t xml:space="preserve"> </w:t>
      </w:r>
      <w:r w:rsidRPr="00643A43">
        <w:t>location</w:t>
      </w:r>
      <w:r w:rsidR="00F73A4C" w:rsidRPr="00643A43">
        <w:t xml:space="preserve"> </w:t>
      </w:r>
      <w:r w:rsidRPr="00643A43">
        <w:t>and</w:t>
      </w:r>
      <w:r w:rsidR="00F73A4C" w:rsidRPr="00643A43">
        <w:t xml:space="preserve"> </w:t>
      </w:r>
      <w:r w:rsidRPr="00643A43">
        <w:t>prices</w:t>
      </w:r>
      <w:r w:rsidR="00F73A4C" w:rsidRPr="00643A43">
        <w:t xml:space="preserve"> </w:t>
      </w:r>
      <w:r w:rsidRPr="00643A43">
        <w:t>are</w:t>
      </w:r>
      <w:r w:rsidR="00F73A4C" w:rsidRPr="00643A43">
        <w:t xml:space="preserve"> </w:t>
      </w:r>
      <w:r w:rsidRPr="00643A43">
        <w:t>observable</w:t>
      </w:r>
      <w:r w:rsidR="00F73A4C" w:rsidRPr="00643A43">
        <w:t xml:space="preserve"> </w:t>
      </w:r>
      <w:r w:rsidRPr="00643A43">
        <w:t>factors</w:t>
      </w:r>
      <w:r w:rsidR="00F73A4C" w:rsidRPr="00643A43">
        <w:t xml:space="preserve"> </w:t>
      </w:r>
      <w:r w:rsidRPr="00643A43">
        <w:t>and</w:t>
      </w:r>
      <w:r w:rsidR="00F73A4C" w:rsidRPr="00643A43">
        <w:t xml:space="preserve"> </w:t>
      </w:r>
      <w:r w:rsidRPr="00643A43">
        <w:t>hence,</w:t>
      </w:r>
      <w:r w:rsidR="00F73A4C" w:rsidRPr="00643A43">
        <w:t xml:space="preserve"> </w:t>
      </w:r>
      <w:r w:rsidRPr="00643A43">
        <w:t>ratings</w:t>
      </w:r>
      <w:r w:rsidR="00F73A4C" w:rsidRPr="00643A43">
        <w:t xml:space="preserve"> </w:t>
      </w:r>
      <w:r w:rsidRPr="00643A43">
        <w:t>for</w:t>
      </w:r>
      <w:r w:rsidR="00F73A4C" w:rsidRPr="00643A43">
        <w:t xml:space="preserve"> </w:t>
      </w:r>
      <w:r w:rsidRPr="00643A43">
        <w:t>these</w:t>
      </w:r>
      <w:r w:rsidR="00F73A4C" w:rsidRPr="00643A43">
        <w:t xml:space="preserve"> </w:t>
      </w:r>
      <w:r w:rsidRPr="00643A43">
        <w:t>factors</w:t>
      </w:r>
      <w:r w:rsidR="00F73A4C" w:rsidRPr="00643A43">
        <w:t xml:space="preserve"> </w:t>
      </w:r>
      <w:r w:rsidRPr="00643A43">
        <w:t>should</w:t>
      </w:r>
      <w:r w:rsidR="00F73A4C" w:rsidRPr="00643A43">
        <w:t xml:space="preserve"> </w:t>
      </w:r>
      <w:r w:rsidRPr="00643A43">
        <w:t>be</w:t>
      </w:r>
      <w:r w:rsidR="00F73A4C" w:rsidRPr="00643A43">
        <w:t xml:space="preserve"> </w:t>
      </w:r>
      <w:r w:rsidRPr="00643A43">
        <w:t>more</w:t>
      </w:r>
      <w:r w:rsidR="00F73A4C" w:rsidRPr="00643A43">
        <w:t xml:space="preserve"> </w:t>
      </w:r>
      <w:r w:rsidRPr="00643A43">
        <w:t>similar</w:t>
      </w:r>
      <w:r w:rsidR="00F73A4C" w:rsidRPr="00643A43">
        <w:t xml:space="preserve"> </w:t>
      </w:r>
      <w:r w:rsidRPr="00643A43">
        <w:t>compared</w:t>
      </w:r>
      <w:r w:rsidR="00F73A4C" w:rsidRPr="00643A43">
        <w:t xml:space="preserve"> </w:t>
      </w:r>
      <w:r w:rsidRPr="00643A43">
        <w:t>to</w:t>
      </w:r>
      <w:r w:rsidR="00F73A4C" w:rsidRPr="00643A43">
        <w:t xml:space="preserve"> </w:t>
      </w:r>
      <w:r w:rsidRPr="00643A43">
        <w:t>non-observable</w:t>
      </w:r>
      <w:r w:rsidR="00F73A4C" w:rsidRPr="00643A43">
        <w:t xml:space="preserve"> </w:t>
      </w:r>
      <w:r w:rsidRPr="00643A43">
        <w:t>attributes</w:t>
      </w:r>
      <w:r w:rsidR="00F73A4C" w:rsidRPr="00643A43">
        <w:t xml:space="preserve"> </w:t>
      </w:r>
      <w:r w:rsidRPr="00643A43">
        <w:t>like</w:t>
      </w:r>
      <w:r w:rsidR="00F73A4C" w:rsidRPr="00643A43">
        <w:t xml:space="preserve"> </w:t>
      </w:r>
      <w:r w:rsidRPr="00643A43">
        <w:t>quality</w:t>
      </w:r>
      <w:r w:rsidR="00F73A4C" w:rsidRPr="00643A43">
        <w:t xml:space="preserve"> </w:t>
      </w:r>
      <w:r w:rsidRPr="00643A43">
        <w:t>and</w:t>
      </w:r>
      <w:r w:rsidR="00F73A4C" w:rsidRPr="00643A43">
        <w:t xml:space="preserve"> </w:t>
      </w:r>
      <w:r w:rsidRPr="00643A43">
        <w:t>reputation.</w:t>
      </w:r>
    </w:p>
    <w:p w14:paraId="01A786F7" w14:textId="12F1673B" w:rsidR="00122CC6" w:rsidRPr="00643A43" w:rsidRDefault="00122CC6" w:rsidP="00643A43">
      <w:pPr>
        <w:pStyle w:val="1PP"/>
        <w:jc w:val="both"/>
      </w:pPr>
    </w:p>
    <w:p w14:paraId="4E20C522" w14:textId="2DFE0C63" w:rsidR="00122CC6" w:rsidRPr="00643A43" w:rsidRDefault="00122CC6" w:rsidP="00643A43">
      <w:pPr>
        <w:pStyle w:val="1PP"/>
        <w:jc w:val="both"/>
      </w:pPr>
      <w:r w:rsidRPr="00643A43">
        <w:t>Table</w:t>
      </w:r>
      <w:r w:rsidR="00F73A4C" w:rsidRPr="00643A43">
        <w:t xml:space="preserve"> </w:t>
      </w:r>
      <w:r w:rsidRPr="00643A43">
        <w:t>3</w:t>
      </w:r>
      <w:r w:rsidR="003A1869" w:rsidRPr="00643A43">
        <w:t>.</w:t>
      </w:r>
      <w:r w:rsidR="00F73A4C" w:rsidRPr="00643A43">
        <w:t xml:space="preserve"> </w:t>
      </w:r>
      <w:r w:rsidRPr="00643A43">
        <w:t>ICC</w:t>
      </w:r>
      <w:r w:rsidR="00F73A4C" w:rsidRPr="00643A43">
        <w:t xml:space="preserve"> </w:t>
      </w:r>
      <w:r w:rsidRPr="00643A43">
        <w:t>coefficients</w:t>
      </w:r>
      <w:r w:rsidR="00F73A4C" w:rsidRPr="00643A43">
        <w:t xml:space="preserve"> </w:t>
      </w:r>
      <w:r w:rsidRPr="00643A43">
        <w:t>for</w:t>
      </w:r>
      <w:r w:rsidR="00F73A4C" w:rsidRPr="00643A43">
        <w:t xml:space="preserve"> </w:t>
      </w:r>
      <w:r w:rsidRPr="00643A43">
        <w:t>inter-rater</w:t>
      </w:r>
      <w:r w:rsidR="00F73A4C" w:rsidRPr="00643A43">
        <w:t xml:space="preserve"> </w:t>
      </w:r>
      <w:r w:rsidRPr="00643A43">
        <w:t>reliability</w:t>
      </w:r>
      <w:r w:rsidR="00F73A4C" w:rsidRPr="00643A43">
        <w:t xml:space="preserve"> </w:t>
      </w:r>
      <w:r w:rsidRPr="00643A43">
        <w:t>and</w:t>
      </w:r>
      <w:r w:rsidR="00F73A4C" w:rsidRPr="00643A43">
        <w:t xml:space="preserve"> </w:t>
      </w:r>
      <w:r w:rsidRPr="00643A43">
        <w:t>intra-rater</w:t>
      </w:r>
      <w:r w:rsidR="00F73A4C" w:rsidRPr="00643A43">
        <w:t xml:space="preserve"> </w:t>
      </w:r>
      <w:r w:rsidRPr="00643A43">
        <w:t>reliability.</w:t>
      </w:r>
    </w:p>
    <w:tbl>
      <w:tblPr>
        <w:tblW w:w="5000" w:type="pct"/>
        <w:tblLayout w:type="fixed"/>
        <w:tblLook w:val="01E0" w:firstRow="1" w:lastRow="1" w:firstColumn="1" w:lastColumn="1" w:noHBand="0" w:noVBand="0"/>
      </w:tblPr>
      <w:tblGrid>
        <w:gridCol w:w="1381"/>
        <w:gridCol w:w="3841"/>
        <w:gridCol w:w="3849"/>
      </w:tblGrid>
      <w:tr w:rsidR="00643A43" w:rsidRPr="00643A43" w14:paraId="342C2D9F" w14:textId="77777777" w:rsidTr="00122CC6">
        <w:trPr>
          <w:trHeight w:val="144"/>
        </w:trPr>
        <w:tc>
          <w:tcPr>
            <w:tcW w:w="1381" w:type="dxa"/>
            <w:tcBorders>
              <w:top w:val="single" w:sz="4" w:space="0" w:color="auto"/>
            </w:tcBorders>
          </w:tcPr>
          <w:p w14:paraId="200F05FF" w14:textId="77777777" w:rsidR="00122CC6" w:rsidRPr="00643A43" w:rsidRDefault="00122CC6" w:rsidP="00643A43">
            <w:pPr>
              <w:pStyle w:val="TableParagraph"/>
              <w:spacing w:line="240" w:lineRule="auto"/>
              <w:jc w:val="both"/>
              <w:rPr>
                <w:rFonts w:ascii="Arial Nova" w:hAnsi="Arial Nova"/>
                <w:sz w:val="20"/>
                <w:szCs w:val="20"/>
              </w:rPr>
            </w:pPr>
          </w:p>
        </w:tc>
        <w:tc>
          <w:tcPr>
            <w:tcW w:w="7690" w:type="dxa"/>
            <w:gridSpan w:val="2"/>
            <w:tcBorders>
              <w:top w:val="single" w:sz="4" w:space="0" w:color="auto"/>
              <w:bottom w:val="single" w:sz="4" w:space="0" w:color="000000"/>
            </w:tcBorders>
          </w:tcPr>
          <w:p w14:paraId="0BAAD7F9" w14:textId="587A7799" w:rsidR="00122CC6" w:rsidRPr="00643A43" w:rsidRDefault="00122CC6" w:rsidP="00550EEC">
            <w:pPr>
              <w:pStyle w:val="TableParagraph"/>
              <w:spacing w:line="240" w:lineRule="auto"/>
              <w:rPr>
                <w:rFonts w:ascii="Arial Nova" w:hAnsi="Arial Nova"/>
                <w:b/>
                <w:bCs/>
                <w:sz w:val="20"/>
                <w:szCs w:val="20"/>
              </w:rPr>
            </w:pPr>
            <w:r w:rsidRPr="00643A43">
              <w:rPr>
                <w:rFonts w:ascii="Arial Nova" w:hAnsi="Arial Nova"/>
                <w:b/>
                <w:bCs/>
                <w:sz w:val="20"/>
                <w:szCs w:val="20"/>
              </w:rPr>
              <w:t>Intraclass</w:t>
            </w:r>
            <w:r w:rsidR="00F73A4C" w:rsidRPr="00643A43">
              <w:rPr>
                <w:rFonts w:ascii="Arial Nova" w:hAnsi="Arial Nova"/>
                <w:b/>
                <w:bCs/>
                <w:sz w:val="20"/>
                <w:szCs w:val="20"/>
              </w:rPr>
              <w:t xml:space="preserve"> </w:t>
            </w:r>
            <w:r w:rsidRPr="00643A43">
              <w:rPr>
                <w:rFonts w:ascii="Arial Nova" w:hAnsi="Arial Nova"/>
                <w:b/>
                <w:bCs/>
                <w:sz w:val="20"/>
                <w:szCs w:val="20"/>
              </w:rPr>
              <w:t>correlation</w:t>
            </w:r>
            <w:r w:rsidR="00F73A4C" w:rsidRPr="00643A43">
              <w:rPr>
                <w:rFonts w:ascii="Arial Nova" w:hAnsi="Arial Nova"/>
                <w:b/>
                <w:bCs/>
                <w:sz w:val="20"/>
                <w:szCs w:val="20"/>
              </w:rPr>
              <w:t xml:space="preserve"> </w:t>
            </w:r>
            <w:r w:rsidRPr="00643A43">
              <w:rPr>
                <w:rFonts w:ascii="Arial Nova" w:hAnsi="Arial Nova"/>
                <w:b/>
                <w:bCs/>
                <w:sz w:val="20"/>
                <w:szCs w:val="20"/>
              </w:rPr>
              <w:t>coefficients</w:t>
            </w:r>
          </w:p>
        </w:tc>
      </w:tr>
      <w:tr w:rsidR="00643A43" w:rsidRPr="00643A43" w14:paraId="4AB2D465" w14:textId="77777777" w:rsidTr="00122CC6">
        <w:trPr>
          <w:trHeight w:val="144"/>
        </w:trPr>
        <w:tc>
          <w:tcPr>
            <w:tcW w:w="1381" w:type="dxa"/>
            <w:tcBorders>
              <w:bottom w:val="single" w:sz="4" w:space="0" w:color="000000"/>
            </w:tcBorders>
          </w:tcPr>
          <w:p w14:paraId="17C57340" w14:textId="77777777" w:rsidR="00122CC6" w:rsidRPr="00643A43" w:rsidRDefault="00122CC6" w:rsidP="00643A43">
            <w:pPr>
              <w:pStyle w:val="TableParagraph"/>
              <w:spacing w:line="240" w:lineRule="auto"/>
              <w:jc w:val="both"/>
              <w:rPr>
                <w:rFonts w:ascii="Arial Nova" w:hAnsi="Arial Nova"/>
                <w:sz w:val="20"/>
                <w:szCs w:val="20"/>
              </w:rPr>
            </w:pPr>
          </w:p>
        </w:tc>
        <w:tc>
          <w:tcPr>
            <w:tcW w:w="3841" w:type="dxa"/>
            <w:tcBorders>
              <w:top w:val="single" w:sz="4" w:space="0" w:color="000000"/>
              <w:bottom w:val="single" w:sz="4" w:space="0" w:color="000000"/>
            </w:tcBorders>
          </w:tcPr>
          <w:p w14:paraId="0CE30EA8" w14:textId="1A003E05" w:rsidR="00122CC6" w:rsidRPr="00643A43" w:rsidRDefault="00122CC6" w:rsidP="00550EEC">
            <w:pPr>
              <w:pStyle w:val="TableParagraph"/>
              <w:spacing w:line="240" w:lineRule="auto"/>
              <w:rPr>
                <w:rFonts w:ascii="Arial Nova" w:hAnsi="Arial Nova"/>
                <w:b/>
                <w:bCs/>
                <w:sz w:val="20"/>
                <w:szCs w:val="20"/>
              </w:rPr>
            </w:pPr>
            <w:r w:rsidRPr="00643A43">
              <w:rPr>
                <w:rFonts w:ascii="Arial Nova" w:hAnsi="Arial Nova"/>
                <w:b/>
                <w:bCs/>
                <w:sz w:val="20"/>
                <w:szCs w:val="20"/>
              </w:rPr>
              <w:t>Inter-Rater</w:t>
            </w:r>
            <w:r w:rsidR="00F73A4C" w:rsidRPr="00643A43">
              <w:rPr>
                <w:rFonts w:ascii="Arial Nova" w:hAnsi="Arial Nova"/>
                <w:b/>
                <w:bCs/>
                <w:sz w:val="20"/>
                <w:szCs w:val="20"/>
              </w:rPr>
              <w:t xml:space="preserve"> </w:t>
            </w:r>
            <w:r w:rsidRPr="00643A43">
              <w:rPr>
                <w:rFonts w:ascii="Arial Nova" w:hAnsi="Arial Nova"/>
                <w:b/>
                <w:bCs/>
                <w:sz w:val="20"/>
                <w:szCs w:val="20"/>
              </w:rPr>
              <w:t>Reliability</w:t>
            </w:r>
            <w:r w:rsidR="00F73A4C" w:rsidRPr="00643A43">
              <w:rPr>
                <w:rFonts w:ascii="Arial Nova" w:hAnsi="Arial Nova"/>
                <w:b/>
                <w:bCs/>
                <w:sz w:val="20"/>
                <w:szCs w:val="20"/>
              </w:rPr>
              <w:t xml:space="preserve"> </w:t>
            </w:r>
            <w:r w:rsidRPr="00643A43">
              <w:rPr>
                <w:rFonts w:ascii="Arial Nova" w:hAnsi="Arial Nova"/>
                <w:b/>
                <w:bCs/>
                <w:sz w:val="20"/>
                <w:szCs w:val="20"/>
              </w:rPr>
              <w:t>(Agreement)</w:t>
            </w:r>
          </w:p>
        </w:tc>
        <w:tc>
          <w:tcPr>
            <w:tcW w:w="3849" w:type="dxa"/>
            <w:tcBorders>
              <w:top w:val="single" w:sz="4" w:space="0" w:color="000000"/>
              <w:bottom w:val="single" w:sz="4" w:space="0" w:color="000000"/>
            </w:tcBorders>
          </w:tcPr>
          <w:p w14:paraId="7DB6038B" w14:textId="061D32DD" w:rsidR="00122CC6" w:rsidRPr="00643A43" w:rsidRDefault="00122CC6" w:rsidP="00550EEC">
            <w:pPr>
              <w:pStyle w:val="TableParagraph"/>
              <w:spacing w:line="240" w:lineRule="auto"/>
              <w:rPr>
                <w:rFonts w:ascii="Arial Nova" w:hAnsi="Arial Nova"/>
                <w:b/>
                <w:bCs/>
                <w:sz w:val="20"/>
                <w:szCs w:val="20"/>
              </w:rPr>
            </w:pPr>
            <w:r w:rsidRPr="00643A43">
              <w:rPr>
                <w:rFonts w:ascii="Arial Nova" w:hAnsi="Arial Nova"/>
                <w:b/>
                <w:bCs/>
                <w:sz w:val="20"/>
                <w:szCs w:val="20"/>
              </w:rPr>
              <w:t>Intra-Rater</w:t>
            </w:r>
            <w:r w:rsidR="00F73A4C" w:rsidRPr="00643A43">
              <w:rPr>
                <w:rFonts w:ascii="Arial Nova" w:hAnsi="Arial Nova"/>
                <w:b/>
                <w:bCs/>
                <w:sz w:val="20"/>
                <w:szCs w:val="20"/>
              </w:rPr>
              <w:t xml:space="preserve"> </w:t>
            </w:r>
            <w:r w:rsidRPr="00643A43">
              <w:rPr>
                <w:rFonts w:ascii="Arial Nova" w:hAnsi="Arial Nova"/>
                <w:b/>
                <w:bCs/>
                <w:sz w:val="20"/>
                <w:szCs w:val="20"/>
              </w:rPr>
              <w:t>Reliability</w:t>
            </w:r>
            <w:r w:rsidR="00F73A4C" w:rsidRPr="00643A43">
              <w:rPr>
                <w:rFonts w:ascii="Arial Nova" w:hAnsi="Arial Nova"/>
                <w:b/>
                <w:bCs/>
                <w:sz w:val="20"/>
                <w:szCs w:val="20"/>
              </w:rPr>
              <w:t xml:space="preserve"> </w:t>
            </w:r>
            <w:r w:rsidRPr="00643A43">
              <w:rPr>
                <w:rFonts w:ascii="Arial Nova" w:hAnsi="Arial Nova"/>
                <w:b/>
                <w:bCs/>
                <w:sz w:val="20"/>
                <w:szCs w:val="20"/>
              </w:rPr>
              <w:t>(Agreement)</w:t>
            </w:r>
          </w:p>
        </w:tc>
      </w:tr>
      <w:tr w:rsidR="00643A43" w:rsidRPr="00643A43" w14:paraId="23B61D27" w14:textId="77777777" w:rsidTr="00122CC6">
        <w:trPr>
          <w:trHeight w:val="144"/>
        </w:trPr>
        <w:tc>
          <w:tcPr>
            <w:tcW w:w="1381" w:type="dxa"/>
            <w:tcBorders>
              <w:top w:val="single" w:sz="4" w:space="0" w:color="000000"/>
            </w:tcBorders>
          </w:tcPr>
          <w:p w14:paraId="498B0BEB" w14:textId="77777777" w:rsidR="00122CC6" w:rsidRPr="00643A43" w:rsidRDefault="00122CC6" w:rsidP="00643A43">
            <w:pPr>
              <w:pStyle w:val="TableParagraph"/>
              <w:spacing w:line="240" w:lineRule="auto"/>
              <w:jc w:val="both"/>
              <w:rPr>
                <w:rFonts w:ascii="Arial Nova" w:hAnsi="Arial Nova"/>
                <w:sz w:val="20"/>
                <w:szCs w:val="20"/>
              </w:rPr>
            </w:pPr>
            <w:r w:rsidRPr="00643A43">
              <w:rPr>
                <w:rFonts w:ascii="Arial Nova" w:hAnsi="Arial Nova"/>
                <w:sz w:val="20"/>
                <w:szCs w:val="20"/>
              </w:rPr>
              <w:t>Overall</w:t>
            </w:r>
          </w:p>
        </w:tc>
        <w:tc>
          <w:tcPr>
            <w:tcW w:w="3841" w:type="dxa"/>
            <w:tcBorders>
              <w:top w:val="single" w:sz="4" w:space="0" w:color="000000"/>
            </w:tcBorders>
          </w:tcPr>
          <w:p w14:paraId="76551F6B" w14:textId="77777777" w:rsidR="00122CC6" w:rsidRPr="00643A43" w:rsidRDefault="00122CC6" w:rsidP="00550EEC">
            <w:pPr>
              <w:pStyle w:val="TableParagraph"/>
              <w:spacing w:line="240" w:lineRule="auto"/>
              <w:rPr>
                <w:rFonts w:ascii="Arial Nova" w:hAnsi="Arial Nova"/>
                <w:sz w:val="20"/>
                <w:szCs w:val="20"/>
              </w:rPr>
            </w:pPr>
            <w:r w:rsidRPr="00643A43">
              <w:rPr>
                <w:rFonts w:ascii="Arial Nova" w:hAnsi="Arial Nova"/>
                <w:sz w:val="20"/>
                <w:szCs w:val="20"/>
              </w:rPr>
              <w:t>0</w:t>
            </w:r>
            <w:r w:rsidRPr="00643A43">
              <w:rPr>
                <w:rFonts w:ascii="Arial Nova" w:hAnsi="Arial Nova"/>
                <w:i/>
                <w:sz w:val="20"/>
                <w:szCs w:val="20"/>
              </w:rPr>
              <w:t>.</w:t>
            </w:r>
            <w:r w:rsidRPr="00643A43">
              <w:rPr>
                <w:rFonts w:ascii="Arial Nova" w:hAnsi="Arial Nova"/>
                <w:sz w:val="20"/>
                <w:szCs w:val="20"/>
              </w:rPr>
              <w:t>54</w:t>
            </w:r>
          </w:p>
        </w:tc>
        <w:tc>
          <w:tcPr>
            <w:tcW w:w="3849" w:type="dxa"/>
            <w:tcBorders>
              <w:top w:val="single" w:sz="4" w:space="0" w:color="000000"/>
            </w:tcBorders>
          </w:tcPr>
          <w:p w14:paraId="3AA33F09" w14:textId="77777777" w:rsidR="00122CC6" w:rsidRPr="00643A43" w:rsidRDefault="00122CC6" w:rsidP="00550EEC">
            <w:pPr>
              <w:pStyle w:val="TableParagraph"/>
              <w:spacing w:line="240" w:lineRule="auto"/>
              <w:rPr>
                <w:rFonts w:ascii="Arial Nova" w:hAnsi="Arial Nova"/>
                <w:sz w:val="20"/>
                <w:szCs w:val="20"/>
              </w:rPr>
            </w:pPr>
            <w:r w:rsidRPr="00643A43">
              <w:rPr>
                <w:rFonts w:ascii="Arial Nova" w:hAnsi="Arial Nova"/>
                <w:sz w:val="20"/>
                <w:szCs w:val="20"/>
              </w:rPr>
              <w:t>0</w:t>
            </w:r>
            <w:r w:rsidRPr="00643A43">
              <w:rPr>
                <w:rFonts w:ascii="Arial Nova" w:hAnsi="Arial Nova"/>
                <w:i/>
                <w:sz w:val="20"/>
                <w:szCs w:val="20"/>
              </w:rPr>
              <w:t>.</w:t>
            </w:r>
            <w:r w:rsidRPr="00643A43">
              <w:rPr>
                <w:rFonts w:ascii="Arial Nova" w:hAnsi="Arial Nova"/>
                <w:sz w:val="20"/>
                <w:szCs w:val="20"/>
              </w:rPr>
              <w:t>64</w:t>
            </w:r>
          </w:p>
        </w:tc>
      </w:tr>
      <w:tr w:rsidR="00643A43" w:rsidRPr="00643A43" w14:paraId="6B70B43E" w14:textId="77777777" w:rsidTr="00122CC6">
        <w:trPr>
          <w:trHeight w:val="144"/>
        </w:trPr>
        <w:tc>
          <w:tcPr>
            <w:tcW w:w="1381" w:type="dxa"/>
          </w:tcPr>
          <w:p w14:paraId="1C8935B1" w14:textId="77777777" w:rsidR="00122CC6" w:rsidRPr="00643A43" w:rsidRDefault="00122CC6" w:rsidP="00643A43">
            <w:pPr>
              <w:pStyle w:val="TableParagraph"/>
              <w:spacing w:line="240" w:lineRule="auto"/>
              <w:jc w:val="both"/>
              <w:rPr>
                <w:rFonts w:ascii="Arial Nova" w:hAnsi="Arial Nova"/>
                <w:sz w:val="20"/>
                <w:szCs w:val="20"/>
              </w:rPr>
            </w:pPr>
            <w:r w:rsidRPr="00643A43">
              <w:rPr>
                <w:rFonts w:ascii="Arial Nova" w:hAnsi="Arial Nova"/>
                <w:sz w:val="20"/>
                <w:szCs w:val="20"/>
              </w:rPr>
              <w:t>Location</w:t>
            </w:r>
          </w:p>
        </w:tc>
        <w:tc>
          <w:tcPr>
            <w:tcW w:w="3841" w:type="dxa"/>
          </w:tcPr>
          <w:p w14:paraId="56DD7694" w14:textId="77777777" w:rsidR="00122CC6" w:rsidRPr="00643A43" w:rsidRDefault="00122CC6" w:rsidP="00550EEC">
            <w:pPr>
              <w:pStyle w:val="TableParagraph"/>
              <w:spacing w:line="240" w:lineRule="auto"/>
              <w:rPr>
                <w:rFonts w:ascii="Arial Nova" w:hAnsi="Arial Nova"/>
                <w:sz w:val="20"/>
                <w:szCs w:val="20"/>
              </w:rPr>
            </w:pPr>
            <w:r w:rsidRPr="00643A43">
              <w:rPr>
                <w:rFonts w:ascii="Arial Nova" w:hAnsi="Arial Nova"/>
                <w:sz w:val="20"/>
                <w:szCs w:val="20"/>
              </w:rPr>
              <w:t>0</w:t>
            </w:r>
            <w:r w:rsidRPr="00643A43">
              <w:rPr>
                <w:rFonts w:ascii="Arial Nova" w:hAnsi="Arial Nova"/>
                <w:i/>
                <w:sz w:val="20"/>
                <w:szCs w:val="20"/>
              </w:rPr>
              <w:t>.</w:t>
            </w:r>
            <w:r w:rsidRPr="00643A43">
              <w:rPr>
                <w:rFonts w:ascii="Arial Nova" w:hAnsi="Arial Nova"/>
                <w:sz w:val="20"/>
                <w:szCs w:val="20"/>
              </w:rPr>
              <w:t>47</w:t>
            </w:r>
          </w:p>
        </w:tc>
        <w:tc>
          <w:tcPr>
            <w:tcW w:w="3849" w:type="dxa"/>
          </w:tcPr>
          <w:p w14:paraId="091AFD36" w14:textId="77777777" w:rsidR="00122CC6" w:rsidRPr="00643A43" w:rsidRDefault="00122CC6" w:rsidP="00550EEC">
            <w:pPr>
              <w:pStyle w:val="TableParagraph"/>
              <w:spacing w:line="240" w:lineRule="auto"/>
              <w:rPr>
                <w:rFonts w:ascii="Arial Nova" w:hAnsi="Arial Nova"/>
                <w:sz w:val="20"/>
                <w:szCs w:val="20"/>
              </w:rPr>
            </w:pPr>
            <w:r w:rsidRPr="00643A43">
              <w:rPr>
                <w:rFonts w:ascii="Arial Nova" w:hAnsi="Arial Nova"/>
                <w:sz w:val="20"/>
                <w:szCs w:val="20"/>
              </w:rPr>
              <w:t>0</w:t>
            </w:r>
            <w:r w:rsidRPr="00643A43">
              <w:rPr>
                <w:rFonts w:ascii="Arial Nova" w:hAnsi="Arial Nova"/>
                <w:i/>
                <w:sz w:val="20"/>
                <w:szCs w:val="20"/>
              </w:rPr>
              <w:t>.</w:t>
            </w:r>
            <w:r w:rsidRPr="00643A43">
              <w:rPr>
                <w:rFonts w:ascii="Arial Nova" w:hAnsi="Arial Nova"/>
                <w:sz w:val="20"/>
                <w:szCs w:val="20"/>
              </w:rPr>
              <w:t>62</w:t>
            </w:r>
          </w:p>
        </w:tc>
      </w:tr>
      <w:tr w:rsidR="00643A43" w:rsidRPr="00643A43" w14:paraId="0C0EAD08" w14:textId="77777777" w:rsidTr="00122CC6">
        <w:trPr>
          <w:trHeight w:val="144"/>
        </w:trPr>
        <w:tc>
          <w:tcPr>
            <w:tcW w:w="1381" w:type="dxa"/>
          </w:tcPr>
          <w:p w14:paraId="5DBF8E21" w14:textId="77777777" w:rsidR="00122CC6" w:rsidRPr="00643A43" w:rsidRDefault="00122CC6" w:rsidP="00643A43">
            <w:pPr>
              <w:pStyle w:val="TableParagraph"/>
              <w:spacing w:line="240" w:lineRule="auto"/>
              <w:jc w:val="both"/>
              <w:rPr>
                <w:rFonts w:ascii="Arial Nova" w:hAnsi="Arial Nova"/>
                <w:sz w:val="20"/>
                <w:szCs w:val="20"/>
              </w:rPr>
            </w:pPr>
            <w:r w:rsidRPr="00643A43">
              <w:rPr>
                <w:rFonts w:ascii="Arial Nova" w:hAnsi="Arial Nova"/>
                <w:sz w:val="20"/>
                <w:szCs w:val="20"/>
              </w:rPr>
              <w:t>Quality</w:t>
            </w:r>
          </w:p>
        </w:tc>
        <w:tc>
          <w:tcPr>
            <w:tcW w:w="3841" w:type="dxa"/>
          </w:tcPr>
          <w:p w14:paraId="18BC7F80" w14:textId="77777777" w:rsidR="00122CC6" w:rsidRPr="00643A43" w:rsidRDefault="00122CC6" w:rsidP="00550EEC">
            <w:pPr>
              <w:pStyle w:val="TableParagraph"/>
              <w:spacing w:line="240" w:lineRule="auto"/>
              <w:rPr>
                <w:rFonts w:ascii="Arial Nova" w:hAnsi="Arial Nova"/>
                <w:sz w:val="20"/>
                <w:szCs w:val="20"/>
              </w:rPr>
            </w:pPr>
            <w:r w:rsidRPr="00643A43">
              <w:rPr>
                <w:rFonts w:ascii="Arial Nova" w:hAnsi="Arial Nova"/>
                <w:sz w:val="20"/>
                <w:szCs w:val="20"/>
              </w:rPr>
              <w:t>0</w:t>
            </w:r>
            <w:r w:rsidRPr="00643A43">
              <w:rPr>
                <w:rFonts w:ascii="Arial Nova" w:hAnsi="Arial Nova"/>
                <w:i/>
                <w:sz w:val="20"/>
                <w:szCs w:val="20"/>
              </w:rPr>
              <w:t>.</w:t>
            </w:r>
            <w:r w:rsidRPr="00643A43">
              <w:rPr>
                <w:rFonts w:ascii="Arial Nova" w:hAnsi="Arial Nova"/>
                <w:sz w:val="20"/>
                <w:szCs w:val="20"/>
              </w:rPr>
              <w:t>15</w:t>
            </w:r>
          </w:p>
        </w:tc>
        <w:tc>
          <w:tcPr>
            <w:tcW w:w="3849" w:type="dxa"/>
          </w:tcPr>
          <w:p w14:paraId="1274207A" w14:textId="77777777" w:rsidR="00122CC6" w:rsidRPr="00643A43" w:rsidRDefault="00122CC6" w:rsidP="00550EEC">
            <w:pPr>
              <w:pStyle w:val="TableParagraph"/>
              <w:spacing w:line="240" w:lineRule="auto"/>
              <w:rPr>
                <w:rFonts w:ascii="Arial Nova" w:hAnsi="Arial Nova"/>
                <w:sz w:val="20"/>
                <w:szCs w:val="20"/>
              </w:rPr>
            </w:pPr>
            <w:r w:rsidRPr="00643A43">
              <w:rPr>
                <w:rFonts w:ascii="Arial Nova" w:hAnsi="Arial Nova"/>
                <w:sz w:val="20"/>
                <w:szCs w:val="20"/>
              </w:rPr>
              <w:t>0</w:t>
            </w:r>
            <w:r w:rsidRPr="00643A43">
              <w:rPr>
                <w:rFonts w:ascii="Arial Nova" w:hAnsi="Arial Nova"/>
                <w:i/>
                <w:sz w:val="20"/>
                <w:szCs w:val="20"/>
              </w:rPr>
              <w:t>.</w:t>
            </w:r>
            <w:r w:rsidRPr="00643A43">
              <w:rPr>
                <w:rFonts w:ascii="Arial Nova" w:hAnsi="Arial Nova"/>
                <w:sz w:val="20"/>
                <w:szCs w:val="20"/>
              </w:rPr>
              <w:t>31</w:t>
            </w:r>
          </w:p>
        </w:tc>
      </w:tr>
      <w:tr w:rsidR="00643A43" w:rsidRPr="00643A43" w14:paraId="4CF2131D" w14:textId="77777777" w:rsidTr="00122CC6">
        <w:trPr>
          <w:trHeight w:val="144"/>
        </w:trPr>
        <w:tc>
          <w:tcPr>
            <w:tcW w:w="1381" w:type="dxa"/>
          </w:tcPr>
          <w:p w14:paraId="2A10D50A" w14:textId="77777777" w:rsidR="00122CC6" w:rsidRPr="00643A43" w:rsidRDefault="00122CC6" w:rsidP="00643A43">
            <w:pPr>
              <w:pStyle w:val="TableParagraph"/>
              <w:spacing w:line="240" w:lineRule="auto"/>
              <w:jc w:val="both"/>
              <w:rPr>
                <w:rFonts w:ascii="Arial Nova" w:hAnsi="Arial Nova"/>
                <w:sz w:val="20"/>
                <w:szCs w:val="20"/>
              </w:rPr>
            </w:pPr>
            <w:r w:rsidRPr="00643A43">
              <w:rPr>
                <w:rFonts w:ascii="Arial Nova" w:hAnsi="Arial Nova"/>
                <w:sz w:val="20"/>
                <w:szCs w:val="20"/>
              </w:rPr>
              <w:t>Price</w:t>
            </w:r>
          </w:p>
        </w:tc>
        <w:tc>
          <w:tcPr>
            <w:tcW w:w="3841" w:type="dxa"/>
          </w:tcPr>
          <w:p w14:paraId="62C99EE5" w14:textId="77777777" w:rsidR="00122CC6" w:rsidRPr="00643A43" w:rsidRDefault="00122CC6" w:rsidP="00550EEC">
            <w:pPr>
              <w:pStyle w:val="TableParagraph"/>
              <w:spacing w:line="240" w:lineRule="auto"/>
              <w:rPr>
                <w:rFonts w:ascii="Arial Nova" w:hAnsi="Arial Nova"/>
                <w:sz w:val="20"/>
                <w:szCs w:val="20"/>
              </w:rPr>
            </w:pPr>
            <w:r w:rsidRPr="00643A43">
              <w:rPr>
                <w:rFonts w:ascii="Arial Nova" w:hAnsi="Arial Nova"/>
                <w:sz w:val="20"/>
                <w:szCs w:val="20"/>
              </w:rPr>
              <w:t>0</w:t>
            </w:r>
            <w:r w:rsidRPr="00643A43">
              <w:rPr>
                <w:rFonts w:ascii="Arial Nova" w:hAnsi="Arial Nova"/>
                <w:i/>
                <w:sz w:val="20"/>
                <w:szCs w:val="20"/>
              </w:rPr>
              <w:t>.</w:t>
            </w:r>
            <w:r w:rsidRPr="00643A43">
              <w:rPr>
                <w:rFonts w:ascii="Arial Nova" w:hAnsi="Arial Nova"/>
                <w:sz w:val="20"/>
                <w:szCs w:val="20"/>
              </w:rPr>
              <w:t>43</w:t>
            </w:r>
          </w:p>
        </w:tc>
        <w:tc>
          <w:tcPr>
            <w:tcW w:w="3849" w:type="dxa"/>
          </w:tcPr>
          <w:p w14:paraId="6BE1B538" w14:textId="77777777" w:rsidR="00122CC6" w:rsidRPr="00643A43" w:rsidRDefault="00122CC6" w:rsidP="00550EEC">
            <w:pPr>
              <w:pStyle w:val="TableParagraph"/>
              <w:spacing w:line="240" w:lineRule="auto"/>
              <w:rPr>
                <w:rFonts w:ascii="Arial Nova" w:hAnsi="Arial Nova"/>
                <w:sz w:val="20"/>
                <w:szCs w:val="20"/>
              </w:rPr>
            </w:pPr>
            <w:r w:rsidRPr="00643A43">
              <w:rPr>
                <w:rFonts w:ascii="Arial Nova" w:hAnsi="Arial Nova"/>
                <w:sz w:val="20"/>
                <w:szCs w:val="20"/>
              </w:rPr>
              <w:t>0</w:t>
            </w:r>
            <w:r w:rsidRPr="00643A43">
              <w:rPr>
                <w:rFonts w:ascii="Arial Nova" w:hAnsi="Arial Nova"/>
                <w:i/>
                <w:sz w:val="20"/>
                <w:szCs w:val="20"/>
              </w:rPr>
              <w:t>.</w:t>
            </w:r>
            <w:r w:rsidRPr="00643A43">
              <w:rPr>
                <w:rFonts w:ascii="Arial Nova" w:hAnsi="Arial Nova"/>
                <w:sz w:val="20"/>
                <w:szCs w:val="20"/>
              </w:rPr>
              <w:t>43</w:t>
            </w:r>
          </w:p>
        </w:tc>
      </w:tr>
      <w:tr w:rsidR="00122CC6" w:rsidRPr="00643A43" w14:paraId="1B5DA56D" w14:textId="77777777" w:rsidTr="00122CC6">
        <w:trPr>
          <w:trHeight w:val="144"/>
        </w:trPr>
        <w:tc>
          <w:tcPr>
            <w:tcW w:w="1381" w:type="dxa"/>
            <w:tcBorders>
              <w:bottom w:val="single" w:sz="4" w:space="0" w:color="000000"/>
            </w:tcBorders>
          </w:tcPr>
          <w:p w14:paraId="7DD41D6B" w14:textId="77777777" w:rsidR="00122CC6" w:rsidRPr="00643A43" w:rsidRDefault="00122CC6" w:rsidP="00643A43">
            <w:pPr>
              <w:pStyle w:val="TableParagraph"/>
              <w:spacing w:line="240" w:lineRule="auto"/>
              <w:jc w:val="both"/>
              <w:rPr>
                <w:rFonts w:ascii="Arial Nova" w:hAnsi="Arial Nova"/>
                <w:sz w:val="20"/>
                <w:szCs w:val="20"/>
              </w:rPr>
            </w:pPr>
            <w:r w:rsidRPr="00643A43">
              <w:rPr>
                <w:rFonts w:ascii="Arial Nova" w:hAnsi="Arial Nova"/>
                <w:sz w:val="20"/>
                <w:szCs w:val="20"/>
              </w:rPr>
              <w:t>Reputation</w:t>
            </w:r>
          </w:p>
        </w:tc>
        <w:tc>
          <w:tcPr>
            <w:tcW w:w="3841" w:type="dxa"/>
            <w:tcBorders>
              <w:bottom w:val="single" w:sz="4" w:space="0" w:color="000000"/>
            </w:tcBorders>
          </w:tcPr>
          <w:p w14:paraId="4D798290" w14:textId="77777777" w:rsidR="00122CC6" w:rsidRPr="00643A43" w:rsidRDefault="00122CC6" w:rsidP="00550EEC">
            <w:pPr>
              <w:pStyle w:val="TableParagraph"/>
              <w:spacing w:line="240" w:lineRule="auto"/>
              <w:rPr>
                <w:rFonts w:ascii="Arial Nova" w:hAnsi="Arial Nova"/>
                <w:sz w:val="20"/>
                <w:szCs w:val="20"/>
              </w:rPr>
            </w:pPr>
            <w:r w:rsidRPr="00643A43">
              <w:rPr>
                <w:rFonts w:ascii="Arial Nova" w:hAnsi="Arial Nova"/>
                <w:sz w:val="20"/>
                <w:szCs w:val="20"/>
              </w:rPr>
              <w:t>0</w:t>
            </w:r>
            <w:r w:rsidRPr="00643A43">
              <w:rPr>
                <w:rFonts w:ascii="Arial Nova" w:hAnsi="Arial Nova"/>
                <w:i/>
                <w:sz w:val="20"/>
                <w:szCs w:val="20"/>
              </w:rPr>
              <w:t>.</w:t>
            </w:r>
            <w:r w:rsidRPr="00643A43">
              <w:rPr>
                <w:rFonts w:ascii="Arial Nova" w:hAnsi="Arial Nova"/>
                <w:sz w:val="20"/>
                <w:szCs w:val="20"/>
              </w:rPr>
              <w:t>24</w:t>
            </w:r>
          </w:p>
        </w:tc>
        <w:tc>
          <w:tcPr>
            <w:tcW w:w="3849" w:type="dxa"/>
            <w:tcBorders>
              <w:bottom w:val="single" w:sz="4" w:space="0" w:color="000000"/>
            </w:tcBorders>
          </w:tcPr>
          <w:p w14:paraId="4992AF58" w14:textId="77777777" w:rsidR="00122CC6" w:rsidRPr="00643A43" w:rsidRDefault="00122CC6" w:rsidP="00550EEC">
            <w:pPr>
              <w:pStyle w:val="TableParagraph"/>
              <w:spacing w:line="240" w:lineRule="auto"/>
              <w:rPr>
                <w:rFonts w:ascii="Arial Nova" w:hAnsi="Arial Nova"/>
                <w:sz w:val="20"/>
                <w:szCs w:val="20"/>
              </w:rPr>
            </w:pPr>
            <w:r w:rsidRPr="00643A43">
              <w:rPr>
                <w:rFonts w:ascii="Arial Nova" w:hAnsi="Arial Nova"/>
                <w:sz w:val="20"/>
                <w:szCs w:val="20"/>
              </w:rPr>
              <w:t>0</w:t>
            </w:r>
            <w:r w:rsidRPr="00643A43">
              <w:rPr>
                <w:rFonts w:ascii="Arial Nova" w:hAnsi="Arial Nova"/>
                <w:i/>
                <w:sz w:val="20"/>
                <w:szCs w:val="20"/>
              </w:rPr>
              <w:t>.</w:t>
            </w:r>
            <w:r w:rsidRPr="00643A43">
              <w:rPr>
                <w:rFonts w:ascii="Arial Nova" w:hAnsi="Arial Nova"/>
                <w:sz w:val="20"/>
                <w:szCs w:val="20"/>
              </w:rPr>
              <w:t>68</w:t>
            </w:r>
          </w:p>
        </w:tc>
      </w:tr>
    </w:tbl>
    <w:p w14:paraId="72A013FF" w14:textId="77777777" w:rsidR="00122CC6" w:rsidRPr="00643A43" w:rsidRDefault="00122CC6" w:rsidP="00643A43">
      <w:pPr>
        <w:pStyle w:val="BodyText"/>
        <w:jc w:val="both"/>
        <w:rPr>
          <w:sz w:val="18"/>
        </w:rPr>
      </w:pPr>
    </w:p>
    <w:p w14:paraId="34A652C1" w14:textId="4A8B698B" w:rsidR="005139B5" w:rsidRDefault="0081249E" w:rsidP="00643A43">
      <w:pPr>
        <w:pStyle w:val="1PP"/>
        <w:jc w:val="both"/>
        <w:rPr>
          <w:ins w:id="21" w:author="Anusha De" w:date="2022-05-05T13:51:00Z"/>
        </w:rPr>
      </w:pPr>
      <w:r w:rsidRPr="00643A43">
        <w:lastRenderedPageBreak/>
        <w:t>The</w:t>
      </w:r>
      <w:r w:rsidR="00F73A4C" w:rsidRPr="00643A43">
        <w:t xml:space="preserve"> </w:t>
      </w:r>
      <w:r w:rsidRPr="00643A43">
        <w:t>right</w:t>
      </w:r>
      <w:r w:rsidR="00F73A4C" w:rsidRPr="00643A43">
        <w:t xml:space="preserve"> </w:t>
      </w:r>
      <w:r w:rsidRPr="00643A43">
        <w:t>panel</w:t>
      </w:r>
      <w:r w:rsidR="00F73A4C" w:rsidRPr="00643A43">
        <w:t xml:space="preserve"> </w:t>
      </w:r>
      <w:r w:rsidRPr="00643A43">
        <w:t>of</w:t>
      </w:r>
      <w:r w:rsidR="00F73A4C" w:rsidRPr="00643A43">
        <w:t xml:space="preserve"> </w:t>
      </w:r>
      <w:r w:rsidRPr="00643A43">
        <w:t>Table</w:t>
      </w:r>
      <w:r w:rsidR="00F73A4C" w:rsidRPr="00643A43">
        <w:t xml:space="preserve"> </w:t>
      </w:r>
      <w:hyperlink w:anchor="_bookmark73" w:history="1">
        <w:r w:rsidRPr="00643A43">
          <w:t>3</w:t>
        </w:r>
        <w:r w:rsidR="00F73A4C" w:rsidRPr="00643A43">
          <w:t xml:space="preserve"> </w:t>
        </w:r>
      </w:hyperlink>
      <w:r w:rsidRPr="00643A43">
        <w:t>shows</w:t>
      </w:r>
      <w:r w:rsidR="00F73A4C" w:rsidRPr="00643A43">
        <w:t xml:space="preserve"> </w:t>
      </w:r>
      <w:r w:rsidRPr="00643A43">
        <w:t>results</w:t>
      </w:r>
      <w:r w:rsidR="00F73A4C" w:rsidRPr="00643A43">
        <w:t xml:space="preserve"> </w:t>
      </w:r>
      <w:r w:rsidRPr="00643A43">
        <w:t>for</w:t>
      </w:r>
      <w:r w:rsidR="00F73A4C" w:rsidRPr="00643A43">
        <w:t xml:space="preserve"> </w:t>
      </w:r>
      <w:r w:rsidRPr="00643A43">
        <w:t>intra-rater</w:t>
      </w:r>
      <w:r w:rsidR="00F73A4C" w:rsidRPr="00643A43">
        <w:t xml:space="preserve"> </w:t>
      </w:r>
      <w:r w:rsidRPr="00643A43">
        <w:t>agreement.</w:t>
      </w:r>
      <w:r w:rsidR="00F73A4C" w:rsidRPr="00643A43">
        <w:t xml:space="preserve"> </w:t>
      </w:r>
      <w:r w:rsidRPr="00643A43">
        <w:t>Results</w:t>
      </w:r>
      <w:r w:rsidR="00F73A4C" w:rsidRPr="00643A43">
        <w:t xml:space="preserve"> </w:t>
      </w:r>
      <w:r w:rsidRPr="00643A43">
        <w:t>also</w:t>
      </w:r>
      <w:r w:rsidR="00F73A4C" w:rsidRPr="00643A43">
        <w:t xml:space="preserve"> </w:t>
      </w:r>
      <w:r w:rsidRPr="00643A43">
        <w:t>show</w:t>
      </w:r>
      <w:r w:rsidR="00F73A4C" w:rsidRPr="00643A43">
        <w:t xml:space="preserve"> </w:t>
      </w:r>
      <w:r w:rsidRPr="00643A43">
        <w:t>that</w:t>
      </w:r>
      <w:r w:rsidR="00F73A4C" w:rsidRPr="00643A43">
        <w:t xml:space="preserve"> </w:t>
      </w:r>
      <w:r w:rsidRPr="00643A43">
        <w:t>ratings</w:t>
      </w:r>
      <w:r w:rsidR="00F73A4C" w:rsidRPr="00643A43">
        <w:t xml:space="preserve"> </w:t>
      </w:r>
      <w:r w:rsidRPr="00643A43">
        <w:t>for</w:t>
      </w:r>
      <w:r w:rsidR="00F73A4C" w:rsidRPr="00643A43">
        <w:t xml:space="preserve"> </w:t>
      </w:r>
      <w:r w:rsidRPr="00643A43">
        <w:t>the</w:t>
      </w:r>
      <w:r w:rsidR="00F73A4C" w:rsidRPr="00643A43">
        <w:t xml:space="preserve"> </w:t>
      </w:r>
      <w:r w:rsidRPr="00643A43">
        <w:t>different</w:t>
      </w:r>
      <w:r w:rsidR="00F73A4C" w:rsidRPr="00643A43">
        <w:t xml:space="preserve"> </w:t>
      </w:r>
      <w:r w:rsidRPr="00643A43">
        <w:t>actors</w:t>
      </w:r>
      <w:r w:rsidR="00F73A4C" w:rsidRPr="00643A43">
        <w:t xml:space="preserve"> </w:t>
      </w:r>
      <w:r w:rsidRPr="00643A43">
        <w:t>are</w:t>
      </w:r>
      <w:r w:rsidR="00F73A4C" w:rsidRPr="00643A43">
        <w:t xml:space="preserve"> </w:t>
      </w:r>
      <w:r w:rsidRPr="00643A43">
        <w:t>consistent</w:t>
      </w:r>
      <w:r w:rsidR="00F73A4C" w:rsidRPr="00643A43">
        <w:t xml:space="preserve"> </w:t>
      </w:r>
      <w:r w:rsidRPr="00643A43">
        <w:t>within</w:t>
      </w:r>
      <w:r w:rsidR="00F73A4C" w:rsidRPr="00643A43">
        <w:t xml:space="preserve"> </w:t>
      </w:r>
      <w:r w:rsidRPr="00643A43">
        <w:t>farmers.</w:t>
      </w:r>
      <w:r w:rsidR="00F73A4C" w:rsidRPr="00643A43">
        <w:t xml:space="preserve"> </w:t>
      </w:r>
      <w:r w:rsidRPr="00643A43">
        <w:t>The</w:t>
      </w:r>
      <w:r w:rsidR="00F73A4C" w:rsidRPr="00643A43">
        <w:t xml:space="preserve"> </w:t>
      </w:r>
      <w:r w:rsidRPr="00643A43">
        <w:t>fact</w:t>
      </w:r>
      <w:r w:rsidR="00F73A4C" w:rsidRPr="00643A43">
        <w:t xml:space="preserve"> </w:t>
      </w:r>
      <w:r w:rsidRPr="00643A43">
        <w:t>that</w:t>
      </w:r>
      <w:r w:rsidR="00F73A4C" w:rsidRPr="00643A43">
        <w:t xml:space="preserve"> </w:t>
      </w:r>
      <w:r w:rsidRPr="00643A43">
        <w:t>intra-rater</w:t>
      </w:r>
      <w:r w:rsidR="00F73A4C" w:rsidRPr="00643A43">
        <w:t xml:space="preserve"> </w:t>
      </w:r>
      <w:r w:rsidRPr="00643A43">
        <w:t>agreement</w:t>
      </w:r>
      <w:r w:rsidR="00F73A4C" w:rsidRPr="00643A43">
        <w:t xml:space="preserve"> </w:t>
      </w:r>
      <w:r w:rsidRPr="00643A43">
        <w:t>is</w:t>
      </w:r>
      <w:r w:rsidR="00F73A4C" w:rsidRPr="00643A43">
        <w:t xml:space="preserve"> </w:t>
      </w:r>
      <w:r w:rsidRPr="00643A43">
        <w:t>higher</w:t>
      </w:r>
      <w:r w:rsidR="00F73A4C" w:rsidRPr="00643A43">
        <w:t xml:space="preserve"> </w:t>
      </w:r>
      <w:r w:rsidRPr="00643A43">
        <w:t>than</w:t>
      </w:r>
      <w:r w:rsidR="00F73A4C" w:rsidRPr="00643A43">
        <w:t xml:space="preserve"> </w:t>
      </w:r>
      <w:r w:rsidRPr="00643A43">
        <w:t>inter-rater</w:t>
      </w:r>
      <w:r w:rsidR="00F73A4C" w:rsidRPr="00643A43">
        <w:t xml:space="preserve"> </w:t>
      </w:r>
      <w:r w:rsidRPr="00643A43">
        <w:t>agreement</w:t>
      </w:r>
      <w:r w:rsidR="00F73A4C" w:rsidRPr="00643A43">
        <w:t xml:space="preserve"> </w:t>
      </w:r>
      <w:r w:rsidRPr="00643A43">
        <w:t>may</w:t>
      </w:r>
      <w:r w:rsidR="00F73A4C" w:rsidRPr="00643A43">
        <w:t xml:space="preserve"> </w:t>
      </w:r>
      <w:r w:rsidRPr="00643A43">
        <w:t>indicate</w:t>
      </w:r>
      <w:r w:rsidR="00F73A4C" w:rsidRPr="00643A43">
        <w:t xml:space="preserve"> </w:t>
      </w:r>
      <w:r w:rsidRPr="00643A43">
        <w:t>some</w:t>
      </w:r>
      <w:r w:rsidR="00F73A4C" w:rsidRPr="00643A43">
        <w:t xml:space="preserve"> </w:t>
      </w:r>
      <w:r w:rsidRPr="00643A43">
        <w:t>degree</w:t>
      </w:r>
      <w:r w:rsidR="00F73A4C" w:rsidRPr="00643A43">
        <w:t xml:space="preserve"> </w:t>
      </w:r>
      <w:r w:rsidRPr="00643A43">
        <w:t>of</w:t>
      </w:r>
      <w:r w:rsidR="00F73A4C" w:rsidRPr="00643A43">
        <w:t xml:space="preserve"> </w:t>
      </w:r>
      <w:r w:rsidRPr="00643A43">
        <w:t>assortative</w:t>
      </w:r>
      <w:r w:rsidR="00F73A4C" w:rsidRPr="00643A43">
        <w:t xml:space="preserve"> </w:t>
      </w:r>
      <w:r w:rsidRPr="00643A43">
        <w:t>matching</w:t>
      </w:r>
      <w:r w:rsidR="00F73A4C" w:rsidRPr="00643A43">
        <w:t xml:space="preserve"> </w:t>
      </w:r>
      <w:r w:rsidRPr="00643A43">
        <w:t>within</w:t>
      </w:r>
      <w:r w:rsidR="00F73A4C" w:rsidRPr="00643A43">
        <w:t xml:space="preserve"> </w:t>
      </w:r>
      <w:r w:rsidRPr="00643A43">
        <w:t>the</w:t>
      </w:r>
      <w:r w:rsidR="00F73A4C" w:rsidRPr="00643A43">
        <w:t xml:space="preserve"> </w:t>
      </w:r>
      <w:r w:rsidRPr="00643A43">
        <w:t>chain,</w:t>
      </w:r>
      <w:r w:rsidR="00F73A4C" w:rsidRPr="00643A43">
        <w:t xml:space="preserve"> </w:t>
      </w:r>
      <w:r w:rsidRPr="00643A43">
        <w:t>whereby</w:t>
      </w:r>
      <w:r w:rsidR="00F73A4C" w:rsidRPr="00643A43">
        <w:t xml:space="preserve"> </w:t>
      </w:r>
      <w:r w:rsidRPr="00643A43">
        <w:t>farmers</w:t>
      </w:r>
      <w:r w:rsidR="00F73A4C" w:rsidRPr="00643A43">
        <w:t xml:space="preserve"> </w:t>
      </w:r>
      <w:r w:rsidRPr="00643A43">
        <w:t>who</w:t>
      </w:r>
      <w:r w:rsidR="00F73A4C" w:rsidRPr="00643A43">
        <w:t xml:space="preserve"> </w:t>
      </w:r>
      <w:r w:rsidRPr="00643A43">
        <w:t>select</w:t>
      </w:r>
      <w:r w:rsidR="00F73A4C" w:rsidRPr="00643A43">
        <w:t xml:space="preserve"> </w:t>
      </w:r>
      <w:r w:rsidRPr="00643A43">
        <w:t>better</w:t>
      </w:r>
      <w:r w:rsidR="00F73A4C" w:rsidRPr="00643A43">
        <w:t xml:space="preserve"> </w:t>
      </w:r>
      <w:r w:rsidRPr="00643A43">
        <w:t>performing</w:t>
      </w:r>
      <w:r w:rsidR="00F73A4C" w:rsidRPr="00643A43">
        <w:t xml:space="preserve"> </w:t>
      </w:r>
      <w:proofErr w:type="spellStart"/>
      <w:r w:rsidRPr="00643A43">
        <w:t>agro</w:t>
      </w:r>
      <w:proofErr w:type="spellEnd"/>
      <w:r w:rsidRPr="00643A43">
        <w:t>-input</w:t>
      </w:r>
      <w:r w:rsidR="00F73A4C" w:rsidRPr="00643A43">
        <w:t xml:space="preserve"> </w:t>
      </w:r>
      <w:r w:rsidRPr="00643A43">
        <w:t>dealers</w:t>
      </w:r>
      <w:r w:rsidR="00F73A4C" w:rsidRPr="00643A43">
        <w:t xml:space="preserve"> </w:t>
      </w:r>
      <w:r w:rsidRPr="00643A43">
        <w:t>also</w:t>
      </w:r>
      <w:r w:rsidR="00F73A4C" w:rsidRPr="00643A43">
        <w:t xml:space="preserve"> </w:t>
      </w:r>
      <w:r w:rsidRPr="00643A43">
        <w:t>tend</w:t>
      </w:r>
      <w:r w:rsidR="00F73A4C" w:rsidRPr="00643A43">
        <w:t xml:space="preserve"> </w:t>
      </w:r>
      <w:r w:rsidRPr="00643A43">
        <w:t>to</w:t>
      </w:r>
      <w:r w:rsidR="00F73A4C" w:rsidRPr="00643A43">
        <w:t xml:space="preserve"> </w:t>
      </w:r>
      <w:r w:rsidRPr="00643A43">
        <w:t>go</w:t>
      </w:r>
      <w:r w:rsidR="00F73A4C" w:rsidRPr="00643A43">
        <w:t xml:space="preserve"> </w:t>
      </w:r>
      <w:r w:rsidRPr="00643A43">
        <w:t>to</w:t>
      </w:r>
      <w:r w:rsidR="00F73A4C" w:rsidRPr="00643A43">
        <w:t xml:space="preserve"> </w:t>
      </w:r>
      <w:r w:rsidRPr="00643A43">
        <w:t>better</w:t>
      </w:r>
      <w:r w:rsidR="00F73A4C" w:rsidRPr="00643A43">
        <w:t xml:space="preserve"> </w:t>
      </w:r>
      <w:r w:rsidRPr="00643A43">
        <w:t>processors</w:t>
      </w:r>
      <w:r w:rsidR="00F73A4C" w:rsidRPr="00643A43">
        <w:t xml:space="preserve"> </w:t>
      </w:r>
      <w:r w:rsidRPr="00643A43">
        <w:t>and</w:t>
      </w:r>
      <w:r w:rsidR="00F73A4C" w:rsidRPr="00643A43">
        <w:t xml:space="preserve"> </w:t>
      </w:r>
      <w:r w:rsidRPr="00643A43">
        <w:t>sell</w:t>
      </w:r>
      <w:r w:rsidR="00F73A4C" w:rsidRPr="00643A43">
        <w:t xml:space="preserve"> </w:t>
      </w:r>
      <w:r w:rsidRPr="00643A43">
        <w:t>to</w:t>
      </w:r>
      <w:r w:rsidR="00F73A4C" w:rsidRPr="00643A43">
        <w:t xml:space="preserve"> </w:t>
      </w:r>
      <w:r w:rsidRPr="00643A43">
        <w:t>better</w:t>
      </w:r>
      <w:r w:rsidR="00F73A4C" w:rsidRPr="00643A43">
        <w:t xml:space="preserve"> </w:t>
      </w:r>
      <w:r w:rsidRPr="00643A43">
        <w:t>traders.</w:t>
      </w:r>
      <w:r w:rsidR="00F73A4C" w:rsidRPr="00643A43">
        <w:t xml:space="preserve"> </w:t>
      </w:r>
      <w:r w:rsidRPr="00643A43">
        <w:t>However,</w:t>
      </w:r>
      <w:r w:rsidR="00F73A4C" w:rsidRPr="00643A43">
        <w:t xml:space="preserve"> </w:t>
      </w:r>
      <w:r w:rsidRPr="00643A43">
        <w:t>it</w:t>
      </w:r>
      <w:r w:rsidR="00F73A4C" w:rsidRPr="00643A43">
        <w:t xml:space="preserve"> </w:t>
      </w:r>
      <w:r w:rsidRPr="00643A43">
        <w:t>could</w:t>
      </w:r>
      <w:r w:rsidR="00F73A4C" w:rsidRPr="00643A43">
        <w:t xml:space="preserve"> </w:t>
      </w:r>
      <w:r w:rsidRPr="00643A43">
        <w:t>also</w:t>
      </w:r>
      <w:r w:rsidR="00F73A4C" w:rsidRPr="00643A43">
        <w:t xml:space="preserve"> </w:t>
      </w:r>
      <w:r w:rsidRPr="00643A43">
        <w:t>be</w:t>
      </w:r>
      <w:r w:rsidR="00F73A4C" w:rsidRPr="00643A43">
        <w:t xml:space="preserve"> </w:t>
      </w:r>
      <w:r w:rsidRPr="00643A43">
        <w:t>that</w:t>
      </w:r>
      <w:r w:rsidR="00F73A4C" w:rsidRPr="00643A43">
        <w:t xml:space="preserve"> </w:t>
      </w:r>
      <w:r w:rsidRPr="00643A43">
        <w:t>ratings</w:t>
      </w:r>
      <w:r w:rsidR="00F73A4C" w:rsidRPr="00643A43">
        <w:t xml:space="preserve"> </w:t>
      </w:r>
      <w:r w:rsidRPr="00643A43">
        <w:t>are</w:t>
      </w:r>
      <w:r w:rsidR="00F73A4C" w:rsidRPr="00643A43">
        <w:t xml:space="preserve"> </w:t>
      </w:r>
      <w:r w:rsidRPr="00643A43">
        <w:t>determined</w:t>
      </w:r>
      <w:r w:rsidR="00F73A4C" w:rsidRPr="00643A43">
        <w:t xml:space="preserve"> </w:t>
      </w:r>
      <w:r w:rsidRPr="00643A43">
        <w:t>more</w:t>
      </w:r>
      <w:r w:rsidR="00F73A4C" w:rsidRPr="00643A43">
        <w:t xml:space="preserve"> </w:t>
      </w:r>
      <w:r w:rsidRPr="00643A43">
        <w:t>by</w:t>
      </w:r>
      <w:r w:rsidR="00F73A4C" w:rsidRPr="00643A43">
        <w:t xml:space="preserve"> </w:t>
      </w:r>
      <w:r w:rsidRPr="00643A43">
        <w:t>farmer</w:t>
      </w:r>
      <w:r w:rsidR="00F73A4C" w:rsidRPr="00643A43">
        <w:t xml:space="preserve"> </w:t>
      </w:r>
      <w:r w:rsidRPr="00643A43">
        <w:t>level</w:t>
      </w:r>
      <w:r w:rsidR="00F73A4C" w:rsidRPr="00643A43">
        <w:t xml:space="preserve"> </w:t>
      </w:r>
      <w:r w:rsidRPr="00643A43">
        <w:t>characteristics</w:t>
      </w:r>
      <w:r w:rsidR="00F73A4C" w:rsidRPr="00643A43">
        <w:t xml:space="preserve"> </w:t>
      </w:r>
      <w:r w:rsidRPr="00643A43">
        <w:t>(such</w:t>
      </w:r>
      <w:r w:rsidR="00F73A4C" w:rsidRPr="00643A43">
        <w:t xml:space="preserve"> </w:t>
      </w:r>
      <w:r w:rsidRPr="00643A43">
        <w:t>as</w:t>
      </w:r>
      <w:r w:rsidR="00F73A4C" w:rsidRPr="00643A43">
        <w:t xml:space="preserve"> </w:t>
      </w:r>
      <w:r w:rsidRPr="00643A43">
        <w:t>the</w:t>
      </w:r>
      <w:r w:rsidR="00F73A4C" w:rsidRPr="00643A43">
        <w:t xml:space="preserve"> </w:t>
      </w:r>
      <w:r w:rsidRPr="00643A43">
        <w:t>education</w:t>
      </w:r>
      <w:r w:rsidR="00F73A4C" w:rsidRPr="00643A43">
        <w:t xml:space="preserve"> </w:t>
      </w:r>
      <w:r w:rsidRPr="00643A43">
        <w:t>level</w:t>
      </w:r>
      <w:r w:rsidR="00F73A4C" w:rsidRPr="00643A43">
        <w:t xml:space="preserve"> </w:t>
      </w:r>
      <w:r w:rsidRPr="00643A43">
        <w:t>of</w:t>
      </w:r>
      <w:r w:rsidR="00F73A4C" w:rsidRPr="00643A43">
        <w:t xml:space="preserve"> </w:t>
      </w:r>
      <w:r w:rsidRPr="00643A43">
        <w:t>the</w:t>
      </w:r>
      <w:r w:rsidR="00F73A4C" w:rsidRPr="00643A43">
        <w:t xml:space="preserve"> </w:t>
      </w:r>
      <w:r w:rsidRPr="00643A43">
        <w:t>farmer)</w:t>
      </w:r>
      <w:r w:rsidR="00F73A4C" w:rsidRPr="00643A43">
        <w:t xml:space="preserve"> </w:t>
      </w:r>
      <w:r w:rsidRPr="00643A43">
        <w:t>than</w:t>
      </w:r>
      <w:r w:rsidR="00F73A4C" w:rsidRPr="00643A43">
        <w:t xml:space="preserve"> </w:t>
      </w:r>
      <w:r w:rsidRPr="00643A43">
        <w:t>by</w:t>
      </w:r>
      <w:r w:rsidR="00F73A4C" w:rsidRPr="00643A43">
        <w:t xml:space="preserve"> </w:t>
      </w:r>
      <w:r w:rsidRPr="00643A43">
        <w:t>actor</w:t>
      </w:r>
      <w:r w:rsidR="00F73A4C" w:rsidRPr="00643A43">
        <w:t xml:space="preserve"> </w:t>
      </w:r>
      <w:r w:rsidRPr="00643A43">
        <w:t>level</w:t>
      </w:r>
      <w:r w:rsidR="00F73A4C" w:rsidRPr="00643A43">
        <w:t xml:space="preserve"> </w:t>
      </w:r>
      <w:r w:rsidRPr="00643A43">
        <w:t>characteristics,</w:t>
      </w:r>
      <w:r w:rsidR="00F73A4C" w:rsidRPr="00643A43">
        <w:t xml:space="preserve"> </w:t>
      </w:r>
      <w:r w:rsidRPr="00643A43">
        <w:t>leading</w:t>
      </w:r>
      <w:r w:rsidR="00F73A4C" w:rsidRPr="00643A43">
        <w:t xml:space="preserve"> </w:t>
      </w:r>
      <w:r w:rsidRPr="00643A43">
        <w:t>farmers</w:t>
      </w:r>
      <w:r w:rsidR="00F73A4C" w:rsidRPr="00643A43">
        <w:t xml:space="preserve"> </w:t>
      </w:r>
      <w:r w:rsidRPr="00643A43">
        <w:t>to</w:t>
      </w:r>
      <w:r w:rsidR="00F73A4C" w:rsidRPr="00643A43">
        <w:t xml:space="preserve"> </w:t>
      </w:r>
      <w:r w:rsidRPr="00643A43">
        <w:t>rate</w:t>
      </w:r>
      <w:r w:rsidR="00F73A4C" w:rsidRPr="00643A43">
        <w:t xml:space="preserve"> </w:t>
      </w:r>
      <w:r w:rsidRPr="00643A43">
        <w:t>different</w:t>
      </w:r>
      <w:r w:rsidR="00F73A4C" w:rsidRPr="00643A43">
        <w:t xml:space="preserve"> </w:t>
      </w:r>
      <w:r w:rsidRPr="00643A43">
        <w:t>actors</w:t>
      </w:r>
      <w:r w:rsidR="00F73A4C" w:rsidRPr="00643A43">
        <w:t xml:space="preserve"> </w:t>
      </w:r>
      <w:r w:rsidRPr="00643A43">
        <w:t>in</w:t>
      </w:r>
      <w:r w:rsidR="00F73A4C" w:rsidRPr="00643A43">
        <w:t xml:space="preserve"> </w:t>
      </w:r>
      <w:r w:rsidRPr="00643A43">
        <w:t>a</w:t>
      </w:r>
      <w:r w:rsidR="00F73A4C" w:rsidRPr="00643A43">
        <w:t xml:space="preserve"> </w:t>
      </w:r>
      <w:r w:rsidRPr="00643A43">
        <w:t>more</w:t>
      </w:r>
      <w:r w:rsidR="00F73A4C" w:rsidRPr="00643A43">
        <w:t xml:space="preserve"> </w:t>
      </w:r>
      <w:r w:rsidRPr="00643A43">
        <w:t>consistent</w:t>
      </w:r>
      <w:r w:rsidR="00F73A4C" w:rsidRPr="00643A43">
        <w:t xml:space="preserve"> </w:t>
      </w:r>
      <w:r w:rsidRPr="00643A43">
        <w:t>way.</w:t>
      </w:r>
      <w:r w:rsidR="00F73A4C" w:rsidRPr="00643A43">
        <w:t xml:space="preserve"> </w:t>
      </w:r>
      <w:r w:rsidRPr="00643A43">
        <w:t>At</w:t>
      </w:r>
      <w:r w:rsidR="00F73A4C" w:rsidRPr="00643A43">
        <w:t xml:space="preserve"> </w:t>
      </w:r>
      <w:r w:rsidRPr="00643A43">
        <w:t>the</w:t>
      </w:r>
      <w:r w:rsidR="00F73A4C" w:rsidRPr="00643A43">
        <w:t xml:space="preserve"> </w:t>
      </w:r>
      <w:r w:rsidRPr="00643A43">
        <w:t>same</w:t>
      </w:r>
      <w:r w:rsidR="00F73A4C" w:rsidRPr="00643A43">
        <w:t xml:space="preserve"> </w:t>
      </w:r>
      <w:r w:rsidRPr="00643A43">
        <w:t>time,</w:t>
      </w:r>
      <w:r w:rsidR="00F73A4C" w:rsidRPr="00643A43">
        <w:t xml:space="preserve"> </w:t>
      </w:r>
      <w:r w:rsidRPr="00643A43">
        <w:t>as</w:t>
      </w:r>
      <w:r w:rsidR="00F73A4C" w:rsidRPr="00643A43">
        <w:t xml:space="preserve"> </w:t>
      </w:r>
      <w:r w:rsidRPr="00643A43">
        <w:t>farmers</w:t>
      </w:r>
      <w:r w:rsidR="00F73A4C" w:rsidRPr="00643A43">
        <w:t xml:space="preserve"> </w:t>
      </w:r>
      <w:r w:rsidRPr="00643A43">
        <w:t>rate</w:t>
      </w:r>
      <w:r w:rsidR="00F73A4C" w:rsidRPr="00643A43">
        <w:t xml:space="preserve"> </w:t>
      </w:r>
      <w:r w:rsidRPr="00643A43">
        <w:t>different</w:t>
      </w:r>
      <w:r w:rsidR="00F73A4C" w:rsidRPr="00643A43">
        <w:t xml:space="preserve"> </w:t>
      </w:r>
      <w:r w:rsidRPr="00643A43">
        <w:t>actors,</w:t>
      </w:r>
      <w:r w:rsidR="00F73A4C" w:rsidRPr="00643A43">
        <w:t xml:space="preserve"> </w:t>
      </w:r>
      <w:r w:rsidRPr="00643A43">
        <w:t>it</w:t>
      </w:r>
      <w:r w:rsidR="00F73A4C" w:rsidRPr="00643A43">
        <w:t xml:space="preserve"> </w:t>
      </w:r>
      <w:r w:rsidRPr="00643A43">
        <w:t>also</w:t>
      </w:r>
      <w:r w:rsidR="00F73A4C" w:rsidRPr="00643A43">
        <w:t xml:space="preserve"> </w:t>
      </w:r>
      <w:r w:rsidRPr="00643A43">
        <w:t>seems</w:t>
      </w:r>
      <w:r w:rsidR="00F73A4C" w:rsidRPr="00643A43">
        <w:t xml:space="preserve"> </w:t>
      </w:r>
      <w:r w:rsidRPr="00643A43">
        <w:t>reasonable</w:t>
      </w:r>
      <w:r w:rsidR="00F73A4C" w:rsidRPr="00643A43">
        <w:t xml:space="preserve"> </w:t>
      </w:r>
      <w:r w:rsidRPr="00643A43">
        <w:t>that</w:t>
      </w:r>
      <w:r w:rsidR="00F73A4C" w:rsidRPr="00643A43">
        <w:t xml:space="preserve"> </w:t>
      </w:r>
      <w:r w:rsidRPr="00643A43">
        <w:t>there</w:t>
      </w:r>
      <w:r w:rsidR="00F73A4C" w:rsidRPr="00643A43">
        <w:t xml:space="preserve"> </w:t>
      </w:r>
      <w:r w:rsidRPr="00643A43">
        <w:t>is</w:t>
      </w:r>
      <w:r w:rsidR="00F73A4C" w:rsidRPr="00643A43">
        <w:t xml:space="preserve"> </w:t>
      </w:r>
      <w:r w:rsidRPr="00643A43">
        <w:t>no</w:t>
      </w:r>
      <w:r w:rsidR="00F73A4C" w:rsidRPr="00643A43">
        <w:t xml:space="preserve"> </w:t>
      </w:r>
      <w:r w:rsidRPr="00643A43">
        <w:t>complete</w:t>
      </w:r>
      <w:r w:rsidR="00F73A4C" w:rsidRPr="00643A43">
        <w:t xml:space="preserve"> </w:t>
      </w:r>
      <w:r w:rsidRPr="00643A43">
        <w:t>intra-rater</w:t>
      </w:r>
      <w:r w:rsidR="00F73A4C" w:rsidRPr="00643A43">
        <w:t xml:space="preserve"> </w:t>
      </w:r>
      <w:r w:rsidRPr="00643A43">
        <w:t>agreement.</w:t>
      </w:r>
    </w:p>
    <w:p w14:paraId="615CE730" w14:textId="4866D400" w:rsidR="00D00676" w:rsidRDefault="00D00676" w:rsidP="00643A43">
      <w:pPr>
        <w:pStyle w:val="1PP"/>
        <w:jc w:val="both"/>
        <w:rPr>
          <w:ins w:id="22" w:author="Anusha De" w:date="2022-05-05T13:52:00Z"/>
        </w:rPr>
      </w:pPr>
      <w:ins w:id="23" w:author="Anusha De" w:date="2022-05-05T13:51:00Z">
        <w:r w:rsidRPr="00643A43">
          <w:t xml:space="preserve">The fact that we find reasonable inter-rater agreement seems to suggest that ratings are valid proxies for the attributes of the value chain actors being rated. In Table </w:t>
        </w:r>
        <w:r w:rsidRPr="00643A43">
          <w:fldChar w:fldCharType="begin"/>
        </w:r>
        <w:r w:rsidRPr="00643A43">
          <w:instrText xml:space="preserve"> HYPERLINK \l "_bookmark74" </w:instrText>
        </w:r>
        <w:r w:rsidRPr="00643A43">
          <w:fldChar w:fldCharType="separate"/>
        </w:r>
        <w:r w:rsidRPr="00643A43">
          <w:t>4</w:t>
        </w:r>
        <w:r w:rsidRPr="00643A43">
          <w:fldChar w:fldCharType="end"/>
        </w:r>
        <w:r w:rsidRPr="00643A43">
          <w:t xml:space="preserve">, we test validity further by correlating average ratings received by actors to observable characteristics of the actor. Some of these dimensions, like reputation, are hard to measure, but for others like location, quality and prices charged, we are able to construct proxies. In the first column of Table </w:t>
        </w:r>
        <w:r w:rsidRPr="00643A43">
          <w:fldChar w:fldCharType="begin"/>
        </w:r>
        <w:r w:rsidRPr="00643A43">
          <w:instrText xml:space="preserve"> HYPERLINK \l "_bookmark74" </w:instrText>
        </w:r>
        <w:r w:rsidRPr="00643A43">
          <w:fldChar w:fldCharType="separate"/>
        </w:r>
        <w:r w:rsidRPr="00643A43">
          <w:t>4</w:t>
        </w:r>
        <w:r w:rsidRPr="00643A43">
          <w:fldChar w:fldCharType="end"/>
        </w:r>
        <w:r w:rsidRPr="00643A43">
          <w:t xml:space="preserve">, we correlate the location based rating to a measure that attempts to capture the location of the actor (dealer or miller) relative to where the customers are, and find that actors that are less centrally located are scored lower on the location attribute. To test if quality ratings are associated to observable quality characteristics of the actors, we first compute an index that is based on various observables. For instance, for </w:t>
        </w:r>
        <w:proofErr w:type="spellStart"/>
        <w:r w:rsidRPr="00643A43">
          <w:t>agro</w:t>
        </w:r>
        <w:proofErr w:type="spellEnd"/>
        <w:r w:rsidRPr="00643A43">
          <w:t>-input dealers, the index measures if various seed quality related attributes such as shelf life and moisture content were checked over the course of the previous year by official inspectors. For traders, the index includes whether the trader uses improved storage bags, as well as a number of services they provide to farmers. For millers, quality is proxied by looking at the structure where the mill is located in (type of roof, wall and floor). Using this quality index, we also find that there is a positive correlation between observed quality and the quality ratings actors get. The last column shows that there is no significant correlation between the price that value chain actors charge for their services and products, and the price competitiveness ratings.</w:t>
        </w:r>
      </w:ins>
    </w:p>
    <w:p w14:paraId="030F3CB3" w14:textId="77777777" w:rsidR="00D00676" w:rsidRPr="00643A43" w:rsidRDefault="00D00676" w:rsidP="00643A43">
      <w:pPr>
        <w:pStyle w:val="1PP"/>
        <w:jc w:val="both"/>
      </w:pPr>
    </w:p>
    <w:p w14:paraId="32AD6B3D" w14:textId="056C9636" w:rsidR="00120B8E" w:rsidRPr="00643A43" w:rsidRDefault="00120B8E" w:rsidP="00643A43">
      <w:pPr>
        <w:jc w:val="both"/>
      </w:pPr>
      <w:bookmarkStart w:id="24" w:name="Econometric_analysis"/>
      <w:bookmarkStart w:id="25" w:name="_bookmark5"/>
      <w:bookmarkEnd w:id="24"/>
      <w:bookmarkEnd w:id="25"/>
      <w:r w:rsidRPr="00643A43">
        <w:br w:type="page"/>
      </w:r>
    </w:p>
    <w:p w14:paraId="63F3D727" w14:textId="77777777" w:rsidR="00D00676" w:rsidRPr="00643A43" w:rsidRDefault="00D00676" w:rsidP="00D00676">
      <w:pPr>
        <w:pStyle w:val="1PP"/>
        <w:jc w:val="both"/>
        <w:rPr>
          <w:ins w:id="26" w:author="Anusha De" w:date="2022-05-05T13:52:00Z"/>
        </w:rPr>
      </w:pPr>
      <w:ins w:id="27" w:author="Anusha De" w:date="2022-05-05T13:52:00Z">
        <w:r w:rsidRPr="00643A43">
          <w:lastRenderedPageBreak/>
          <w:t>Table 4. Regression results looking at the relation between ratings given by the farmers and the actual market attributes.</w:t>
        </w:r>
      </w:ins>
    </w:p>
    <w:tbl>
      <w:tblPr>
        <w:tblW w:w="5000" w:type="pct"/>
        <w:tblInd w:w="7" w:type="dxa"/>
        <w:tblLook w:val="01E0" w:firstRow="1" w:lastRow="1" w:firstColumn="1" w:lastColumn="1" w:noHBand="0" w:noVBand="0"/>
      </w:tblPr>
      <w:tblGrid>
        <w:gridCol w:w="3936"/>
        <w:gridCol w:w="1439"/>
        <w:gridCol w:w="1680"/>
        <w:gridCol w:w="2016"/>
      </w:tblGrid>
      <w:tr w:rsidR="00D00676" w:rsidRPr="00643A43" w14:paraId="6C5F3535" w14:textId="77777777" w:rsidTr="00CF75EC">
        <w:trPr>
          <w:trHeight w:val="144"/>
          <w:ins w:id="28" w:author="Anusha De" w:date="2022-05-05T13:52:00Z"/>
        </w:trPr>
        <w:tc>
          <w:tcPr>
            <w:tcW w:w="3936" w:type="dxa"/>
            <w:tcBorders>
              <w:top w:val="single" w:sz="4" w:space="0" w:color="auto"/>
            </w:tcBorders>
          </w:tcPr>
          <w:p w14:paraId="1C91E895" w14:textId="77777777" w:rsidR="00D00676" w:rsidRPr="00643A43" w:rsidRDefault="00D00676" w:rsidP="00CF75EC">
            <w:pPr>
              <w:pStyle w:val="TableParagraph"/>
              <w:spacing w:line="240" w:lineRule="auto"/>
              <w:jc w:val="both"/>
              <w:rPr>
                <w:ins w:id="29" w:author="Anusha De" w:date="2022-05-05T13:52:00Z"/>
                <w:rFonts w:ascii="Arial Nova" w:hAnsi="Arial Nova"/>
                <w:sz w:val="20"/>
                <w:szCs w:val="20"/>
              </w:rPr>
            </w:pPr>
          </w:p>
        </w:tc>
        <w:tc>
          <w:tcPr>
            <w:tcW w:w="5135" w:type="dxa"/>
            <w:gridSpan w:val="3"/>
            <w:tcBorders>
              <w:top w:val="single" w:sz="4" w:space="0" w:color="auto"/>
            </w:tcBorders>
          </w:tcPr>
          <w:p w14:paraId="249467CF" w14:textId="77777777" w:rsidR="00D00676" w:rsidRPr="00643A43" w:rsidRDefault="00D00676" w:rsidP="00BE4F53">
            <w:pPr>
              <w:pStyle w:val="TableParagraph"/>
              <w:spacing w:line="240" w:lineRule="auto"/>
              <w:rPr>
                <w:ins w:id="30" w:author="Anusha De" w:date="2022-05-05T13:52:00Z"/>
                <w:rFonts w:ascii="Arial Nova" w:hAnsi="Arial Nova"/>
                <w:b/>
                <w:bCs/>
                <w:sz w:val="20"/>
                <w:szCs w:val="20"/>
              </w:rPr>
            </w:pPr>
            <w:ins w:id="31" w:author="Anusha De" w:date="2022-05-05T13:52:00Z">
              <w:r w:rsidRPr="00643A43">
                <w:rPr>
                  <w:rFonts w:ascii="Arial Nova" w:hAnsi="Arial Nova"/>
                  <w:b/>
                  <w:bCs/>
                  <w:sz w:val="20"/>
                  <w:szCs w:val="20"/>
                </w:rPr>
                <w:t>Dependent variable: Ratings from farmers</w:t>
              </w:r>
            </w:ins>
          </w:p>
        </w:tc>
      </w:tr>
      <w:tr w:rsidR="00D00676" w:rsidRPr="00643A43" w14:paraId="64D7BB6F" w14:textId="77777777" w:rsidTr="00CF75EC">
        <w:trPr>
          <w:trHeight w:val="144"/>
          <w:ins w:id="32" w:author="Anusha De" w:date="2022-05-05T13:52:00Z"/>
        </w:trPr>
        <w:tc>
          <w:tcPr>
            <w:tcW w:w="3936" w:type="dxa"/>
            <w:tcBorders>
              <w:bottom w:val="single" w:sz="4" w:space="0" w:color="000000"/>
            </w:tcBorders>
          </w:tcPr>
          <w:p w14:paraId="1B891743" w14:textId="77777777" w:rsidR="00D00676" w:rsidRPr="00643A43" w:rsidRDefault="00D00676" w:rsidP="00CF75EC">
            <w:pPr>
              <w:pStyle w:val="TableParagraph"/>
              <w:spacing w:line="240" w:lineRule="auto"/>
              <w:jc w:val="both"/>
              <w:rPr>
                <w:ins w:id="33" w:author="Anusha De" w:date="2022-05-05T13:52:00Z"/>
                <w:rFonts w:ascii="Arial Nova" w:hAnsi="Arial Nova"/>
                <w:sz w:val="20"/>
                <w:szCs w:val="20"/>
              </w:rPr>
            </w:pPr>
          </w:p>
        </w:tc>
        <w:tc>
          <w:tcPr>
            <w:tcW w:w="1439" w:type="dxa"/>
            <w:tcBorders>
              <w:top w:val="single" w:sz="4" w:space="0" w:color="000000"/>
            </w:tcBorders>
          </w:tcPr>
          <w:p w14:paraId="754E131E" w14:textId="77777777" w:rsidR="00D00676" w:rsidRPr="00643A43" w:rsidRDefault="00D00676" w:rsidP="00BE4F53">
            <w:pPr>
              <w:pStyle w:val="TableParagraph"/>
              <w:spacing w:line="240" w:lineRule="auto"/>
              <w:rPr>
                <w:ins w:id="34" w:author="Anusha De" w:date="2022-05-05T13:52:00Z"/>
                <w:rFonts w:ascii="Arial Nova" w:hAnsi="Arial Nova"/>
                <w:b/>
                <w:bCs/>
                <w:sz w:val="20"/>
                <w:szCs w:val="20"/>
              </w:rPr>
            </w:pPr>
            <w:ins w:id="35" w:author="Anusha De" w:date="2022-05-05T13:52:00Z">
              <w:r w:rsidRPr="00643A43">
                <w:rPr>
                  <w:rFonts w:ascii="Arial Nova" w:hAnsi="Arial Nova"/>
                  <w:b/>
                  <w:bCs/>
                  <w:sz w:val="20"/>
                  <w:szCs w:val="20"/>
                </w:rPr>
                <w:t>Location</w:t>
              </w:r>
            </w:ins>
          </w:p>
          <w:p w14:paraId="4F40656D" w14:textId="77777777" w:rsidR="00D00676" w:rsidRPr="00643A43" w:rsidRDefault="00D00676" w:rsidP="00BE4F53">
            <w:pPr>
              <w:pStyle w:val="TableParagraph"/>
              <w:spacing w:line="240" w:lineRule="auto"/>
              <w:rPr>
                <w:ins w:id="36" w:author="Anusha De" w:date="2022-05-05T13:52:00Z"/>
                <w:rFonts w:ascii="Arial Nova" w:hAnsi="Arial Nova"/>
                <w:b/>
                <w:bCs/>
                <w:sz w:val="20"/>
                <w:szCs w:val="20"/>
              </w:rPr>
            </w:pPr>
            <w:ins w:id="37" w:author="Anusha De" w:date="2022-05-05T13:52:00Z">
              <w:r w:rsidRPr="00643A43">
                <w:rPr>
                  <w:rFonts w:ascii="Arial Nova" w:hAnsi="Arial Nova"/>
                  <w:b/>
                  <w:bCs/>
                  <w:sz w:val="20"/>
                  <w:szCs w:val="20"/>
                </w:rPr>
                <w:t>(1)</w:t>
              </w:r>
            </w:ins>
          </w:p>
        </w:tc>
        <w:tc>
          <w:tcPr>
            <w:tcW w:w="1680" w:type="dxa"/>
            <w:tcBorders>
              <w:top w:val="single" w:sz="4" w:space="0" w:color="000000"/>
            </w:tcBorders>
          </w:tcPr>
          <w:p w14:paraId="747FE66E" w14:textId="77777777" w:rsidR="00D00676" w:rsidRPr="00643A43" w:rsidRDefault="00D00676" w:rsidP="00BE4F53">
            <w:pPr>
              <w:pStyle w:val="TableParagraph"/>
              <w:spacing w:line="240" w:lineRule="auto"/>
              <w:rPr>
                <w:ins w:id="38" w:author="Anusha De" w:date="2022-05-05T13:52:00Z"/>
                <w:rFonts w:ascii="Arial Nova" w:hAnsi="Arial Nova"/>
                <w:b/>
                <w:bCs/>
                <w:sz w:val="20"/>
                <w:szCs w:val="20"/>
              </w:rPr>
            </w:pPr>
            <w:ins w:id="39" w:author="Anusha De" w:date="2022-05-05T13:52:00Z">
              <w:r w:rsidRPr="00643A43">
                <w:rPr>
                  <w:rFonts w:ascii="Arial Nova" w:hAnsi="Arial Nova"/>
                  <w:b/>
                  <w:bCs/>
                  <w:sz w:val="20"/>
                  <w:szCs w:val="20"/>
                </w:rPr>
                <w:t>Quality</w:t>
              </w:r>
            </w:ins>
          </w:p>
          <w:p w14:paraId="69B7F003" w14:textId="77777777" w:rsidR="00D00676" w:rsidRPr="00643A43" w:rsidRDefault="00D00676" w:rsidP="00BE4F53">
            <w:pPr>
              <w:pStyle w:val="TableParagraph"/>
              <w:spacing w:line="240" w:lineRule="auto"/>
              <w:rPr>
                <w:ins w:id="40" w:author="Anusha De" w:date="2022-05-05T13:52:00Z"/>
                <w:rFonts w:ascii="Arial Nova" w:hAnsi="Arial Nova"/>
                <w:b/>
                <w:bCs/>
                <w:sz w:val="20"/>
                <w:szCs w:val="20"/>
              </w:rPr>
            </w:pPr>
            <w:ins w:id="41" w:author="Anusha De" w:date="2022-05-05T13:52:00Z">
              <w:r w:rsidRPr="00643A43">
                <w:rPr>
                  <w:rFonts w:ascii="Arial Nova" w:hAnsi="Arial Nova"/>
                  <w:b/>
                  <w:bCs/>
                  <w:sz w:val="20"/>
                  <w:szCs w:val="20"/>
                </w:rPr>
                <w:t>(2)</w:t>
              </w:r>
            </w:ins>
          </w:p>
        </w:tc>
        <w:tc>
          <w:tcPr>
            <w:tcW w:w="2016" w:type="dxa"/>
            <w:tcBorders>
              <w:top w:val="single" w:sz="4" w:space="0" w:color="000000"/>
            </w:tcBorders>
          </w:tcPr>
          <w:p w14:paraId="507F8C37" w14:textId="77777777" w:rsidR="00D00676" w:rsidRPr="00643A43" w:rsidRDefault="00D00676" w:rsidP="00BE4F53">
            <w:pPr>
              <w:pStyle w:val="TableParagraph"/>
              <w:spacing w:line="240" w:lineRule="auto"/>
              <w:rPr>
                <w:ins w:id="42" w:author="Anusha De" w:date="2022-05-05T13:52:00Z"/>
                <w:rFonts w:ascii="Arial Nova" w:hAnsi="Arial Nova"/>
                <w:b/>
                <w:bCs/>
                <w:sz w:val="20"/>
                <w:szCs w:val="20"/>
              </w:rPr>
            </w:pPr>
            <w:ins w:id="43" w:author="Anusha De" w:date="2022-05-05T13:52:00Z">
              <w:r w:rsidRPr="00643A43">
                <w:rPr>
                  <w:rFonts w:ascii="Arial Nova" w:hAnsi="Arial Nova"/>
                  <w:b/>
                  <w:bCs/>
                  <w:sz w:val="20"/>
                  <w:szCs w:val="20"/>
                </w:rPr>
                <w:t>Price</w:t>
              </w:r>
            </w:ins>
          </w:p>
          <w:p w14:paraId="4832EDC0" w14:textId="77777777" w:rsidR="00D00676" w:rsidRPr="00643A43" w:rsidRDefault="00D00676" w:rsidP="00BE4F53">
            <w:pPr>
              <w:pStyle w:val="TableParagraph"/>
              <w:spacing w:line="240" w:lineRule="auto"/>
              <w:rPr>
                <w:ins w:id="44" w:author="Anusha De" w:date="2022-05-05T13:52:00Z"/>
                <w:rFonts w:ascii="Arial Nova" w:hAnsi="Arial Nova"/>
                <w:b/>
                <w:bCs/>
                <w:sz w:val="20"/>
                <w:szCs w:val="20"/>
              </w:rPr>
            </w:pPr>
            <w:ins w:id="45" w:author="Anusha De" w:date="2022-05-05T13:52:00Z">
              <w:r w:rsidRPr="00643A43">
                <w:rPr>
                  <w:rFonts w:ascii="Arial Nova" w:hAnsi="Arial Nova"/>
                  <w:b/>
                  <w:bCs/>
                  <w:sz w:val="20"/>
                  <w:szCs w:val="20"/>
                </w:rPr>
                <w:t>(3)</w:t>
              </w:r>
            </w:ins>
          </w:p>
        </w:tc>
      </w:tr>
      <w:tr w:rsidR="00D00676" w:rsidRPr="00643A43" w14:paraId="70BE5FB4" w14:textId="77777777" w:rsidTr="00CF75EC">
        <w:trPr>
          <w:trHeight w:val="144"/>
          <w:ins w:id="46" w:author="Anusha De" w:date="2022-05-05T13:52:00Z"/>
        </w:trPr>
        <w:tc>
          <w:tcPr>
            <w:tcW w:w="3936" w:type="dxa"/>
            <w:tcBorders>
              <w:top w:val="single" w:sz="4" w:space="0" w:color="000000"/>
            </w:tcBorders>
          </w:tcPr>
          <w:p w14:paraId="433E859D" w14:textId="77777777" w:rsidR="00D00676" w:rsidRPr="00643A43" w:rsidRDefault="00D00676" w:rsidP="00CF75EC">
            <w:pPr>
              <w:pStyle w:val="TableParagraph"/>
              <w:spacing w:line="240" w:lineRule="auto"/>
              <w:jc w:val="both"/>
              <w:rPr>
                <w:ins w:id="47" w:author="Anusha De" w:date="2022-05-05T13:52:00Z"/>
                <w:rFonts w:ascii="Arial Nova" w:hAnsi="Arial Nova"/>
                <w:sz w:val="20"/>
                <w:szCs w:val="20"/>
              </w:rPr>
            </w:pPr>
            <w:ins w:id="48" w:author="Anusha De" w:date="2022-05-05T13:52:00Z">
              <w:r w:rsidRPr="00643A43">
                <w:rPr>
                  <w:rFonts w:ascii="Arial Nova" w:hAnsi="Arial Nova"/>
                  <w:sz w:val="20"/>
                  <w:szCs w:val="20"/>
                </w:rPr>
                <w:t>Constant</w:t>
              </w:r>
            </w:ins>
          </w:p>
        </w:tc>
        <w:tc>
          <w:tcPr>
            <w:tcW w:w="1439" w:type="dxa"/>
            <w:tcBorders>
              <w:top w:val="single" w:sz="4" w:space="0" w:color="000000"/>
            </w:tcBorders>
          </w:tcPr>
          <w:p w14:paraId="5098AE47" w14:textId="77777777" w:rsidR="00D00676" w:rsidRPr="00643A43" w:rsidRDefault="00D00676" w:rsidP="00BE4F53">
            <w:pPr>
              <w:pStyle w:val="TableParagraph"/>
              <w:spacing w:line="240" w:lineRule="auto"/>
              <w:rPr>
                <w:ins w:id="49" w:author="Anusha De" w:date="2022-05-05T13:52:00Z"/>
                <w:rFonts w:ascii="Arial Nova" w:hAnsi="Arial Nova"/>
                <w:sz w:val="20"/>
                <w:szCs w:val="20"/>
              </w:rPr>
            </w:pPr>
            <w:ins w:id="50" w:author="Anusha De" w:date="2022-05-05T13:52:00Z">
              <w:r w:rsidRPr="00643A43">
                <w:rPr>
                  <w:rFonts w:ascii="Arial Nova" w:hAnsi="Arial Nova"/>
                  <w:sz w:val="20"/>
                  <w:szCs w:val="20"/>
                </w:rPr>
                <w:t>3</w:t>
              </w:r>
              <w:r w:rsidRPr="00643A43">
                <w:rPr>
                  <w:rFonts w:ascii="Arial Nova" w:hAnsi="Arial Nova"/>
                  <w:i/>
                  <w:sz w:val="20"/>
                  <w:szCs w:val="20"/>
                </w:rPr>
                <w:t>.</w:t>
              </w:r>
              <w:r w:rsidRPr="00643A43">
                <w:rPr>
                  <w:rFonts w:ascii="Arial Nova" w:hAnsi="Arial Nova"/>
                  <w:sz w:val="20"/>
                  <w:szCs w:val="20"/>
                </w:rPr>
                <w:t>637</w:t>
              </w:r>
            </w:ins>
          </w:p>
          <w:p w14:paraId="0C62B642" w14:textId="77777777" w:rsidR="00D00676" w:rsidRPr="00643A43" w:rsidRDefault="00D00676" w:rsidP="00BE4F53">
            <w:pPr>
              <w:pStyle w:val="TableParagraph"/>
              <w:spacing w:line="240" w:lineRule="auto"/>
              <w:rPr>
                <w:ins w:id="51" w:author="Anusha De" w:date="2022-05-05T13:52:00Z"/>
                <w:rFonts w:ascii="Arial Nova" w:hAnsi="Arial Nova"/>
                <w:sz w:val="20"/>
                <w:szCs w:val="20"/>
              </w:rPr>
            </w:pPr>
            <w:ins w:id="52" w:author="Anusha De" w:date="2022-05-05T13:52:00Z">
              <w:r w:rsidRPr="00643A43">
                <w:rPr>
                  <w:rFonts w:ascii="Arial Nova" w:hAnsi="Arial Nova"/>
                  <w:sz w:val="20"/>
                  <w:szCs w:val="20"/>
                </w:rPr>
                <w:t>(0</w:t>
              </w:r>
              <w:r w:rsidRPr="00643A43">
                <w:rPr>
                  <w:rFonts w:ascii="Arial Nova" w:hAnsi="Arial Nova"/>
                  <w:i/>
                  <w:sz w:val="20"/>
                  <w:szCs w:val="20"/>
                </w:rPr>
                <w:t>.</w:t>
              </w:r>
              <w:r w:rsidRPr="00643A43">
                <w:rPr>
                  <w:rFonts w:ascii="Arial Nova" w:hAnsi="Arial Nova"/>
                  <w:sz w:val="20"/>
                  <w:szCs w:val="20"/>
                </w:rPr>
                <w:t>074)</w:t>
              </w:r>
            </w:ins>
          </w:p>
        </w:tc>
        <w:tc>
          <w:tcPr>
            <w:tcW w:w="1680" w:type="dxa"/>
            <w:tcBorders>
              <w:top w:val="single" w:sz="4" w:space="0" w:color="000000"/>
            </w:tcBorders>
          </w:tcPr>
          <w:p w14:paraId="41F6BAFF" w14:textId="77777777" w:rsidR="00D00676" w:rsidRPr="00643A43" w:rsidRDefault="00D00676" w:rsidP="00BE4F53">
            <w:pPr>
              <w:pStyle w:val="TableParagraph"/>
              <w:spacing w:line="240" w:lineRule="auto"/>
              <w:rPr>
                <w:ins w:id="53" w:author="Anusha De" w:date="2022-05-05T13:52:00Z"/>
                <w:rFonts w:ascii="Arial Nova" w:hAnsi="Arial Nova"/>
                <w:sz w:val="20"/>
                <w:szCs w:val="20"/>
              </w:rPr>
            </w:pPr>
            <w:ins w:id="54" w:author="Anusha De" w:date="2022-05-05T13:52:00Z">
              <w:r w:rsidRPr="00643A43">
                <w:rPr>
                  <w:rFonts w:ascii="Arial Nova" w:hAnsi="Arial Nova"/>
                  <w:sz w:val="20"/>
                  <w:szCs w:val="20"/>
                </w:rPr>
                <w:t>3</w:t>
              </w:r>
              <w:r w:rsidRPr="00643A43">
                <w:rPr>
                  <w:rFonts w:ascii="Arial Nova" w:hAnsi="Arial Nova"/>
                  <w:i/>
                  <w:sz w:val="20"/>
                  <w:szCs w:val="20"/>
                </w:rPr>
                <w:t>.</w:t>
              </w:r>
              <w:r w:rsidRPr="00643A43">
                <w:rPr>
                  <w:rFonts w:ascii="Arial Nova" w:hAnsi="Arial Nova"/>
                  <w:sz w:val="20"/>
                  <w:szCs w:val="20"/>
                </w:rPr>
                <w:t>386</w:t>
              </w:r>
            </w:ins>
          </w:p>
          <w:p w14:paraId="3170AB3E" w14:textId="77777777" w:rsidR="00D00676" w:rsidRPr="00643A43" w:rsidRDefault="00D00676" w:rsidP="00BE4F53">
            <w:pPr>
              <w:pStyle w:val="TableParagraph"/>
              <w:spacing w:line="240" w:lineRule="auto"/>
              <w:rPr>
                <w:ins w:id="55" w:author="Anusha De" w:date="2022-05-05T13:52:00Z"/>
                <w:rFonts w:ascii="Arial Nova" w:hAnsi="Arial Nova"/>
                <w:sz w:val="20"/>
                <w:szCs w:val="20"/>
              </w:rPr>
            </w:pPr>
            <w:ins w:id="56" w:author="Anusha De" w:date="2022-05-05T13:52:00Z">
              <w:r w:rsidRPr="00643A43">
                <w:rPr>
                  <w:rFonts w:ascii="Arial Nova" w:hAnsi="Arial Nova"/>
                  <w:sz w:val="20"/>
                  <w:szCs w:val="20"/>
                </w:rPr>
                <w:t>(0</w:t>
              </w:r>
              <w:r w:rsidRPr="00643A43">
                <w:rPr>
                  <w:rFonts w:ascii="Arial Nova" w:hAnsi="Arial Nova"/>
                  <w:i/>
                  <w:sz w:val="20"/>
                  <w:szCs w:val="20"/>
                </w:rPr>
                <w:t>.</w:t>
              </w:r>
              <w:r w:rsidRPr="00643A43">
                <w:rPr>
                  <w:rFonts w:ascii="Arial Nova" w:hAnsi="Arial Nova"/>
                  <w:sz w:val="20"/>
                  <w:szCs w:val="20"/>
                </w:rPr>
                <w:t>064)</w:t>
              </w:r>
            </w:ins>
          </w:p>
        </w:tc>
        <w:tc>
          <w:tcPr>
            <w:tcW w:w="2016" w:type="dxa"/>
            <w:tcBorders>
              <w:top w:val="single" w:sz="4" w:space="0" w:color="000000"/>
            </w:tcBorders>
          </w:tcPr>
          <w:p w14:paraId="4A6644DC" w14:textId="77777777" w:rsidR="00D00676" w:rsidRPr="00643A43" w:rsidRDefault="00D00676" w:rsidP="00BE4F53">
            <w:pPr>
              <w:pStyle w:val="TableParagraph"/>
              <w:spacing w:line="240" w:lineRule="auto"/>
              <w:rPr>
                <w:ins w:id="57" w:author="Anusha De" w:date="2022-05-05T13:52:00Z"/>
                <w:rFonts w:ascii="Arial Nova" w:hAnsi="Arial Nova"/>
                <w:sz w:val="20"/>
                <w:szCs w:val="20"/>
              </w:rPr>
            </w:pPr>
            <w:ins w:id="58" w:author="Anusha De" w:date="2022-05-05T13:52:00Z">
              <w:r w:rsidRPr="00643A43">
                <w:rPr>
                  <w:rFonts w:ascii="Arial Nova" w:hAnsi="Arial Nova"/>
                  <w:sz w:val="20"/>
                  <w:szCs w:val="20"/>
                </w:rPr>
                <w:t>3</w:t>
              </w:r>
              <w:r w:rsidRPr="00643A43">
                <w:rPr>
                  <w:rFonts w:ascii="Arial Nova" w:hAnsi="Arial Nova"/>
                  <w:i/>
                  <w:sz w:val="20"/>
                  <w:szCs w:val="20"/>
                </w:rPr>
                <w:t>.</w:t>
              </w:r>
              <w:r w:rsidRPr="00643A43">
                <w:rPr>
                  <w:rFonts w:ascii="Arial Nova" w:hAnsi="Arial Nova"/>
                  <w:sz w:val="20"/>
                  <w:szCs w:val="20"/>
                </w:rPr>
                <w:t>046</w:t>
              </w:r>
            </w:ins>
          </w:p>
          <w:p w14:paraId="506C95DF" w14:textId="77777777" w:rsidR="00D00676" w:rsidRPr="00643A43" w:rsidRDefault="00D00676" w:rsidP="00BE4F53">
            <w:pPr>
              <w:pStyle w:val="TableParagraph"/>
              <w:spacing w:line="240" w:lineRule="auto"/>
              <w:rPr>
                <w:ins w:id="59" w:author="Anusha De" w:date="2022-05-05T13:52:00Z"/>
                <w:rFonts w:ascii="Arial Nova" w:hAnsi="Arial Nova"/>
                <w:sz w:val="20"/>
                <w:szCs w:val="20"/>
              </w:rPr>
            </w:pPr>
            <w:ins w:id="60" w:author="Anusha De" w:date="2022-05-05T13:52:00Z">
              <w:r w:rsidRPr="00643A43">
                <w:rPr>
                  <w:rFonts w:ascii="Arial Nova" w:hAnsi="Arial Nova"/>
                  <w:sz w:val="20"/>
                  <w:szCs w:val="20"/>
                </w:rPr>
                <w:t>(0</w:t>
              </w:r>
              <w:r w:rsidRPr="00643A43">
                <w:rPr>
                  <w:rFonts w:ascii="Arial Nova" w:hAnsi="Arial Nova"/>
                  <w:i/>
                  <w:sz w:val="20"/>
                  <w:szCs w:val="20"/>
                </w:rPr>
                <w:t>.</w:t>
              </w:r>
              <w:r w:rsidRPr="00643A43">
                <w:rPr>
                  <w:rFonts w:ascii="Arial Nova" w:hAnsi="Arial Nova"/>
                  <w:sz w:val="20"/>
                  <w:szCs w:val="20"/>
                </w:rPr>
                <w:t>064)</w:t>
              </w:r>
            </w:ins>
          </w:p>
        </w:tc>
      </w:tr>
      <w:tr w:rsidR="00D00676" w:rsidRPr="00643A43" w14:paraId="16C88DDF" w14:textId="77777777" w:rsidTr="00CF75EC">
        <w:trPr>
          <w:trHeight w:val="144"/>
          <w:ins w:id="61" w:author="Anusha De" w:date="2022-05-05T13:52:00Z"/>
        </w:trPr>
        <w:tc>
          <w:tcPr>
            <w:tcW w:w="3936" w:type="dxa"/>
          </w:tcPr>
          <w:p w14:paraId="526A7879" w14:textId="77777777" w:rsidR="00D00676" w:rsidRPr="00643A43" w:rsidRDefault="00D00676" w:rsidP="00CF75EC">
            <w:pPr>
              <w:pStyle w:val="TableParagraph"/>
              <w:spacing w:line="240" w:lineRule="auto"/>
              <w:jc w:val="both"/>
              <w:rPr>
                <w:ins w:id="62" w:author="Anusha De" w:date="2022-05-05T13:52:00Z"/>
                <w:rFonts w:ascii="Arial Nova" w:hAnsi="Arial Nova"/>
                <w:sz w:val="20"/>
                <w:szCs w:val="20"/>
              </w:rPr>
            </w:pPr>
            <w:ins w:id="63" w:author="Anusha De" w:date="2022-05-05T13:52:00Z">
              <w:r w:rsidRPr="00643A43">
                <w:rPr>
                  <w:rFonts w:ascii="Arial Nova" w:hAnsi="Arial Nova"/>
                  <w:sz w:val="20"/>
                  <w:szCs w:val="20"/>
                </w:rPr>
                <w:t>Distance between farmer and actor</w:t>
              </w:r>
            </w:ins>
          </w:p>
        </w:tc>
        <w:tc>
          <w:tcPr>
            <w:tcW w:w="1439" w:type="dxa"/>
          </w:tcPr>
          <w:p w14:paraId="599C8C01" w14:textId="77777777" w:rsidR="00D00676" w:rsidRPr="00643A43" w:rsidRDefault="00D00676" w:rsidP="00BE4F53">
            <w:pPr>
              <w:pStyle w:val="TableParagraph"/>
              <w:spacing w:line="240" w:lineRule="auto"/>
              <w:rPr>
                <w:ins w:id="64" w:author="Anusha De" w:date="2022-05-05T13:52:00Z"/>
                <w:rFonts w:ascii="Arial Nova" w:hAnsi="Arial Nova" w:cs="Cambria Math"/>
                <w:iCs/>
                <w:sz w:val="20"/>
                <w:szCs w:val="20"/>
              </w:rPr>
            </w:pPr>
            <w:ins w:id="65" w:author="Anusha De" w:date="2022-05-05T13:52:00Z">
              <w:r w:rsidRPr="00643A43">
                <w:rPr>
                  <w:rFonts w:ascii="Arial" w:hAnsi="Arial" w:cs="Arial"/>
                  <w:i/>
                  <w:sz w:val="20"/>
                  <w:szCs w:val="20"/>
                </w:rPr>
                <w:t>−</w:t>
              </w:r>
              <w:r w:rsidRPr="00643A43">
                <w:rPr>
                  <w:rFonts w:ascii="Arial Nova" w:hAnsi="Arial Nova"/>
                  <w:sz w:val="20"/>
                  <w:szCs w:val="20"/>
                </w:rPr>
                <w:t>0</w:t>
              </w:r>
              <w:r w:rsidRPr="00643A43">
                <w:rPr>
                  <w:rFonts w:ascii="Arial Nova" w:hAnsi="Arial Nova"/>
                  <w:i/>
                  <w:sz w:val="20"/>
                  <w:szCs w:val="20"/>
                </w:rPr>
                <w:t>.</w:t>
              </w:r>
              <w:r w:rsidRPr="00643A43">
                <w:rPr>
                  <w:rFonts w:ascii="Arial Nova" w:hAnsi="Arial Nova"/>
                  <w:sz w:val="20"/>
                  <w:szCs w:val="20"/>
                </w:rPr>
                <w:t>221</w:t>
              </w:r>
              <w:r w:rsidRPr="00643A43">
                <w:rPr>
                  <w:rFonts w:ascii="Arial Nova" w:hAnsi="Arial Nova" w:cs="Cambria Math"/>
                  <w:iCs/>
                  <w:sz w:val="20"/>
                  <w:szCs w:val="20"/>
                </w:rPr>
                <w:t>***</w:t>
              </w:r>
            </w:ins>
          </w:p>
          <w:p w14:paraId="65B3D83B" w14:textId="77777777" w:rsidR="00D00676" w:rsidRPr="00643A43" w:rsidRDefault="00D00676" w:rsidP="00BE4F53">
            <w:pPr>
              <w:pStyle w:val="TableParagraph"/>
              <w:spacing w:line="240" w:lineRule="auto"/>
              <w:rPr>
                <w:ins w:id="66" w:author="Anusha De" w:date="2022-05-05T13:52:00Z"/>
                <w:rFonts w:ascii="Arial Nova" w:hAnsi="Arial Nova" w:cs="Cambria Math"/>
                <w:iCs/>
                <w:sz w:val="20"/>
                <w:szCs w:val="20"/>
              </w:rPr>
            </w:pPr>
            <w:ins w:id="67" w:author="Anusha De" w:date="2022-05-05T13:52:00Z">
              <w:r w:rsidRPr="00643A43">
                <w:rPr>
                  <w:rFonts w:ascii="Arial Nova" w:hAnsi="Arial Nova" w:cs="Cambria Math"/>
                  <w:iCs/>
                  <w:sz w:val="20"/>
                  <w:szCs w:val="20"/>
                </w:rPr>
                <w:t>(0.07)</w:t>
              </w:r>
            </w:ins>
          </w:p>
        </w:tc>
        <w:tc>
          <w:tcPr>
            <w:tcW w:w="1680" w:type="dxa"/>
          </w:tcPr>
          <w:p w14:paraId="3F7B2F6B" w14:textId="77777777" w:rsidR="00D00676" w:rsidRPr="00643A43" w:rsidRDefault="00D00676" w:rsidP="00BE4F53">
            <w:pPr>
              <w:pStyle w:val="TableParagraph"/>
              <w:spacing w:line="240" w:lineRule="auto"/>
              <w:rPr>
                <w:ins w:id="68" w:author="Anusha De" w:date="2022-05-05T13:52:00Z"/>
                <w:rFonts w:ascii="Arial Nova" w:hAnsi="Arial Nova"/>
                <w:sz w:val="20"/>
                <w:szCs w:val="20"/>
              </w:rPr>
            </w:pPr>
          </w:p>
        </w:tc>
        <w:tc>
          <w:tcPr>
            <w:tcW w:w="2016" w:type="dxa"/>
          </w:tcPr>
          <w:p w14:paraId="73D6E97E" w14:textId="77777777" w:rsidR="00D00676" w:rsidRPr="00643A43" w:rsidRDefault="00D00676" w:rsidP="00BE4F53">
            <w:pPr>
              <w:pStyle w:val="TableParagraph"/>
              <w:spacing w:line="240" w:lineRule="auto"/>
              <w:rPr>
                <w:ins w:id="69" w:author="Anusha De" w:date="2022-05-05T13:52:00Z"/>
                <w:rFonts w:ascii="Arial Nova" w:hAnsi="Arial Nova"/>
                <w:sz w:val="20"/>
                <w:szCs w:val="20"/>
              </w:rPr>
            </w:pPr>
          </w:p>
        </w:tc>
      </w:tr>
      <w:tr w:rsidR="00D00676" w:rsidRPr="00643A43" w14:paraId="1D1711AB" w14:textId="77777777" w:rsidTr="00CF75EC">
        <w:trPr>
          <w:trHeight w:val="144"/>
          <w:ins w:id="70" w:author="Anusha De" w:date="2022-05-05T13:52:00Z"/>
        </w:trPr>
        <w:tc>
          <w:tcPr>
            <w:tcW w:w="3936" w:type="dxa"/>
          </w:tcPr>
          <w:p w14:paraId="26F76AAC" w14:textId="77777777" w:rsidR="00D00676" w:rsidRPr="00643A43" w:rsidRDefault="00D00676" w:rsidP="00CF75EC">
            <w:pPr>
              <w:pStyle w:val="TableParagraph"/>
              <w:spacing w:line="240" w:lineRule="auto"/>
              <w:jc w:val="both"/>
              <w:rPr>
                <w:ins w:id="71" w:author="Anusha De" w:date="2022-05-05T13:52:00Z"/>
                <w:rFonts w:ascii="Arial Nova" w:hAnsi="Arial Nova"/>
                <w:sz w:val="20"/>
                <w:szCs w:val="20"/>
              </w:rPr>
            </w:pPr>
            <w:ins w:id="72" w:author="Anusha De" w:date="2022-05-05T13:52:00Z">
              <w:r w:rsidRPr="00643A43">
                <w:rPr>
                  <w:rFonts w:ascii="Arial Nova" w:hAnsi="Arial Nova"/>
                  <w:sz w:val="20"/>
                  <w:szCs w:val="20"/>
                </w:rPr>
                <w:t>Quality index</w:t>
              </w:r>
            </w:ins>
          </w:p>
        </w:tc>
        <w:tc>
          <w:tcPr>
            <w:tcW w:w="1439" w:type="dxa"/>
          </w:tcPr>
          <w:p w14:paraId="7CC406F9" w14:textId="77777777" w:rsidR="00D00676" w:rsidRPr="00643A43" w:rsidRDefault="00D00676" w:rsidP="00BE4F53">
            <w:pPr>
              <w:pStyle w:val="TableParagraph"/>
              <w:spacing w:line="240" w:lineRule="auto"/>
              <w:rPr>
                <w:ins w:id="73" w:author="Anusha De" w:date="2022-05-05T13:52:00Z"/>
                <w:rFonts w:ascii="Arial Nova" w:hAnsi="Arial Nova"/>
                <w:sz w:val="20"/>
                <w:szCs w:val="20"/>
              </w:rPr>
            </w:pPr>
          </w:p>
        </w:tc>
        <w:tc>
          <w:tcPr>
            <w:tcW w:w="1680" w:type="dxa"/>
          </w:tcPr>
          <w:p w14:paraId="074C6B08" w14:textId="77777777" w:rsidR="00D00676" w:rsidRPr="00643A43" w:rsidRDefault="00D00676" w:rsidP="00BE4F53">
            <w:pPr>
              <w:pStyle w:val="TableParagraph"/>
              <w:spacing w:line="240" w:lineRule="auto"/>
              <w:rPr>
                <w:ins w:id="74" w:author="Anusha De" w:date="2022-05-05T13:52:00Z"/>
                <w:rFonts w:ascii="Arial Nova" w:hAnsi="Arial Nova" w:cs="Cambria Math"/>
                <w:iCs/>
                <w:sz w:val="20"/>
                <w:szCs w:val="20"/>
              </w:rPr>
            </w:pPr>
            <w:ins w:id="75" w:author="Anusha De" w:date="2022-05-05T13:52:00Z">
              <w:r w:rsidRPr="00643A43">
                <w:rPr>
                  <w:rFonts w:ascii="Arial Nova" w:hAnsi="Arial Nova"/>
                  <w:sz w:val="20"/>
                  <w:szCs w:val="20"/>
                </w:rPr>
                <w:t>0</w:t>
              </w:r>
              <w:r w:rsidRPr="00643A43">
                <w:rPr>
                  <w:rFonts w:ascii="Arial Nova" w:hAnsi="Arial Nova"/>
                  <w:i/>
                  <w:sz w:val="20"/>
                  <w:szCs w:val="20"/>
                </w:rPr>
                <w:t>.</w:t>
              </w:r>
              <w:r w:rsidRPr="00643A43">
                <w:rPr>
                  <w:rFonts w:ascii="Arial Nova" w:hAnsi="Arial Nova"/>
                  <w:sz w:val="20"/>
                  <w:szCs w:val="20"/>
                </w:rPr>
                <w:t>176</w:t>
              </w:r>
              <w:r w:rsidRPr="00643A43">
                <w:rPr>
                  <w:rFonts w:ascii="Arial Nova" w:hAnsi="Arial Nova" w:cs="Cambria Math"/>
                  <w:iCs/>
                  <w:sz w:val="20"/>
                  <w:szCs w:val="20"/>
                </w:rPr>
                <w:t>***</w:t>
              </w:r>
            </w:ins>
          </w:p>
          <w:p w14:paraId="19B2CD07" w14:textId="77777777" w:rsidR="00D00676" w:rsidRPr="00643A43" w:rsidRDefault="00D00676" w:rsidP="00BE4F53">
            <w:pPr>
              <w:pStyle w:val="TableParagraph"/>
              <w:spacing w:line="240" w:lineRule="auto"/>
              <w:rPr>
                <w:ins w:id="76" w:author="Anusha De" w:date="2022-05-05T13:52:00Z"/>
                <w:rFonts w:ascii="Arial Nova" w:hAnsi="Arial Nova"/>
                <w:i/>
                <w:sz w:val="20"/>
                <w:szCs w:val="20"/>
              </w:rPr>
            </w:pPr>
            <w:ins w:id="77" w:author="Anusha De" w:date="2022-05-05T13:52:00Z">
              <w:r w:rsidRPr="00643A43">
                <w:rPr>
                  <w:rFonts w:ascii="Arial Nova" w:hAnsi="Arial Nova"/>
                  <w:sz w:val="20"/>
                  <w:szCs w:val="20"/>
                </w:rPr>
                <w:t>(0</w:t>
              </w:r>
              <w:r w:rsidRPr="00643A43">
                <w:rPr>
                  <w:rFonts w:ascii="Arial Nova" w:hAnsi="Arial Nova"/>
                  <w:i/>
                  <w:sz w:val="20"/>
                  <w:szCs w:val="20"/>
                </w:rPr>
                <w:t>.</w:t>
              </w:r>
              <w:r w:rsidRPr="00643A43">
                <w:rPr>
                  <w:rFonts w:ascii="Arial Nova" w:hAnsi="Arial Nova"/>
                  <w:sz w:val="20"/>
                  <w:szCs w:val="20"/>
                </w:rPr>
                <w:t>034)</w:t>
              </w:r>
            </w:ins>
          </w:p>
        </w:tc>
        <w:tc>
          <w:tcPr>
            <w:tcW w:w="2016" w:type="dxa"/>
          </w:tcPr>
          <w:p w14:paraId="7B704514" w14:textId="77777777" w:rsidR="00D00676" w:rsidRPr="00643A43" w:rsidRDefault="00D00676" w:rsidP="00BE4F53">
            <w:pPr>
              <w:pStyle w:val="TableParagraph"/>
              <w:spacing w:line="240" w:lineRule="auto"/>
              <w:rPr>
                <w:ins w:id="78" w:author="Anusha De" w:date="2022-05-05T13:52:00Z"/>
                <w:rFonts w:ascii="Arial Nova" w:hAnsi="Arial Nova"/>
                <w:sz w:val="20"/>
                <w:szCs w:val="20"/>
              </w:rPr>
            </w:pPr>
          </w:p>
        </w:tc>
      </w:tr>
      <w:tr w:rsidR="00D00676" w:rsidRPr="00643A43" w14:paraId="687F6957" w14:textId="77777777" w:rsidTr="00CF75EC">
        <w:trPr>
          <w:trHeight w:val="144"/>
          <w:ins w:id="79" w:author="Anusha De" w:date="2022-05-05T13:52:00Z"/>
        </w:trPr>
        <w:tc>
          <w:tcPr>
            <w:tcW w:w="3936" w:type="dxa"/>
          </w:tcPr>
          <w:p w14:paraId="190D9B46" w14:textId="77777777" w:rsidR="00D00676" w:rsidRPr="00643A43" w:rsidRDefault="00D00676" w:rsidP="00CF75EC">
            <w:pPr>
              <w:pStyle w:val="TableParagraph"/>
              <w:spacing w:line="240" w:lineRule="auto"/>
              <w:jc w:val="both"/>
              <w:rPr>
                <w:ins w:id="80" w:author="Anusha De" w:date="2022-05-05T13:52:00Z"/>
                <w:rFonts w:ascii="Arial Nova" w:hAnsi="Arial Nova"/>
                <w:sz w:val="20"/>
                <w:szCs w:val="20"/>
              </w:rPr>
            </w:pPr>
            <w:ins w:id="81" w:author="Anusha De" w:date="2022-05-05T13:52:00Z">
              <w:r w:rsidRPr="00643A43">
                <w:rPr>
                  <w:rFonts w:ascii="Arial Nova" w:hAnsi="Arial Nova"/>
                  <w:sz w:val="20"/>
                  <w:szCs w:val="20"/>
                </w:rPr>
                <w:t>Price charged by actor</w:t>
              </w:r>
            </w:ins>
          </w:p>
        </w:tc>
        <w:tc>
          <w:tcPr>
            <w:tcW w:w="1439" w:type="dxa"/>
          </w:tcPr>
          <w:p w14:paraId="3A0A9137" w14:textId="77777777" w:rsidR="00D00676" w:rsidRPr="00643A43" w:rsidRDefault="00D00676" w:rsidP="00BE4F53">
            <w:pPr>
              <w:pStyle w:val="TableParagraph"/>
              <w:spacing w:line="240" w:lineRule="auto"/>
              <w:rPr>
                <w:ins w:id="82" w:author="Anusha De" w:date="2022-05-05T13:52:00Z"/>
                <w:rFonts w:ascii="Arial Nova" w:hAnsi="Arial Nova"/>
                <w:sz w:val="20"/>
                <w:szCs w:val="20"/>
              </w:rPr>
            </w:pPr>
          </w:p>
        </w:tc>
        <w:tc>
          <w:tcPr>
            <w:tcW w:w="1680" w:type="dxa"/>
          </w:tcPr>
          <w:p w14:paraId="4271BB14" w14:textId="77777777" w:rsidR="00D00676" w:rsidRPr="00643A43" w:rsidRDefault="00D00676" w:rsidP="00BE4F53">
            <w:pPr>
              <w:pStyle w:val="TableParagraph"/>
              <w:spacing w:line="240" w:lineRule="auto"/>
              <w:rPr>
                <w:ins w:id="83" w:author="Anusha De" w:date="2022-05-05T13:52:00Z"/>
                <w:rFonts w:ascii="Arial Nova" w:hAnsi="Arial Nova"/>
                <w:sz w:val="20"/>
                <w:szCs w:val="20"/>
              </w:rPr>
            </w:pPr>
          </w:p>
        </w:tc>
        <w:tc>
          <w:tcPr>
            <w:tcW w:w="2016" w:type="dxa"/>
          </w:tcPr>
          <w:p w14:paraId="2022CEC7" w14:textId="77777777" w:rsidR="00D00676" w:rsidRPr="00643A43" w:rsidRDefault="00D00676" w:rsidP="00BE4F53">
            <w:pPr>
              <w:pStyle w:val="TableParagraph"/>
              <w:spacing w:line="240" w:lineRule="auto"/>
              <w:rPr>
                <w:ins w:id="84" w:author="Anusha De" w:date="2022-05-05T13:52:00Z"/>
                <w:rFonts w:ascii="Arial Nova" w:hAnsi="Arial Nova"/>
                <w:sz w:val="20"/>
                <w:szCs w:val="20"/>
              </w:rPr>
            </w:pPr>
            <w:ins w:id="85" w:author="Anusha De" w:date="2022-05-05T13:52:00Z">
              <w:r w:rsidRPr="00643A43">
                <w:rPr>
                  <w:rFonts w:ascii="Arial Nova" w:hAnsi="Arial Nova"/>
                  <w:sz w:val="20"/>
                  <w:szCs w:val="20"/>
                </w:rPr>
                <w:t>0</w:t>
              </w:r>
              <w:r w:rsidRPr="00643A43">
                <w:rPr>
                  <w:rFonts w:ascii="Arial Nova" w:hAnsi="Arial Nova"/>
                  <w:i/>
                  <w:sz w:val="20"/>
                  <w:szCs w:val="20"/>
                </w:rPr>
                <w:t>.</w:t>
              </w:r>
              <w:r w:rsidRPr="00643A43">
                <w:rPr>
                  <w:rFonts w:ascii="Arial Nova" w:hAnsi="Arial Nova"/>
                  <w:sz w:val="20"/>
                  <w:szCs w:val="20"/>
                </w:rPr>
                <w:t>018</w:t>
              </w:r>
            </w:ins>
          </w:p>
          <w:p w14:paraId="726359F8" w14:textId="77777777" w:rsidR="00D00676" w:rsidRPr="00643A43" w:rsidRDefault="00D00676" w:rsidP="00BE4F53">
            <w:pPr>
              <w:pStyle w:val="TableParagraph"/>
              <w:spacing w:line="240" w:lineRule="auto"/>
              <w:rPr>
                <w:ins w:id="86" w:author="Anusha De" w:date="2022-05-05T13:52:00Z"/>
                <w:rFonts w:ascii="Arial Nova" w:hAnsi="Arial Nova"/>
                <w:sz w:val="20"/>
                <w:szCs w:val="20"/>
              </w:rPr>
            </w:pPr>
            <w:ins w:id="87" w:author="Anusha De" w:date="2022-05-05T13:52:00Z">
              <w:r w:rsidRPr="00643A43">
                <w:rPr>
                  <w:rFonts w:ascii="Arial Nova" w:hAnsi="Arial Nova"/>
                  <w:sz w:val="20"/>
                  <w:szCs w:val="20"/>
                </w:rPr>
                <w:t>(0</w:t>
              </w:r>
              <w:r w:rsidRPr="00643A43">
                <w:rPr>
                  <w:rFonts w:ascii="Arial Nova" w:hAnsi="Arial Nova"/>
                  <w:i/>
                  <w:sz w:val="20"/>
                  <w:szCs w:val="20"/>
                </w:rPr>
                <w:t>.</w:t>
              </w:r>
              <w:r w:rsidRPr="00643A43">
                <w:rPr>
                  <w:rFonts w:ascii="Arial Nova" w:hAnsi="Arial Nova"/>
                  <w:sz w:val="20"/>
                  <w:szCs w:val="20"/>
                </w:rPr>
                <w:t>034)</w:t>
              </w:r>
            </w:ins>
          </w:p>
        </w:tc>
      </w:tr>
      <w:tr w:rsidR="00D00676" w:rsidRPr="00643A43" w14:paraId="73A6D01D" w14:textId="77777777" w:rsidTr="00CF75EC">
        <w:trPr>
          <w:trHeight w:val="144"/>
          <w:ins w:id="88" w:author="Anusha De" w:date="2022-05-05T13:52:00Z"/>
        </w:trPr>
        <w:tc>
          <w:tcPr>
            <w:tcW w:w="3936" w:type="dxa"/>
          </w:tcPr>
          <w:p w14:paraId="7AF91E52" w14:textId="77777777" w:rsidR="00D00676" w:rsidRPr="00643A43" w:rsidRDefault="00D00676" w:rsidP="00CF75EC">
            <w:pPr>
              <w:pStyle w:val="TableParagraph"/>
              <w:spacing w:line="240" w:lineRule="auto"/>
              <w:jc w:val="both"/>
              <w:rPr>
                <w:ins w:id="89" w:author="Anusha De" w:date="2022-05-05T13:52:00Z"/>
                <w:rFonts w:ascii="Arial Nova" w:hAnsi="Arial Nova"/>
                <w:sz w:val="20"/>
                <w:szCs w:val="20"/>
              </w:rPr>
            </w:pPr>
            <w:ins w:id="90" w:author="Anusha De" w:date="2022-05-05T13:52:00Z">
              <w:r w:rsidRPr="00643A43">
                <w:rPr>
                  <w:rFonts w:ascii="Arial Nova" w:hAnsi="Arial Nova"/>
                  <w:sz w:val="20"/>
                  <w:szCs w:val="20"/>
                </w:rPr>
                <w:t>Actor is a dealer</w:t>
              </w:r>
            </w:ins>
          </w:p>
        </w:tc>
        <w:tc>
          <w:tcPr>
            <w:tcW w:w="1439" w:type="dxa"/>
          </w:tcPr>
          <w:p w14:paraId="420D2953" w14:textId="77777777" w:rsidR="00D00676" w:rsidRPr="00643A43" w:rsidRDefault="00D00676" w:rsidP="00BE4F53">
            <w:pPr>
              <w:pStyle w:val="TableParagraph"/>
              <w:spacing w:line="240" w:lineRule="auto"/>
              <w:rPr>
                <w:ins w:id="91" w:author="Anusha De" w:date="2022-05-05T13:52:00Z"/>
                <w:rFonts w:ascii="Arial Nova" w:hAnsi="Arial Nova"/>
                <w:sz w:val="20"/>
                <w:szCs w:val="20"/>
              </w:rPr>
            </w:pPr>
            <w:ins w:id="92" w:author="Anusha De" w:date="2022-05-05T13:52:00Z">
              <w:r w:rsidRPr="00643A43">
                <w:rPr>
                  <w:rFonts w:ascii="Arial" w:hAnsi="Arial" w:cs="Arial"/>
                  <w:i/>
                  <w:sz w:val="20"/>
                  <w:szCs w:val="20"/>
                </w:rPr>
                <w:t>−</w:t>
              </w:r>
              <w:r w:rsidRPr="00643A43">
                <w:rPr>
                  <w:rFonts w:ascii="Arial Nova" w:hAnsi="Arial Nova"/>
                  <w:sz w:val="20"/>
                  <w:szCs w:val="20"/>
                </w:rPr>
                <w:t>0</w:t>
              </w:r>
              <w:r w:rsidRPr="00643A43">
                <w:rPr>
                  <w:rFonts w:ascii="Arial Nova" w:hAnsi="Arial Nova"/>
                  <w:i/>
                  <w:sz w:val="20"/>
                  <w:szCs w:val="20"/>
                </w:rPr>
                <w:t>.</w:t>
              </w:r>
              <w:r w:rsidRPr="00643A43">
                <w:rPr>
                  <w:rFonts w:ascii="Arial Nova" w:hAnsi="Arial Nova"/>
                  <w:sz w:val="20"/>
                  <w:szCs w:val="20"/>
                </w:rPr>
                <w:t>111</w:t>
              </w:r>
            </w:ins>
          </w:p>
          <w:p w14:paraId="0DF7209C" w14:textId="77777777" w:rsidR="00D00676" w:rsidRPr="00643A43" w:rsidRDefault="00D00676" w:rsidP="00BE4F53">
            <w:pPr>
              <w:pStyle w:val="TableParagraph"/>
              <w:spacing w:line="240" w:lineRule="auto"/>
              <w:rPr>
                <w:ins w:id="93" w:author="Anusha De" w:date="2022-05-05T13:52:00Z"/>
                <w:rFonts w:ascii="Arial Nova" w:hAnsi="Arial Nova"/>
                <w:sz w:val="20"/>
                <w:szCs w:val="20"/>
              </w:rPr>
            </w:pPr>
            <w:ins w:id="94" w:author="Anusha De" w:date="2022-05-05T13:52:00Z">
              <w:r w:rsidRPr="00643A43">
                <w:rPr>
                  <w:rFonts w:ascii="Arial Nova" w:hAnsi="Arial Nova"/>
                  <w:sz w:val="20"/>
                  <w:szCs w:val="20"/>
                </w:rPr>
                <w:t>(0</w:t>
              </w:r>
              <w:r w:rsidRPr="00643A43">
                <w:rPr>
                  <w:rFonts w:ascii="Arial Nova" w:hAnsi="Arial Nova"/>
                  <w:i/>
                  <w:sz w:val="20"/>
                  <w:szCs w:val="20"/>
                </w:rPr>
                <w:t>.</w:t>
              </w:r>
              <w:r w:rsidRPr="00643A43">
                <w:rPr>
                  <w:rFonts w:ascii="Arial Nova" w:hAnsi="Arial Nova"/>
                  <w:sz w:val="20"/>
                  <w:szCs w:val="20"/>
                </w:rPr>
                <w:t>134)</w:t>
              </w:r>
            </w:ins>
          </w:p>
        </w:tc>
        <w:tc>
          <w:tcPr>
            <w:tcW w:w="1680" w:type="dxa"/>
          </w:tcPr>
          <w:p w14:paraId="5CAAB0C6" w14:textId="77777777" w:rsidR="00D00676" w:rsidRPr="00643A43" w:rsidRDefault="00D00676" w:rsidP="00BE4F53">
            <w:pPr>
              <w:pStyle w:val="TableParagraph"/>
              <w:spacing w:line="240" w:lineRule="auto"/>
              <w:rPr>
                <w:ins w:id="95" w:author="Anusha De" w:date="2022-05-05T13:52:00Z"/>
                <w:rFonts w:ascii="Arial Nova" w:hAnsi="Arial Nova"/>
                <w:i/>
                <w:sz w:val="20"/>
                <w:szCs w:val="20"/>
              </w:rPr>
            </w:pPr>
            <w:ins w:id="96" w:author="Anusha De" w:date="2022-05-05T13:52:00Z">
              <w:r w:rsidRPr="00643A43">
                <w:rPr>
                  <w:rFonts w:ascii="Arial Nova" w:hAnsi="Arial Nova"/>
                  <w:sz w:val="20"/>
                  <w:szCs w:val="20"/>
                </w:rPr>
                <w:t>0</w:t>
              </w:r>
              <w:r w:rsidRPr="00643A43">
                <w:rPr>
                  <w:rFonts w:ascii="Arial Nova" w:hAnsi="Arial Nova"/>
                  <w:i/>
                  <w:sz w:val="20"/>
                  <w:szCs w:val="20"/>
                </w:rPr>
                <w:t>.</w:t>
              </w:r>
              <w:r w:rsidRPr="00643A43">
                <w:rPr>
                  <w:rFonts w:ascii="Arial Nova" w:hAnsi="Arial Nova"/>
                  <w:sz w:val="20"/>
                  <w:szCs w:val="20"/>
                </w:rPr>
                <w:t>256</w:t>
              </w:r>
              <w:r w:rsidRPr="00643A43">
                <w:rPr>
                  <w:rFonts w:ascii="Arial Nova" w:hAnsi="Arial Nova" w:cs="Cambria Math"/>
                  <w:iCs/>
                  <w:sz w:val="20"/>
                  <w:szCs w:val="20"/>
                </w:rPr>
                <w:t>**</w:t>
              </w:r>
            </w:ins>
          </w:p>
          <w:p w14:paraId="1B4C8D4C" w14:textId="77777777" w:rsidR="00D00676" w:rsidRPr="00643A43" w:rsidRDefault="00D00676" w:rsidP="00BE4F53">
            <w:pPr>
              <w:pStyle w:val="TableParagraph"/>
              <w:spacing w:line="240" w:lineRule="auto"/>
              <w:rPr>
                <w:ins w:id="97" w:author="Anusha De" w:date="2022-05-05T13:52:00Z"/>
                <w:rFonts w:ascii="Arial Nova" w:hAnsi="Arial Nova"/>
                <w:sz w:val="20"/>
                <w:szCs w:val="20"/>
              </w:rPr>
            </w:pPr>
            <w:ins w:id="98" w:author="Anusha De" w:date="2022-05-05T13:52:00Z">
              <w:r w:rsidRPr="00643A43">
                <w:rPr>
                  <w:rFonts w:ascii="Arial Nova" w:hAnsi="Arial Nova"/>
                  <w:sz w:val="20"/>
                  <w:szCs w:val="20"/>
                </w:rPr>
                <w:t>(0</w:t>
              </w:r>
              <w:r w:rsidRPr="00643A43">
                <w:rPr>
                  <w:rFonts w:ascii="Arial Nova" w:hAnsi="Arial Nova"/>
                  <w:i/>
                  <w:sz w:val="20"/>
                  <w:szCs w:val="20"/>
                </w:rPr>
                <w:t>.</w:t>
              </w:r>
              <w:r w:rsidRPr="00643A43">
                <w:rPr>
                  <w:rFonts w:ascii="Arial Nova" w:hAnsi="Arial Nova"/>
                  <w:sz w:val="20"/>
                  <w:szCs w:val="20"/>
                </w:rPr>
                <w:t>111)</w:t>
              </w:r>
            </w:ins>
          </w:p>
        </w:tc>
        <w:tc>
          <w:tcPr>
            <w:tcW w:w="2016" w:type="dxa"/>
          </w:tcPr>
          <w:p w14:paraId="62D56FA1" w14:textId="77777777" w:rsidR="00D00676" w:rsidRPr="00643A43" w:rsidRDefault="00D00676" w:rsidP="00BE4F53">
            <w:pPr>
              <w:pStyle w:val="TableParagraph"/>
              <w:spacing w:line="240" w:lineRule="auto"/>
              <w:rPr>
                <w:ins w:id="99" w:author="Anusha De" w:date="2022-05-05T13:52:00Z"/>
                <w:rFonts w:ascii="Arial Nova" w:hAnsi="Arial Nova"/>
                <w:sz w:val="20"/>
                <w:szCs w:val="20"/>
              </w:rPr>
            </w:pPr>
            <w:ins w:id="100" w:author="Anusha De" w:date="2022-05-05T13:52:00Z">
              <w:r w:rsidRPr="00643A43">
                <w:rPr>
                  <w:rFonts w:ascii="Arial" w:hAnsi="Arial" w:cs="Arial"/>
                  <w:i/>
                  <w:sz w:val="20"/>
                  <w:szCs w:val="20"/>
                </w:rPr>
                <w:t>−</w:t>
              </w:r>
              <w:r w:rsidRPr="00643A43">
                <w:rPr>
                  <w:rFonts w:ascii="Arial Nova" w:hAnsi="Arial Nova"/>
                  <w:sz w:val="20"/>
                  <w:szCs w:val="20"/>
                </w:rPr>
                <w:t>0</w:t>
              </w:r>
              <w:r w:rsidRPr="00643A43">
                <w:rPr>
                  <w:rFonts w:ascii="Arial Nova" w:hAnsi="Arial Nova"/>
                  <w:i/>
                  <w:sz w:val="20"/>
                  <w:szCs w:val="20"/>
                </w:rPr>
                <w:t>.</w:t>
              </w:r>
              <w:r w:rsidRPr="00643A43">
                <w:rPr>
                  <w:rFonts w:ascii="Arial Nova" w:hAnsi="Arial Nova"/>
                  <w:sz w:val="20"/>
                  <w:szCs w:val="20"/>
                </w:rPr>
                <w:t>119</w:t>
              </w:r>
            </w:ins>
          </w:p>
          <w:p w14:paraId="31285738" w14:textId="77777777" w:rsidR="00D00676" w:rsidRPr="00643A43" w:rsidRDefault="00D00676" w:rsidP="00BE4F53">
            <w:pPr>
              <w:pStyle w:val="TableParagraph"/>
              <w:spacing w:line="240" w:lineRule="auto"/>
              <w:rPr>
                <w:ins w:id="101" w:author="Anusha De" w:date="2022-05-05T13:52:00Z"/>
                <w:rFonts w:ascii="Arial Nova" w:hAnsi="Arial Nova"/>
                <w:sz w:val="20"/>
                <w:szCs w:val="20"/>
              </w:rPr>
            </w:pPr>
            <w:ins w:id="102" w:author="Anusha De" w:date="2022-05-05T13:52:00Z">
              <w:r w:rsidRPr="00643A43">
                <w:rPr>
                  <w:rFonts w:ascii="Arial Nova" w:hAnsi="Arial Nova"/>
                  <w:sz w:val="20"/>
                  <w:szCs w:val="20"/>
                </w:rPr>
                <w:t>(0</w:t>
              </w:r>
              <w:r w:rsidRPr="00643A43">
                <w:rPr>
                  <w:rFonts w:ascii="Arial Nova" w:hAnsi="Arial Nova"/>
                  <w:i/>
                  <w:sz w:val="20"/>
                  <w:szCs w:val="20"/>
                </w:rPr>
                <w:t>.</w:t>
              </w:r>
              <w:r w:rsidRPr="00643A43">
                <w:rPr>
                  <w:rFonts w:ascii="Arial Nova" w:hAnsi="Arial Nova"/>
                  <w:sz w:val="20"/>
                  <w:szCs w:val="20"/>
                </w:rPr>
                <w:t>112)</w:t>
              </w:r>
            </w:ins>
          </w:p>
        </w:tc>
      </w:tr>
      <w:tr w:rsidR="00D00676" w:rsidRPr="00643A43" w14:paraId="40230679" w14:textId="77777777" w:rsidTr="00CF75EC">
        <w:trPr>
          <w:trHeight w:val="144"/>
          <w:ins w:id="103" w:author="Anusha De" w:date="2022-05-05T13:52:00Z"/>
        </w:trPr>
        <w:tc>
          <w:tcPr>
            <w:tcW w:w="3936" w:type="dxa"/>
            <w:tcBorders>
              <w:bottom w:val="single" w:sz="4" w:space="0" w:color="000000"/>
            </w:tcBorders>
          </w:tcPr>
          <w:p w14:paraId="618AE165" w14:textId="77777777" w:rsidR="00D00676" w:rsidRPr="00643A43" w:rsidRDefault="00D00676" w:rsidP="00CF75EC">
            <w:pPr>
              <w:pStyle w:val="TableParagraph"/>
              <w:spacing w:line="240" w:lineRule="auto"/>
              <w:jc w:val="both"/>
              <w:rPr>
                <w:ins w:id="104" w:author="Anusha De" w:date="2022-05-05T13:52:00Z"/>
                <w:rFonts w:ascii="Arial Nova" w:hAnsi="Arial Nova"/>
                <w:sz w:val="20"/>
                <w:szCs w:val="20"/>
              </w:rPr>
            </w:pPr>
            <w:ins w:id="105" w:author="Anusha De" w:date="2022-05-05T13:52:00Z">
              <w:r w:rsidRPr="00643A43">
                <w:rPr>
                  <w:rFonts w:ascii="Arial Nova" w:hAnsi="Arial Nova"/>
                  <w:sz w:val="20"/>
                  <w:szCs w:val="20"/>
                </w:rPr>
                <w:t>Actor is a trader</w:t>
              </w:r>
            </w:ins>
          </w:p>
        </w:tc>
        <w:tc>
          <w:tcPr>
            <w:tcW w:w="1439" w:type="dxa"/>
            <w:tcBorders>
              <w:bottom w:val="single" w:sz="4" w:space="0" w:color="000000"/>
            </w:tcBorders>
          </w:tcPr>
          <w:p w14:paraId="27F5B915" w14:textId="77777777" w:rsidR="00D00676" w:rsidRPr="00643A43" w:rsidRDefault="00D00676" w:rsidP="00BE4F53">
            <w:pPr>
              <w:pStyle w:val="TableParagraph"/>
              <w:spacing w:line="240" w:lineRule="auto"/>
              <w:rPr>
                <w:ins w:id="106" w:author="Anusha De" w:date="2022-05-05T13:52:00Z"/>
                <w:rFonts w:ascii="Arial Nova" w:hAnsi="Arial Nova"/>
                <w:sz w:val="20"/>
                <w:szCs w:val="20"/>
              </w:rPr>
            </w:pPr>
          </w:p>
        </w:tc>
        <w:tc>
          <w:tcPr>
            <w:tcW w:w="1680" w:type="dxa"/>
            <w:tcBorders>
              <w:bottom w:val="single" w:sz="4" w:space="0" w:color="000000"/>
            </w:tcBorders>
          </w:tcPr>
          <w:p w14:paraId="18CA28DB" w14:textId="77777777" w:rsidR="00D00676" w:rsidRPr="00643A43" w:rsidRDefault="00D00676" w:rsidP="00BE4F53">
            <w:pPr>
              <w:pStyle w:val="TableParagraph"/>
              <w:spacing w:line="240" w:lineRule="auto"/>
              <w:rPr>
                <w:ins w:id="107" w:author="Anusha De" w:date="2022-05-05T13:52:00Z"/>
                <w:rFonts w:ascii="Arial Nova" w:hAnsi="Arial Nova"/>
                <w:sz w:val="20"/>
                <w:szCs w:val="20"/>
              </w:rPr>
            </w:pPr>
            <w:ins w:id="108" w:author="Anusha De" w:date="2022-05-05T13:52:00Z">
              <w:r w:rsidRPr="00643A43">
                <w:rPr>
                  <w:rFonts w:ascii="Arial Nova" w:hAnsi="Arial Nova"/>
                  <w:sz w:val="20"/>
                  <w:szCs w:val="20"/>
                </w:rPr>
                <w:t>0</w:t>
              </w:r>
              <w:r w:rsidRPr="00643A43">
                <w:rPr>
                  <w:rFonts w:ascii="Arial Nova" w:hAnsi="Arial Nova"/>
                  <w:i/>
                  <w:sz w:val="20"/>
                  <w:szCs w:val="20"/>
                </w:rPr>
                <w:t>.</w:t>
              </w:r>
              <w:r w:rsidRPr="00643A43">
                <w:rPr>
                  <w:rFonts w:ascii="Arial Nova" w:hAnsi="Arial Nova"/>
                  <w:sz w:val="20"/>
                  <w:szCs w:val="20"/>
                </w:rPr>
                <w:t>104</w:t>
              </w:r>
            </w:ins>
          </w:p>
          <w:p w14:paraId="1E8E2550" w14:textId="77777777" w:rsidR="00D00676" w:rsidRPr="00643A43" w:rsidRDefault="00D00676" w:rsidP="00BE4F53">
            <w:pPr>
              <w:pStyle w:val="TableParagraph"/>
              <w:spacing w:line="240" w:lineRule="auto"/>
              <w:rPr>
                <w:ins w:id="109" w:author="Anusha De" w:date="2022-05-05T13:52:00Z"/>
                <w:rFonts w:ascii="Arial Nova" w:hAnsi="Arial Nova"/>
                <w:sz w:val="20"/>
                <w:szCs w:val="20"/>
              </w:rPr>
            </w:pPr>
            <w:ins w:id="110" w:author="Anusha De" w:date="2022-05-05T13:52:00Z">
              <w:r w:rsidRPr="00643A43">
                <w:rPr>
                  <w:rFonts w:ascii="Arial Nova" w:hAnsi="Arial Nova"/>
                  <w:sz w:val="20"/>
                  <w:szCs w:val="20"/>
                </w:rPr>
                <w:t>(0</w:t>
              </w:r>
              <w:r w:rsidRPr="00643A43">
                <w:rPr>
                  <w:rFonts w:ascii="Arial Nova" w:hAnsi="Arial Nova"/>
                  <w:i/>
                  <w:sz w:val="20"/>
                  <w:szCs w:val="20"/>
                </w:rPr>
                <w:t>.</w:t>
              </w:r>
              <w:r w:rsidRPr="00643A43">
                <w:rPr>
                  <w:rFonts w:ascii="Arial Nova" w:hAnsi="Arial Nova"/>
                  <w:sz w:val="20"/>
                  <w:szCs w:val="20"/>
                </w:rPr>
                <w:t>078)</w:t>
              </w:r>
            </w:ins>
          </w:p>
        </w:tc>
        <w:tc>
          <w:tcPr>
            <w:tcW w:w="2016" w:type="dxa"/>
            <w:tcBorders>
              <w:bottom w:val="single" w:sz="4" w:space="0" w:color="000000"/>
            </w:tcBorders>
          </w:tcPr>
          <w:p w14:paraId="4E3A3A0A" w14:textId="77777777" w:rsidR="00D00676" w:rsidRPr="00643A43" w:rsidRDefault="00D00676" w:rsidP="00BE4F53">
            <w:pPr>
              <w:pStyle w:val="TableParagraph"/>
              <w:spacing w:line="240" w:lineRule="auto"/>
              <w:rPr>
                <w:ins w:id="111" w:author="Anusha De" w:date="2022-05-05T13:52:00Z"/>
                <w:rFonts w:ascii="Arial Nova" w:hAnsi="Arial Nova"/>
                <w:sz w:val="20"/>
                <w:szCs w:val="20"/>
              </w:rPr>
            </w:pPr>
            <w:ins w:id="112" w:author="Anusha De" w:date="2022-05-05T13:52:00Z">
              <w:r w:rsidRPr="00643A43">
                <w:rPr>
                  <w:rFonts w:ascii="Arial Nova" w:hAnsi="Arial Nova"/>
                  <w:sz w:val="20"/>
                  <w:szCs w:val="20"/>
                </w:rPr>
                <w:t>0</w:t>
              </w:r>
              <w:r w:rsidRPr="00643A43">
                <w:rPr>
                  <w:rFonts w:ascii="Arial Nova" w:hAnsi="Arial Nova"/>
                  <w:i/>
                  <w:sz w:val="20"/>
                  <w:szCs w:val="20"/>
                </w:rPr>
                <w:t>.</w:t>
              </w:r>
              <w:r w:rsidRPr="00643A43">
                <w:rPr>
                  <w:rFonts w:ascii="Arial Nova" w:hAnsi="Arial Nova"/>
                  <w:sz w:val="20"/>
                  <w:szCs w:val="20"/>
                </w:rPr>
                <w:t>001</w:t>
              </w:r>
            </w:ins>
          </w:p>
          <w:p w14:paraId="2AD17284" w14:textId="77777777" w:rsidR="00D00676" w:rsidRPr="00643A43" w:rsidRDefault="00D00676" w:rsidP="00BE4F53">
            <w:pPr>
              <w:pStyle w:val="TableParagraph"/>
              <w:spacing w:line="240" w:lineRule="auto"/>
              <w:rPr>
                <w:ins w:id="113" w:author="Anusha De" w:date="2022-05-05T13:52:00Z"/>
                <w:rFonts w:ascii="Arial Nova" w:hAnsi="Arial Nova"/>
                <w:sz w:val="20"/>
                <w:szCs w:val="20"/>
              </w:rPr>
            </w:pPr>
            <w:ins w:id="114" w:author="Anusha De" w:date="2022-05-05T13:52:00Z">
              <w:r w:rsidRPr="00643A43">
                <w:rPr>
                  <w:rFonts w:ascii="Arial Nova" w:hAnsi="Arial Nova"/>
                  <w:sz w:val="20"/>
                  <w:szCs w:val="20"/>
                </w:rPr>
                <w:t>(0</w:t>
              </w:r>
              <w:r w:rsidRPr="00643A43">
                <w:rPr>
                  <w:rFonts w:ascii="Arial Nova" w:hAnsi="Arial Nova"/>
                  <w:i/>
                  <w:sz w:val="20"/>
                  <w:szCs w:val="20"/>
                </w:rPr>
                <w:t>.</w:t>
              </w:r>
              <w:r w:rsidRPr="00643A43">
                <w:rPr>
                  <w:rFonts w:ascii="Arial Nova" w:hAnsi="Arial Nova"/>
                  <w:sz w:val="20"/>
                  <w:szCs w:val="20"/>
                </w:rPr>
                <w:t>077)</w:t>
              </w:r>
            </w:ins>
          </w:p>
        </w:tc>
      </w:tr>
      <w:tr w:rsidR="00D00676" w:rsidRPr="00643A43" w14:paraId="75146594" w14:textId="77777777" w:rsidTr="00CF75EC">
        <w:trPr>
          <w:trHeight w:val="144"/>
          <w:ins w:id="115" w:author="Anusha De" w:date="2022-05-05T13:52:00Z"/>
        </w:trPr>
        <w:tc>
          <w:tcPr>
            <w:tcW w:w="3936" w:type="dxa"/>
            <w:tcBorders>
              <w:top w:val="single" w:sz="4" w:space="0" w:color="000000"/>
              <w:bottom w:val="single" w:sz="4" w:space="0" w:color="000000"/>
            </w:tcBorders>
          </w:tcPr>
          <w:p w14:paraId="1ABC259A" w14:textId="77777777" w:rsidR="00D00676" w:rsidRPr="00643A43" w:rsidRDefault="00D00676" w:rsidP="00CF75EC">
            <w:pPr>
              <w:pStyle w:val="TableParagraph"/>
              <w:spacing w:line="240" w:lineRule="auto"/>
              <w:jc w:val="both"/>
              <w:rPr>
                <w:ins w:id="116" w:author="Anusha De" w:date="2022-05-05T13:52:00Z"/>
                <w:rFonts w:ascii="Arial Nova" w:hAnsi="Arial Nova"/>
                <w:sz w:val="20"/>
                <w:szCs w:val="20"/>
              </w:rPr>
            </w:pPr>
            <w:ins w:id="117" w:author="Anusha De" w:date="2022-05-05T13:52:00Z">
              <w:r w:rsidRPr="00643A43">
                <w:rPr>
                  <w:rFonts w:ascii="Arial Nova" w:hAnsi="Arial Nova"/>
                  <w:sz w:val="20"/>
                  <w:szCs w:val="20"/>
                </w:rPr>
                <w:t>Number of obs.</w:t>
              </w:r>
            </w:ins>
          </w:p>
        </w:tc>
        <w:tc>
          <w:tcPr>
            <w:tcW w:w="1439" w:type="dxa"/>
            <w:tcBorders>
              <w:top w:val="single" w:sz="4" w:space="0" w:color="000000"/>
              <w:bottom w:val="single" w:sz="4" w:space="0" w:color="000000"/>
            </w:tcBorders>
          </w:tcPr>
          <w:p w14:paraId="3EFB5006" w14:textId="77777777" w:rsidR="00D00676" w:rsidRPr="00643A43" w:rsidRDefault="00D00676" w:rsidP="00BE4F53">
            <w:pPr>
              <w:pStyle w:val="TableParagraph"/>
              <w:spacing w:line="240" w:lineRule="auto"/>
              <w:rPr>
                <w:ins w:id="118" w:author="Anusha De" w:date="2022-05-05T13:52:00Z"/>
                <w:rFonts w:ascii="Arial Nova" w:hAnsi="Arial Nova"/>
                <w:sz w:val="20"/>
                <w:szCs w:val="20"/>
              </w:rPr>
            </w:pPr>
            <w:ins w:id="119" w:author="Anusha De" w:date="2022-05-05T13:52:00Z">
              <w:r w:rsidRPr="00643A43">
                <w:rPr>
                  <w:rFonts w:ascii="Arial Nova" w:hAnsi="Arial Nova"/>
                  <w:sz w:val="20"/>
                  <w:szCs w:val="20"/>
                </w:rPr>
                <w:t>212</w:t>
              </w:r>
            </w:ins>
          </w:p>
        </w:tc>
        <w:tc>
          <w:tcPr>
            <w:tcW w:w="1680" w:type="dxa"/>
            <w:tcBorders>
              <w:top w:val="single" w:sz="4" w:space="0" w:color="000000"/>
              <w:bottom w:val="single" w:sz="4" w:space="0" w:color="000000"/>
            </w:tcBorders>
          </w:tcPr>
          <w:p w14:paraId="4A39D02B" w14:textId="77777777" w:rsidR="00D00676" w:rsidRPr="00643A43" w:rsidRDefault="00D00676" w:rsidP="00BE4F53">
            <w:pPr>
              <w:pStyle w:val="TableParagraph"/>
              <w:spacing w:line="240" w:lineRule="auto"/>
              <w:rPr>
                <w:ins w:id="120" w:author="Anusha De" w:date="2022-05-05T13:52:00Z"/>
                <w:rFonts w:ascii="Arial Nova" w:hAnsi="Arial Nova"/>
                <w:sz w:val="20"/>
                <w:szCs w:val="20"/>
              </w:rPr>
            </w:pPr>
            <w:ins w:id="121" w:author="Anusha De" w:date="2022-05-05T13:52:00Z">
              <w:r w:rsidRPr="00643A43">
                <w:rPr>
                  <w:rFonts w:ascii="Arial Nova" w:hAnsi="Arial Nova"/>
                  <w:sz w:val="20"/>
                  <w:szCs w:val="20"/>
                </w:rPr>
                <w:t>516</w:t>
              </w:r>
            </w:ins>
          </w:p>
        </w:tc>
        <w:tc>
          <w:tcPr>
            <w:tcW w:w="2016" w:type="dxa"/>
            <w:tcBorders>
              <w:top w:val="single" w:sz="4" w:space="0" w:color="000000"/>
              <w:bottom w:val="single" w:sz="4" w:space="0" w:color="000000"/>
            </w:tcBorders>
          </w:tcPr>
          <w:p w14:paraId="26F3E13B" w14:textId="77777777" w:rsidR="00D00676" w:rsidRPr="00643A43" w:rsidRDefault="00D00676" w:rsidP="00BE4F53">
            <w:pPr>
              <w:pStyle w:val="TableParagraph"/>
              <w:spacing w:line="240" w:lineRule="auto"/>
              <w:rPr>
                <w:ins w:id="122" w:author="Anusha De" w:date="2022-05-05T13:52:00Z"/>
                <w:rFonts w:ascii="Arial Nova" w:hAnsi="Arial Nova"/>
                <w:sz w:val="20"/>
                <w:szCs w:val="20"/>
              </w:rPr>
            </w:pPr>
            <w:ins w:id="123" w:author="Anusha De" w:date="2022-05-05T13:52:00Z">
              <w:r w:rsidRPr="00643A43">
                <w:rPr>
                  <w:rFonts w:ascii="Arial Nova" w:hAnsi="Arial Nova"/>
                  <w:sz w:val="20"/>
                  <w:szCs w:val="20"/>
                </w:rPr>
                <w:t>489</w:t>
              </w:r>
            </w:ins>
          </w:p>
        </w:tc>
      </w:tr>
    </w:tbl>
    <w:p w14:paraId="2A89D41B" w14:textId="77777777" w:rsidR="00D00676" w:rsidRPr="00643A43" w:rsidRDefault="00D00676" w:rsidP="00D00676">
      <w:pPr>
        <w:pStyle w:val="1Note"/>
        <w:rPr>
          <w:ins w:id="124" w:author="Anusha De" w:date="2022-05-05T13:52:00Z"/>
        </w:rPr>
      </w:pPr>
      <w:ins w:id="125" w:author="Anusha De" w:date="2022-05-05T13:52:00Z">
        <w:r w:rsidRPr="00643A43">
          <w:rPr>
            <w:rFonts w:cs="Cambria Math"/>
            <w:iCs/>
            <w:sz w:val="20"/>
            <w:szCs w:val="20"/>
          </w:rPr>
          <w:t>***</w:t>
        </w:r>
        <w:r w:rsidRPr="00643A43">
          <w:rPr>
            <w:i/>
          </w:rPr>
          <w:t xml:space="preserve">p &lt; </w:t>
        </w:r>
        <w:r w:rsidRPr="00643A43">
          <w:t>0</w:t>
        </w:r>
        <w:r w:rsidRPr="00643A43">
          <w:rPr>
            <w:i/>
          </w:rPr>
          <w:t>.</w:t>
        </w:r>
        <w:r w:rsidRPr="00643A43">
          <w:t xml:space="preserve">01; </w:t>
        </w:r>
        <w:r w:rsidRPr="00643A43">
          <w:rPr>
            <w:rFonts w:cs="Cambria Math"/>
            <w:iCs/>
            <w:sz w:val="20"/>
            <w:szCs w:val="20"/>
          </w:rPr>
          <w:t>**</w:t>
        </w:r>
        <w:r w:rsidRPr="00643A43">
          <w:rPr>
            <w:i/>
          </w:rPr>
          <w:t xml:space="preserve">p &lt; </w:t>
        </w:r>
        <w:r w:rsidRPr="00643A43">
          <w:t>0</w:t>
        </w:r>
        <w:r w:rsidRPr="00643A43">
          <w:rPr>
            <w:i/>
          </w:rPr>
          <w:t>.</w:t>
        </w:r>
        <w:r w:rsidRPr="00643A43">
          <w:t xml:space="preserve">05; </w:t>
        </w:r>
        <w:r w:rsidRPr="00643A43">
          <w:rPr>
            <w:rFonts w:cs="Cambria Math"/>
            <w:iCs/>
            <w:sz w:val="20"/>
            <w:szCs w:val="20"/>
          </w:rPr>
          <w:t>*</w:t>
        </w:r>
        <w:r w:rsidRPr="00643A43">
          <w:rPr>
            <w:i/>
          </w:rPr>
          <w:t xml:space="preserve">p &lt; </w:t>
        </w:r>
        <w:r w:rsidRPr="00643A43">
          <w:t>0</w:t>
        </w:r>
        <w:r w:rsidRPr="00643A43">
          <w:rPr>
            <w:i/>
          </w:rPr>
          <w:t>.</w:t>
        </w:r>
        <w:r w:rsidRPr="00643A43">
          <w:t>1.</w:t>
        </w:r>
      </w:ins>
    </w:p>
    <w:p w14:paraId="049AD4AC" w14:textId="77777777" w:rsidR="00D00676" w:rsidRPr="00643A43" w:rsidRDefault="00D00676" w:rsidP="00D00676">
      <w:pPr>
        <w:pStyle w:val="1Note"/>
        <w:rPr>
          <w:ins w:id="126" w:author="Anusha De" w:date="2022-05-05T13:52:00Z"/>
        </w:rPr>
      </w:pPr>
      <w:ins w:id="127" w:author="Anusha De" w:date="2022-05-05T13:52:00Z">
        <w:r w:rsidRPr="00643A43">
          <w:t xml:space="preserve">Note: Dependent variable is the rating given by the farmers. For the location attribute (independent variable), only input dealers and processors are considered. This is because traders are very mobile. The distance between the farmers' location and dealers'/processors' location is calculated using the GPS coordinates collected during the surveys. The (haversine) distance is calculated in </w:t>
        </w:r>
        <w:proofErr w:type="spellStart"/>
        <w:r w:rsidRPr="00643A43">
          <w:t>kilometres</w:t>
        </w:r>
        <w:proofErr w:type="spellEnd"/>
        <w:r w:rsidRPr="00643A43">
          <w:t xml:space="preserve"> and then standardized. For the input dealers, the quality is constructed based on inspection that happened in the previous year (for instance, did an inspector look at seed expiry, seed storage, permit of the dealer, seed class sticker, packaging, seed lot, germination, moisture level of the seeds and seed purity). For the traders, the quality of their service is indicated using attributes like the provision of inputs, tarpaulins, PICS (Purdue Improved Crop Storage) bags, gunny bags, technical assistance for the farmers and the provision of credit. For the millers, the quality is indicated using attributes like material of the roof, walls and floor of the structure where the mill is located. The resulting indices are standardized at the actor level and then stacked. Price charged by the actor is a variable reflecting the price at which the input dealers sold seed to the farmers, the price at which traders bought the maize from the farmers, and the fee at which the processors mill the maize for the farmers, again standardized at the actor level.</w:t>
        </w:r>
      </w:ins>
    </w:p>
    <w:p w14:paraId="4ABAA8D5" w14:textId="4F853791" w:rsidR="005139B5" w:rsidRPr="00643A43" w:rsidRDefault="0081249E" w:rsidP="00643A43">
      <w:pPr>
        <w:pStyle w:val="Heading1"/>
        <w:jc w:val="both"/>
        <w:rPr>
          <w:color w:val="auto"/>
        </w:rPr>
      </w:pPr>
      <w:r w:rsidRPr="00643A43">
        <w:rPr>
          <w:color w:val="auto"/>
        </w:rPr>
        <w:t>Econometric</w:t>
      </w:r>
      <w:r w:rsidR="00F73A4C" w:rsidRPr="00643A43">
        <w:rPr>
          <w:color w:val="auto"/>
        </w:rPr>
        <w:t xml:space="preserve"> </w:t>
      </w:r>
      <w:r w:rsidRPr="00643A43">
        <w:rPr>
          <w:color w:val="auto"/>
        </w:rPr>
        <w:t>analysis</w:t>
      </w:r>
    </w:p>
    <w:p w14:paraId="72BC688C" w14:textId="0F4F094B" w:rsidR="005139B5" w:rsidRPr="00643A43" w:rsidRDefault="0081249E" w:rsidP="00643A43">
      <w:pPr>
        <w:pStyle w:val="1PP"/>
        <w:jc w:val="both"/>
      </w:pPr>
      <w:r w:rsidRPr="00643A43">
        <w:t>We</w:t>
      </w:r>
      <w:r w:rsidR="00F73A4C" w:rsidRPr="00643A43">
        <w:t xml:space="preserve"> </w:t>
      </w:r>
      <w:r w:rsidRPr="00643A43">
        <w:t>start</w:t>
      </w:r>
      <w:r w:rsidR="00F73A4C" w:rsidRPr="00643A43">
        <w:t xml:space="preserve"> </w:t>
      </w:r>
      <w:r w:rsidRPr="00643A43">
        <w:t>the</w:t>
      </w:r>
      <w:r w:rsidR="00F73A4C" w:rsidRPr="00643A43">
        <w:t xml:space="preserve"> </w:t>
      </w:r>
      <w:r w:rsidRPr="00643A43">
        <w:t>analysis</w:t>
      </w:r>
      <w:r w:rsidR="00F73A4C" w:rsidRPr="00643A43">
        <w:t xml:space="preserve"> </w:t>
      </w:r>
      <w:r w:rsidRPr="00643A43">
        <w:t>with</w:t>
      </w:r>
      <w:r w:rsidR="00F73A4C" w:rsidRPr="00643A43">
        <w:t xml:space="preserve"> </w:t>
      </w:r>
      <w:r w:rsidRPr="00643A43">
        <w:t>a</w:t>
      </w:r>
      <w:r w:rsidR="00F73A4C" w:rsidRPr="00643A43">
        <w:t xml:space="preserve"> </w:t>
      </w:r>
      <w:r w:rsidRPr="00643A43">
        <w:t>descriptive</w:t>
      </w:r>
      <w:r w:rsidR="00F73A4C" w:rsidRPr="00643A43">
        <w:t xml:space="preserve"> </w:t>
      </w:r>
      <w:r w:rsidRPr="00643A43">
        <w:t>section</w:t>
      </w:r>
      <w:r w:rsidR="00F73A4C" w:rsidRPr="00643A43">
        <w:t xml:space="preserve"> </w:t>
      </w:r>
      <w:r w:rsidRPr="00643A43">
        <w:t>based</w:t>
      </w:r>
      <w:r w:rsidR="00F73A4C" w:rsidRPr="00643A43">
        <w:t xml:space="preserve"> </w:t>
      </w:r>
      <w:r w:rsidRPr="00643A43">
        <w:t>on</w:t>
      </w:r>
      <w:r w:rsidR="00F73A4C" w:rsidRPr="00643A43">
        <w:t xml:space="preserve"> </w:t>
      </w:r>
      <w:r w:rsidRPr="00643A43">
        <w:t>simple</w:t>
      </w:r>
      <w:r w:rsidR="00F73A4C" w:rsidRPr="00643A43">
        <w:t xml:space="preserve"> </w:t>
      </w:r>
      <w:r w:rsidRPr="00643A43">
        <w:t>averages</w:t>
      </w:r>
      <w:r w:rsidR="00F73A4C" w:rsidRPr="00643A43">
        <w:t xml:space="preserve"> </w:t>
      </w:r>
      <w:r w:rsidRPr="00643A43">
        <w:t>in</w:t>
      </w:r>
      <w:r w:rsidR="00F73A4C" w:rsidRPr="00643A43">
        <w:t xml:space="preserve"> </w:t>
      </w:r>
      <w:r w:rsidRPr="00643A43">
        <w:t>subgroups</w:t>
      </w:r>
      <w:r w:rsidR="00F73A4C" w:rsidRPr="00643A43">
        <w:t xml:space="preserve"> </w:t>
      </w:r>
      <w:r w:rsidRPr="00643A43">
        <w:t>of</w:t>
      </w:r>
      <w:r w:rsidR="00F73A4C" w:rsidRPr="00643A43">
        <w:t xml:space="preserve"> </w:t>
      </w:r>
      <w:r w:rsidRPr="00643A43">
        <w:t>the</w:t>
      </w:r>
      <w:r w:rsidR="00F73A4C" w:rsidRPr="00643A43">
        <w:t xml:space="preserve"> </w:t>
      </w:r>
      <w:r w:rsidRPr="00643A43">
        <w:t>data.</w:t>
      </w:r>
      <w:r w:rsidR="00F73A4C" w:rsidRPr="00643A43">
        <w:t xml:space="preserve"> </w:t>
      </w:r>
      <w:r w:rsidRPr="00643A43">
        <w:t>This</w:t>
      </w:r>
      <w:r w:rsidR="00F73A4C" w:rsidRPr="00643A43">
        <w:t xml:space="preserve"> </w:t>
      </w:r>
      <w:r w:rsidRPr="00643A43">
        <w:t>is</w:t>
      </w:r>
      <w:r w:rsidR="00F73A4C" w:rsidRPr="00643A43">
        <w:t xml:space="preserve"> </w:t>
      </w:r>
      <w:r w:rsidRPr="00643A43">
        <w:t>followed</w:t>
      </w:r>
      <w:r w:rsidR="00F73A4C" w:rsidRPr="00643A43">
        <w:t xml:space="preserve"> </w:t>
      </w:r>
      <w:r w:rsidRPr="00643A43">
        <w:t>by</w:t>
      </w:r>
      <w:r w:rsidR="00F73A4C" w:rsidRPr="00643A43">
        <w:t xml:space="preserve"> </w:t>
      </w:r>
      <w:r w:rsidRPr="00643A43">
        <w:t>a</w:t>
      </w:r>
      <w:r w:rsidR="00F73A4C" w:rsidRPr="00643A43">
        <w:t xml:space="preserve"> </w:t>
      </w:r>
      <w:r w:rsidRPr="00643A43">
        <w:t>section</w:t>
      </w:r>
      <w:r w:rsidR="00F73A4C" w:rsidRPr="00643A43">
        <w:t xml:space="preserve"> </w:t>
      </w:r>
      <w:r w:rsidRPr="00643A43">
        <w:t>that</w:t>
      </w:r>
      <w:r w:rsidR="00F73A4C" w:rsidRPr="00643A43">
        <w:t xml:space="preserve"> </w:t>
      </w:r>
      <w:r w:rsidRPr="00643A43">
        <w:t>presents</w:t>
      </w:r>
      <w:r w:rsidR="00F73A4C" w:rsidRPr="00643A43">
        <w:t xml:space="preserve"> </w:t>
      </w:r>
      <w:r w:rsidRPr="00643A43">
        <w:t>more</w:t>
      </w:r>
      <w:r w:rsidR="00F73A4C" w:rsidRPr="00643A43">
        <w:t xml:space="preserve"> </w:t>
      </w:r>
      <w:r w:rsidRPr="00643A43">
        <w:t>formal</w:t>
      </w:r>
      <w:r w:rsidR="00F73A4C" w:rsidRPr="00643A43">
        <w:t xml:space="preserve"> </w:t>
      </w:r>
      <w:r w:rsidRPr="00643A43">
        <w:t>tests</w:t>
      </w:r>
      <w:r w:rsidR="00F73A4C" w:rsidRPr="00643A43">
        <w:t xml:space="preserve"> </w:t>
      </w:r>
      <w:r w:rsidRPr="00643A43">
        <w:t>of</w:t>
      </w:r>
      <w:r w:rsidR="00F73A4C" w:rsidRPr="00643A43">
        <w:t xml:space="preserve"> </w:t>
      </w:r>
      <w:r w:rsidRPr="00643A43">
        <w:t>the</w:t>
      </w:r>
      <w:r w:rsidR="00F73A4C" w:rsidRPr="00643A43">
        <w:t xml:space="preserve"> </w:t>
      </w:r>
      <w:r w:rsidRPr="00643A43">
        <w:t>hypotheses.</w:t>
      </w:r>
      <w:r w:rsidR="00F73A4C" w:rsidRPr="00643A43">
        <w:t xml:space="preserve"> </w:t>
      </w:r>
      <w:r w:rsidRPr="00643A43">
        <w:t>To</w:t>
      </w:r>
      <w:r w:rsidR="00F73A4C" w:rsidRPr="00643A43">
        <w:t xml:space="preserve"> </w:t>
      </w:r>
      <w:r w:rsidRPr="00643A43">
        <w:t>test</w:t>
      </w:r>
      <w:r w:rsidR="00F73A4C" w:rsidRPr="00643A43">
        <w:t xml:space="preserve"> </w:t>
      </w:r>
      <w:r w:rsidRPr="00643A43">
        <w:t>the</w:t>
      </w:r>
      <w:r w:rsidR="00F73A4C" w:rsidRPr="00643A43">
        <w:t xml:space="preserve"> </w:t>
      </w:r>
      <w:r w:rsidRPr="00643A43">
        <w:t>first</w:t>
      </w:r>
      <w:r w:rsidR="00F73A4C" w:rsidRPr="00643A43">
        <w:t xml:space="preserve"> </w:t>
      </w:r>
      <w:r w:rsidRPr="00643A43">
        <w:t>hypothesis,</w:t>
      </w:r>
      <w:r w:rsidR="00F73A4C" w:rsidRPr="00643A43">
        <w:t xml:space="preserve"> </w:t>
      </w:r>
      <w:r w:rsidRPr="00643A43">
        <w:t>we</w:t>
      </w:r>
      <w:r w:rsidR="00F73A4C" w:rsidRPr="00643A43">
        <w:t xml:space="preserve"> </w:t>
      </w:r>
      <w:r w:rsidRPr="00643A43">
        <w:t>use</w:t>
      </w:r>
      <w:r w:rsidR="00F73A4C" w:rsidRPr="00643A43">
        <w:t xml:space="preserve"> </w:t>
      </w:r>
      <w:r w:rsidRPr="00643A43">
        <w:t>simple</w:t>
      </w:r>
      <w:r w:rsidR="00F73A4C" w:rsidRPr="00643A43">
        <w:t xml:space="preserve"> </w:t>
      </w:r>
      <w:r w:rsidRPr="00643A43">
        <w:rPr>
          <w:i/>
          <w:iCs/>
        </w:rPr>
        <w:t>t</w:t>
      </w:r>
      <w:r w:rsidRPr="00643A43">
        <w:t>-tests.</w:t>
      </w:r>
      <w:r w:rsidR="00F73A4C" w:rsidRPr="00643A43">
        <w:t xml:space="preserve"> </w:t>
      </w:r>
      <w:r w:rsidRPr="00643A43">
        <w:t>The</w:t>
      </w:r>
      <w:r w:rsidR="00F73A4C" w:rsidRPr="00643A43">
        <w:t xml:space="preserve"> </w:t>
      </w:r>
      <w:r w:rsidRPr="00643A43">
        <w:t>other</w:t>
      </w:r>
      <w:r w:rsidR="00F73A4C" w:rsidRPr="00643A43">
        <w:t xml:space="preserve"> </w:t>
      </w:r>
      <w:r w:rsidRPr="00643A43">
        <w:t>hypotheses</w:t>
      </w:r>
      <w:r w:rsidR="00F73A4C" w:rsidRPr="00643A43">
        <w:t xml:space="preserve"> </w:t>
      </w:r>
      <w:r w:rsidRPr="00643A43">
        <w:t>will</w:t>
      </w:r>
      <w:r w:rsidR="00F73A4C" w:rsidRPr="00643A43">
        <w:t xml:space="preserve"> </w:t>
      </w:r>
      <w:r w:rsidRPr="00643A43">
        <w:t>be</w:t>
      </w:r>
      <w:r w:rsidR="00F73A4C" w:rsidRPr="00643A43">
        <w:t xml:space="preserve"> </w:t>
      </w:r>
      <w:r w:rsidRPr="00643A43">
        <w:t>tested</w:t>
      </w:r>
      <w:r w:rsidR="00F73A4C" w:rsidRPr="00643A43">
        <w:t xml:space="preserve"> </w:t>
      </w:r>
      <w:r w:rsidRPr="00643A43">
        <w:t>in</w:t>
      </w:r>
      <w:r w:rsidR="00F73A4C" w:rsidRPr="00643A43">
        <w:t xml:space="preserve"> </w:t>
      </w:r>
      <w:r w:rsidRPr="00643A43">
        <w:t>a</w:t>
      </w:r>
      <w:r w:rsidR="00F73A4C" w:rsidRPr="00643A43">
        <w:t xml:space="preserve"> </w:t>
      </w:r>
      <w:r w:rsidRPr="00643A43">
        <w:t>regression</w:t>
      </w:r>
      <w:r w:rsidR="00F73A4C" w:rsidRPr="00643A43">
        <w:t xml:space="preserve"> </w:t>
      </w:r>
      <w:r w:rsidRPr="00643A43">
        <w:t>framework.</w:t>
      </w:r>
      <w:r w:rsidR="00F73A4C" w:rsidRPr="00643A43">
        <w:t xml:space="preserve"> </w:t>
      </w:r>
      <w:r w:rsidRPr="00643A43">
        <w:t>In</w:t>
      </w:r>
      <w:r w:rsidR="00F73A4C" w:rsidRPr="00643A43">
        <w:t xml:space="preserve"> </w:t>
      </w:r>
      <w:r w:rsidRPr="00643A43">
        <w:t>this</w:t>
      </w:r>
      <w:r w:rsidR="00F73A4C" w:rsidRPr="00643A43">
        <w:t xml:space="preserve"> </w:t>
      </w:r>
      <w:r w:rsidRPr="00643A43">
        <w:t>section,</w:t>
      </w:r>
      <w:r w:rsidR="00F73A4C" w:rsidRPr="00643A43">
        <w:t xml:space="preserve"> </w:t>
      </w:r>
      <w:r w:rsidRPr="00643A43">
        <w:t>we</w:t>
      </w:r>
      <w:r w:rsidR="00F73A4C" w:rsidRPr="00643A43">
        <w:t xml:space="preserve"> </w:t>
      </w:r>
      <w:r w:rsidRPr="00643A43">
        <w:t>elaborate</w:t>
      </w:r>
      <w:r w:rsidR="00F73A4C" w:rsidRPr="00643A43">
        <w:t xml:space="preserve"> </w:t>
      </w:r>
      <w:r w:rsidRPr="00643A43">
        <w:t>on</w:t>
      </w:r>
      <w:r w:rsidR="00F73A4C" w:rsidRPr="00643A43">
        <w:t xml:space="preserve"> </w:t>
      </w:r>
      <w:r w:rsidRPr="00643A43">
        <w:t>the</w:t>
      </w:r>
      <w:r w:rsidR="00F73A4C" w:rsidRPr="00643A43">
        <w:t xml:space="preserve"> </w:t>
      </w:r>
      <w:r w:rsidRPr="00643A43">
        <w:t>specifications</w:t>
      </w:r>
      <w:r w:rsidR="00F73A4C" w:rsidRPr="00643A43">
        <w:t xml:space="preserve"> </w:t>
      </w:r>
      <w:r w:rsidRPr="00643A43">
        <w:t>we</w:t>
      </w:r>
      <w:r w:rsidR="00F73A4C" w:rsidRPr="00643A43">
        <w:t xml:space="preserve"> </w:t>
      </w:r>
      <w:r w:rsidRPr="00643A43">
        <w:t>will</w:t>
      </w:r>
      <w:r w:rsidR="00F73A4C" w:rsidRPr="00643A43">
        <w:t xml:space="preserve"> </w:t>
      </w:r>
      <w:r w:rsidRPr="00643A43">
        <w:t>estimate.</w:t>
      </w:r>
    </w:p>
    <w:p w14:paraId="4103B460" w14:textId="3C01C06C" w:rsidR="005139B5" w:rsidRPr="00643A43" w:rsidRDefault="0081249E" w:rsidP="00643A43">
      <w:pPr>
        <w:pStyle w:val="1PP"/>
        <w:jc w:val="both"/>
      </w:pPr>
      <w:r w:rsidRPr="00643A43">
        <w:t>We</w:t>
      </w:r>
      <w:r w:rsidR="00F73A4C" w:rsidRPr="00643A43">
        <w:t xml:space="preserve"> </w:t>
      </w:r>
      <w:r w:rsidRPr="00643A43">
        <w:t>start</w:t>
      </w:r>
      <w:r w:rsidR="00F73A4C" w:rsidRPr="00643A43">
        <w:t xml:space="preserve"> </w:t>
      </w:r>
      <w:r w:rsidRPr="00643A43">
        <w:t>from</w:t>
      </w:r>
      <w:r w:rsidR="00F73A4C" w:rsidRPr="00643A43">
        <w:t xml:space="preserve"> </w:t>
      </w:r>
      <w:r w:rsidRPr="00643A43">
        <w:t>the</w:t>
      </w:r>
      <w:r w:rsidR="00F73A4C" w:rsidRPr="00643A43">
        <w:t xml:space="preserve"> </w:t>
      </w:r>
      <w:r w:rsidRPr="00643A43">
        <w:t>following</w:t>
      </w:r>
      <w:r w:rsidR="00F73A4C" w:rsidRPr="00643A43">
        <w:t xml:space="preserve"> </w:t>
      </w:r>
      <w:r w:rsidRPr="00643A43">
        <w:t>multivariate</w:t>
      </w:r>
      <w:r w:rsidR="00F73A4C" w:rsidRPr="00643A43">
        <w:t xml:space="preserve"> </w:t>
      </w:r>
      <w:r w:rsidRPr="00643A43">
        <w:t>regression</w:t>
      </w:r>
      <w:r w:rsidR="00F73A4C" w:rsidRPr="00643A43">
        <w:t xml:space="preserve"> </w:t>
      </w:r>
      <w:r w:rsidRPr="00643A43">
        <w:t>model:</w:t>
      </w:r>
    </w:p>
    <w:p w14:paraId="6E9291C3" w14:textId="5D50FEE5" w:rsidR="005C1097" w:rsidRPr="00643A43" w:rsidRDefault="005C1097" w:rsidP="00643A43">
      <w:pPr>
        <w:pStyle w:val="1PP"/>
        <w:jc w:val="both"/>
      </w:pPr>
    </w:p>
    <w:p w14:paraId="074F8EB5" w14:textId="162C3AAB" w:rsidR="005C1097" w:rsidRPr="00643A43" w:rsidRDefault="001E7C78" w:rsidP="00643A43">
      <w:pPr>
        <w:pStyle w:val="1PP"/>
        <w:tabs>
          <w:tab w:val="center" w:pos="4536"/>
          <w:tab w:val="right" w:pos="9072"/>
        </w:tabs>
        <w:jc w:val="both"/>
        <w:rPr>
          <w:iCs/>
          <w:sz w:val="24"/>
          <w:szCs w:val="24"/>
        </w:rPr>
      </w:pPr>
      <w:r w:rsidRPr="00643A43">
        <w:rPr>
          <w:iCs/>
          <w:sz w:val="24"/>
          <w:szCs w:val="24"/>
        </w:rPr>
        <w:tab/>
      </w:r>
      <m:oMath>
        <m:sSub>
          <m:sSubPr>
            <m:ctrlPr>
              <w:rPr>
                <w:rFonts w:ascii="Cambria Math" w:hAnsi="Cambria Math"/>
                <w:iCs/>
                <w:sz w:val="24"/>
                <w:szCs w:val="24"/>
              </w:rPr>
            </m:ctrlPr>
          </m:sSubPr>
          <m:e>
            <m:r>
              <m:rPr>
                <m:scr m:val="script"/>
                <m:sty m:val="p"/>
              </m:rPr>
              <w:rPr>
                <w:rFonts w:ascii="Cambria Math" w:hAnsi="Cambria Math"/>
                <w:sz w:val="24"/>
                <w:szCs w:val="24"/>
              </w:rPr>
              <m:t>Y</m:t>
            </m:r>
          </m:e>
          <m:sub>
            <m:r>
              <m:rPr>
                <m:scr m:val="script"/>
                <m:sty m:val="p"/>
              </m:rPr>
              <w:rPr>
                <w:rFonts w:ascii="Cambria Math" w:hAnsi="Cambria Math"/>
                <w:sz w:val="24"/>
                <w:szCs w:val="24"/>
              </w:rPr>
              <m:t>ƒ,a</m:t>
            </m:r>
          </m:sub>
        </m:sSub>
        <m:r>
          <m:rPr>
            <m:sty m:val="p"/>
          </m:rPr>
          <w:rPr>
            <w:rFonts w:ascii="Cambria Math" w:hAnsi="Cambria Math"/>
            <w:sz w:val="24"/>
            <w:szCs w:val="24"/>
          </w:rPr>
          <m:t>=α+</m:t>
        </m:r>
        <m:sSub>
          <m:sSubPr>
            <m:ctrlPr>
              <w:rPr>
                <w:rFonts w:ascii="Cambria Math" w:hAnsi="Cambria Math"/>
                <w:iCs/>
                <w:sz w:val="24"/>
                <w:szCs w:val="24"/>
              </w:rPr>
            </m:ctrlPr>
          </m:sSubPr>
          <m:e>
            <m:r>
              <m:rPr>
                <m:sty m:val="p"/>
              </m:rPr>
              <w:rPr>
                <w:rFonts w:ascii="Cambria Math" w:hAnsi="Cambria Math"/>
                <w:sz w:val="24"/>
                <w:szCs w:val="24"/>
              </w:rPr>
              <m:t>β</m:t>
            </m:r>
          </m:e>
          <m:sub>
            <m:r>
              <m:rPr>
                <m:sty m:val="p"/>
              </m:rPr>
              <w:rPr>
                <w:rFonts w:ascii="Cambria Math" w:hAnsi="Cambria Math"/>
                <w:sz w:val="24"/>
                <w:szCs w:val="24"/>
              </w:rPr>
              <m:t>1</m:t>
            </m:r>
          </m:sub>
        </m:sSub>
        <m:sSubSup>
          <m:sSubSupPr>
            <m:ctrlPr>
              <w:rPr>
                <w:rFonts w:ascii="Cambria Math" w:hAnsi="Cambria Math"/>
                <w:iCs/>
                <w:sz w:val="24"/>
                <w:szCs w:val="24"/>
              </w:rPr>
            </m:ctrlPr>
          </m:sSubSupPr>
          <m:e>
            <m:r>
              <m:rPr>
                <m:sty m:val="p"/>
              </m:rPr>
              <w:rPr>
                <w:rFonts w:ascii="Cambria Math" w:hAnsi="Cambria Math"/>
                <w:sz w:val="24"/>
                <w:szCs w:val="24"/>
              </w:rPr>
              <m:t>g</m:t>
            </m:r>
          </m:e>
          <m:sub>
            <m:r>
              <m:rPr>
                <m:sty m:val="p"/>
              </m:rPr>
              <w:rPr>
                <w:rFonts w:ascii="Cambria Math" w:hAnsi="Cambria Math"/>
                <w:sz w:val="24"/>
                <w:szCs w:val="24"/>
              </w:rPr>
              <m:t>ƒ</m:t>
            </m:r>
          </m:sub>
          <m:sup>
            <m:r>
              <m:rPr>
                <m:sty m:val="p"/>
              </m:rPr>
              <w:rPr>
                <w:rFonts w:ascii="Cambria Math" w:hAnsi="Cambria Math"/>
                <w:sz w:val="24"/>
                <w:szCs w:val="24"/>
              </w:rPr>
              <m:t>F</m:t>
            </m:r>
          </m:sup>
        </m:sSubSup>
        <m:r>
          <m:rPr>
            <m:sty m:val="p"/>
          </m:rPr>
          <w:rPr>
            <w:rFonts w:ascii="Cambria Math" w:hAnsi="Cambria Math"/>
            <w:sz w:val="24"/>
            <w:szCs w:val="24"/>
          </w:rPr>
          <m:t>+</m:t>
        </m:r>
        <m:sSub>
          <m:sSubPr>
            <m:ctrlPr>
              <w:rPr>
                <w:rFonts w:ascii="Cambria Math" w:hAnsi="Cambria Math"/>
                <w:iCs/>
                <w:sz w:val="24"/>
                <w:szCs w:val="24"/>
              </w:rPr>
            </m:ctrlPr>
          </m:sSubPr>
          <m:e>
            <m:r>
              <m:rPr>
                <m:sty m:val="p"/>
              </m:rPr>
              <w:rPr>
                <w:rFonts w:ascii="Cambria Math" w:hAnsi="Cambria Math"/>
                <w:sz w:val="24"/>
                <w:szCs w:val="24"/>
              </w:rPr>
              <m:t>β</m:t>
            </m:r>
          </m:e>
          <m:sub>
            <m:r>
              <m:rPr>
                <m:sty m:val="p"/>
              </m:rPr>
              <w:rPr>
                <w:rFonts w:ascii="Cambria Math" w:hAnsi="Cambria Math"/>
                <w:sz w:val="24"/>
                <w:szCs w:val="24"/>
              </w:rPr>
              <m:t>2</m:t>
            </m:r>
          </m:sub>
        </m:sSub>
        <m:sSubSup>
          <m:sSubSupPr>
            <m:ctrlPr>
              <w:rPr>
                <w:rFonts w:ascii="Cambria Math" w:hAnsi="Cambria Math"/>
                <w:iCs/>
                <w:sz w:val="24"/>
                <w:szCs w:val="24"/>
              </w:rPr>
            </m:ctrlPr>
          </m:sSubSupPr>
          <m:e>
            <m:r>
              <m:rPr>
                <m:sty m:val="p"/>
              </m:rPr>
              <w:rPr>
                <w:rFonts w:ascii="Cambria Math" w:hAnsi="Cambria Math"/>
                <w:sz w:val="24"/>
                <w:szCs w:val="24"/>
              </w:rPr>
              <m:t>g</m:t>
            </m:r>
          </m:e>
          <m:sub>
            <m:r>
              <m:rPr>
                <m:scr m:val="script"/>
                <m:sty m:val="p"/>
              </m:rPr>
              <w:rPr>
                <w:rFonts w:ascii="Cambria Math" w:hAnsi="Cambria Math"/>
                <w:sz w:val="24"/>
                <w:szCs w:val="24"/>
              </w:rPr>
              <m:t>a</m:t>
            </m:r>
          </m:sub>
          <m:sup>
            <m:r>
              <m:rPr>
                <m:sty m:val="p"/>
              </m:rPr>
              <w:rPr>
                <w:rFonts w:ascii="Cambria Math" w:hAnsi="Cambria Math"/>
                <w:sz w:val="24"/>
                <w:szCs w:val="24"/>
              </w:rPr>
              <m:t>A</m:t>
            </m:r>
          </m:sup>
        </m:sSubSup>
        <m:r>
          <m:rPr>
            <m:sty m:val="p"/>
          </m:rPr>
          <w:rPr>
            <w:rFonts w:ascii="Cambria Math" w:hAnsi="Cambria Math"/>
            <w:sz w:val="24"/>
            <w:szCs w:val="24"/>
          </w:rPr>
          <m:t>+</m:t>
        </m:r>
        <m:sSub>
          <m:sSubPr>
            <m:ctrlPr>
              <w:rPr>
                <w:rFonts w:ascii="Cambria Math" w:hAnsi="Cambria Math"/>
                <w:iCs/>
                <w:sz w:val="24"/>
                <w:szCs w:val="24"/>
              </w:rPr>
            </m:ctrlPr>
          </m:sSubPr>
          <m:e>
            <m:r>
              <m:rPr>
                <m:sty m:val="p"/>
              </m:rPr>
              <w:rPr>
                <w:rFonts w:ascii="Cambria Math" w:hAnsi="Cambria Math"/>
                <w:sz w:val="24"/>
                <w:szCs w:val="24"/>
              </w:rPr>
              <m:t>β</m:t>
            </m:r>
          </m:e>
          <m:sub>
            <m:r>
              <m:rPr>
                <m:sty m:val="p"/>
              </m:rPr>
              <w:rPr>
                <w:rFonts w:ascii="Cambria Math" w:hAnsi="Cambria Math"/>
                <w:sz w:val="24"/>
                <w:szCs w:val="24"/>
              </w:rPr>
              <m:t>3</m:t>
            </m:r>
          </m:sub>
        </m:sSub>
        <m:sSubSup>
          <m:sSubSupPr>
            <m:ctrlPr>
              <w:rPr>
                <w:rFonts w:ascii="Cambria Math" w:hAnsi="Cambria Math"/>
                <w:iCs/>
                <w:sz w:val="24"/>
                <w:szCs w:val="24"/>
              </w:rPr>
            </m:ctrlPr>
          </m:sSubSupPr>
          <m:e>
            <m:r>
              <m:rPr>
                <m:sty m:val="p"/>
              </m:rPr>
              <w:rPr>
                <w:rFonts w:ascii="Cambria Math" w:hAnsi="Cambria Math"/>
                <w:sz w:val="24"/>
                <w:szCs w:val="24"/>
              </w:rPr>
              <m:t>g</m:t>
            </m:r>
          </m:e>
          <m:sub>
            <m:r>
              <m:rPr>
                <m:sty m:val="p"/>
              </m:rPr>
              <w:rPr>
                <w:rFonts w:ascii="Cambria Math" w:hAnsi="Cambria Math"/>
                <w:sz w:val="24"/>
                <w:szCs w:val="24"/>
              </w:rPr>
              <m:t>ƒ</m:t>
            </m:r>
          </m:sub>
          <m:sup>
            <m:r>
              <m:rPr>
                <m:sty m:val="p"/>
              </m:rPr>
              <w:rPr>
                <w:rFonts w:ascii="Cambria Math" w:hAnsi="Cambria Math"/>
                <w:sz w:val="24"/>
                <w:szCs w:val="24"/>
              </w:rPr>
              <m:t>F</m:t>
            </m:r>
          </m:sup>
        </m:sSubSup>
        <m:r>
          <m:rPr>
            <m:sty m:val="p"/>
          </m:rPr>
          <w:rPr>
            <w:rFonts w:ascii="Cambria Math" w:hAnsi="Cambria Math"/>
            <w:sz w:val="24"/>
            <w:szCs w:val="24"/>
          </w:rPr>
          <m:t>*</m:t>
        </m:r>
        <m:sSubSup>
          <m:sSubSupPr>
            <m:ctrlPr>
              <w:rPr>
                <w:rFonts w:ascii="Cambria Math" w:hAnsi="Cambria Math"/>
                <w:iCs/>
                <w:sz w:val="24"/>
                <w:szCs w:val="24"/>
              </w:rPr>
            </m:ctrlPr>
          </m:sSubSupPr>
          <m:e>
            <m:r>
              <m:rPr>
                <m:sty m:val="p"/>
              </m:rPr>
              <w:rPr>
                <w:rFonts w:ascii="Cambria Math" w:hAnsi="Cambria Math"/>
                <w:sz w:val="24"/>
                <w:szCs w:val="24"/>
              </w:rPr>
              <m:t>g</m:t>
            </m:r>
          </m:e>
          <m:sub>
            <m:r>
              <m:rPr>
                <m:scr m:val="script"/>
                <m:sty m:val="p"/>
              </m:rPr>
              <w:rPr>
                <w:rFonts w:ascii="Cambria Math" w:hAnsi="Cambria Math"/>
                <w:sz w:val="24"/>
                <w:szCs w:val="24"/>
              </w:rPr>
              <m:t>a</m:t>
            </m:r>
          </m:sub>
          <m:sup>
            <m:r>
              <m:rPr>
                <m:sty m:val="p"/>
              </m:rPr>
              <w:rPr>
                <w:rFonts w:ascii="Cambria Math" w:hAnsi="Cambria Math"/>
                <w:sz w:val="24"/>
                <w:szCs w:val="24"/>
              </w:rPr>
              <m:t>A</m:t>
            </m:r>
          </m:sup>
        </m:sSubSup>
        <m:r>
          <m:rPr>
            <m:sty m:val="p"/>
          </m:rPr>
          <w:rPr>
            <w:rFonts w:ascii="Cambria Math" w:hAnsi="Cambria Math"/>
            <w:sz w:val="24"/>
            <w:szCs w:val="24"/>
          </w:rPr>
          <m:t>+γ</m:t>
        </m:r>
        <m:sSub>
          <m:sSubPr>
            <m:ctrlPr>
              <w:rPr>
                <w:rFonts w:ascii="Cambria Math" w:hAnsi="Cambria Math"/>
                <w:iCs/>
                <w:sz w:val="24"/>
                <w:szCs w:val="24"/>
              </w:rPr>
            </m:ctrlPr>
          </m:sSubPr>
          <m:e>
            <m:r>
              <m:rPr>
                <m:sty m:val="p"/>
              </m:rPr>
              <w:rPr>
                <w:rFonts w:ascii="Cambria Math" w:hAnsi="Cambria Math"/>
                <w:sz w:val="24"/>
                <w:szCs w:val="24"/>
              </w:rPr>
              <m:t>X</m:t>
            </m:r>
          </m:e>
          <m:sub>
            <m:r>
              <m:rPr>
                <m:scr m:val="script"/>
                <m:sty m:val="p"/>
              </m:rPr>
              <w:rPr>
                <w:rFonts w:ascii="Cambria Math" w:hAnsi="Cambria Math"/>
                <w:sz w:val="24"/>
                <w:szCs w:val="24"/>
              </w:rPr>
              <m:t>ƒ,a</m:t>
            </m:r>
          </m:sub>
        </m:sSub>
        <m:r>
          <m:rPr>
            <m:sty m:val="p"/>
          </m:rPr>
          <w:rPr>
            <w:rFonts w:ascii="Cambria Math" w:hAnsi="Cambria Math"/>
            <w:sz w:val="24"/>
            <w:szCs w:val="24"/>
          </w:rPr>
          <m:t>+</m:t>
        </m:r>
        <m:sSub>
          <m:sSubPr>
            <m:ctrlPr>
              <w:rPr>
                <w:rFonts w:ascii="Cambria Math" w:hAnsi="Cambria Math"/>
                <w:iCs/>
                <w:sz w:val="24"/>
                <w:szCs w:val="24"/>
              </w:rPr>
            </m:ctrlPr>
          </m:sSubPr>
          <m:e>
            <m:r>
              <m:rPr>
                <m:sty m:val="p"/>
              </m:rPr>
              <w:rPr>
                <w:rFonts w:ascii="Cambria Math" w:hAnsi="Cambria Math"/>
                <w:sz w:val="24"/>
                <w:szCs w:val="24"/>
              </w:rPr>
              <m:t>ε</m:t>
            </m:r>
          </m:e>
          <m:sub>
            <m:r>
              <m:rPr>
                <m:scr m:val="script"/>
                <m:sty m:val="p"/>
              </m:rPr>
              <w:rPr>
                <w:rFonts w:ascii="Cambria Math" w:hAnsi="Cambria Math"/>
                <w:sz w:val="24"/>
                <w:szCs w:val="24"/>
              </w:rPr>
              <m:t>ƒ,a</m:t>
            </m:r>
          </m:sub>
        </m:sSub>
      </m:oMath>
      <w:r w:rsidRPr="00643A43">
        <w:rPr>
          <w:iCs/>
        </w:rPr>
        <w:tab/>
        <w:t>(1)</w:t>
      </w:r>
    </w:p>
    <w:p w14:paraId="4B8B00DB" w14:textId="77777777" w:rsidR="005C1097" w:rsidRPr="00643A43" w:rsidRDefault="005C1097" w:rsidP="00643A43">
      <w:pPr>
        <w:pStyle w:val="1PP"/>
        <w:jc w:val="both"/>
      </w:pPr>
    </w:p>
    <w:p w14:paraId="37813971" w14:textId="7082CBBA" w:rsidR="005139B5" w:rsidRPr="00643A43" w:rsidRDefault="0081249E" w:rsidP="00643A43">
      <w:pPr>
        <w:pStyle w:val="1PP"/>
        <w:jc w:val="both"/>
      </w:pPr>
      <w:r w:rsidRPr="00643A43">
        <w:t>Here,</w:t>
      </w:r>
      <w:r w:rsidR="00F73A4C" w:rsidRPr="00643A43">
        <w:t xml:space="preserve"> </w:t>
      </w:r>
      <m:oMath>
        <m:sSub>
          <m:sSubPr>
            <m:ctrlPr>
              <w:rPr>
                <w:rFonts w:ascii="Cambria Math" w:hAnsi="Cambria Math"/>
                <w:i/>
              </w:rPr>
            </m:ctrlPr>
          </m:sSubPr>
          <m:e>
            <m:r>
              <m:rPr>
                <m:scr m:val="script"/>
              </m:rPr>
              <w:rPr>
                <w:rFonts w:ascii="Cambria Math" w:hAnsi="Cambria Math"/>
              </w:rPr>
              <m:t>Y</m:t>
            </m:r>
          </m:e>
          <m:sub>
            <m:r>
              <w:rPr>
                <w:rFonts w:ascii="Cambria Math" w:hAnsi="Cambria Math"/>
              </w:rPr>
              <m:t>ƒ,a</m:t>
            </m:r>
          </m:sub>
        </m:sSub>
      </m:oMath>
      <w:r w:rsidRPr="00643A43">
        <w:t>is</w:t>
      </w:r>
      <w:r w:rsidR="00F73A4C" w:rsidRPr="00643A43">
        <w:t xml:space="preserve"> </w:t>
      </w:r>
      <w:r w:rsidRPr="00643A43">
        <w:t>the</w:t>
      </w:r>
      <w:r w:rsidR="00F73A4C" w:rsidRPr="00643A43">
        <w:t xml:space="preserve"> </w:t>
      </w:r>
      <w:r w:rsidRPr="00643A43">
        <w:t>primary</w:t>
      </w:r>
      <w:r w:rsidR="00F73A4C" w:rsidRPr="00643A43">
        <w:t xml:space="preserve"> </w:t>
      </w:r>
      <w:r w:rsidRPr="00643A43">
        <w:t>outcome</w:t>
      </w:r>
      <w:r w:rsidR="00F73A4C" w:rsidRPr="00643A43">
        <w:t xml:space="preserve"> </w:t>
      </w:r>
      <w:r w:rsidRPr="00643A43">
        <w:t>variable</w:t>
      </w:r>
      <w:r w:rsidR="00F73A4C" w:rsidRPr="00643A43">
        <w:t xml:space="preserve"> </w:t>
      </w:r>
      <w:r w:rsidRPr="00643A43">
        <w:t>which</w:t>
      </w:r>
      <w:r w:rsidR="00F73A4C" w:rsidRPr="00643A43">
        <w:t xml:space="preserve"> </w:t>
      </w:r>
      <w:r w:rsidRPr="00643A43">
        <w:t>will</w:t>
      </w:r>
      <w:r w:rsidR="00F73A4C" w:rsidRPr="00643A43">
        <w:t xml:space="preserve"> </w:t>
      </w:r>
      <w:r w:rsidRPr="00643A43">
        <w:t>be</w:t>
      </w:r>
      <w:r w:rsidR="00F73A4C" w:rsidRPr="00643A43">
        <w:t xml:space="preserve"> </w:t>
      </w:r>
      <w:r w:rsidRPr="00643A43">
        <w:t>the</w:t>
      </w:r>
      <w:r w:rsidR="00F73A4C" w:rsidRPr="00643A43">
        <w:t xml:space="preserve"> </w:t>
      </w:r>
      <w:r w:rsidRPr="00643A43">
        <w:t>rating</w:t>
      </w:r>
      <w:r w:rsidR="00F73A4C" w:rsidRPr="00643A43">
        <w:t xml:space="preserve"> </w:t>
      </w:r>
      <w:r w:rsidRPr="00643A43">
        <w:t>that</w:t>
      </w:r>
      <w:r w:rsidR="00F73A4C" w:rsidRPr="00643A43">
        <w:t xml:space="preserve"> </w:t>
      </w:r>
      <w:r w:rsidRPr="00643A43">
        <w:t>farmer</w:t>
      </w:r>
      <w:r w:rsidR="00F73A4C" w:rsidRPr="00643A43">
        <w:t xml:space="preserve"> </w:t>
      </w:r>
      <m:oMath>
        <m:r>
          <m:rPr>
            <m:scr m:val="script"/>
          </m:rPr>
          <w:rPr>
            <w:rFonts w:ascii="Cambria Math" w:hAnsi="Cambria Math"/>
          </w:rPr>
          <m:t>i</m:t>
        </m:r>
      </m:oMath>
      <w:r w:rsidR="00F73A4C" w:rsidRPr="00643A43">
        <w:t xml:space="preserve"> </w:t>
      </w:r>
      <w:r w:rsidRPr="00643A43">
        <w:t>gave</w:t>
      </w:r>
      <w:r w:rsidR="00F73A4C" w:rsidRPr="00643A43">
        <w:t xml:space="preserve"> </w:t>
      </w:r>
      <w:r w:rsidRPr="00643A43">
        <w:t>to</w:t>
      </w:r>
      <w:r w:rsidR="00F73A4C" w:rsidRPr="00643A43">
        <w:t xml:space="preserve"> </w:t>
      </w:r>
      <w:r w:rsidRPr="00643A43">
        <w:t>actor</w:t>
      </w:r>
      <w:r w:rsidR="00F73A4C" w:rsidRPr="00643A43">
        <w:t xml:space="preserve"> </w:t>
      </w:r>
      <m:oMath>
        <m:r>
          <m:rPr>
            <m:scr m:val="script"/>
          </m:rPr>
          <w:rPr>
            <w:rFonts w:ascii="Cambria Math" w:hAnsi="Cambria Math"/>
          </w:rPr>
          <m:t>a</m:t>
        </m:r>
      </m:oMath>
      <w:r w:rsidR="00F73A4C" w:rsidRPr="00643A43">
        <w:t xml:space="preserve"> </w:t>
      </w:r>
      <w:r w:rsidRPr="00643A43">
        <w:t>(hypotheses</w:t>
      </w:r>
      <w:r w:rsidR="00F73A4C" w:rsidRPr="00643A43">
        <w:t xml:space="preserve"> </w:t>
      </w:r>
      <w:r w:rsidRPr="00643A43">
        <w:t>2,</w:t>
      </w:r>
      <w:r w:rsidR="00F73A4C" w:rsidRPr="00643A43">
        <w:t xml:space="preserve"> </w:t>
      </w:r>
      <w:r w:rsidRPr="00643A43">
        <w:t>4</w:t>
      </w:r>
      <w:r w:rsidR="00F73A4C" w:rsidRPr="00643A43">
        <w:t xml:space="preserve"> </w:t>
      </w:r>
      <w:r w:rsidRPr="00643A43">
        <w:t>and</w:t>
      </w:r>
      <w:r w:rsidR="00F73A4C" w:rsidRPr="00643A43">
        <w:t xml:space="preserve"> </w:t>
      </w:r>
      <w:r w:rsidRPr="00643A43">
        <w:t>5).</w:t>
      </w:r>
      <w:r w:rsidR="00F73A4C" w:rsidRPr="00643A43">
        <w:t xml:space="preserve"> </w:t>
      </w:r>
      <w:r w:rsidRPr="00643A43">
        <w:t>We</w:t>
      </w:r>
      <w:r w:rsidR="00F73A4C" w:rsidRPr="00643A43">
        <w:t xml:space="preserve"> </w:t>
      </w:r>
      <w:r w:rsidRPr="00643A43">
        <w:t>will</w:t>
      </w:r>
      <w:r w:rsidR="00F73A4C" w:rsidRPr="00643A43">
        <w:t xml:space="preserve"> </w:t>
      </w:r>
      <w:r w:rsidRPr="00643A43">
        <w:t>run</w:t>
      </w:r>
      <w:r w:rsidR="00F73A4C" w:rsidRPr="00643A43">
        <w:t xml:space="preserve"> </w:t>
      </w:r>
      <w:r w:rsidRPr="00643A43">
        <w:t>separate</w:t>
      </w:r>
      <w:r w:rsidR="00F73A4C" w:rsidRPr="00643A43">
        <w:t xml:space="preserve"> </w:t>
      </w:r>
      <w:r w:rsidRPr="00643A43">
        <w:t>regressions</w:t>
      </w:r>
      <w:r w:rsidR="00F73A4C" w:rsidRPr="00643A43">
        <w:t xml:space="preserve"> </w:t>
      </w:r>
      <w:r w:rsidRPr="00643A43">
        <w:t>for</w:t>
      </w:r>
      <w:r w:rsidR="00F73A4C" w:rsidRPr="00643A43">
        <w:t xml:space="preserve"> </w:t>
      </w:r>
      <w:r w:rsidRPr="00643A43">
        <w:t>the</w:t>
      </w:r>
      <w:r w:rsidR="00F73A4C" w:rsidRPr="00643A43">
        <w:t xml:space="preserve"> </w:t>
      </w:r>
      <w:r w:rsidRPr="00643A43">
        <w:t>ratings</w:t>
      </w:r>
      <w:r w:rsidR="00F73A4C" w:rsidRPr="00643A43">
        <w:t xml:space="preserve"> </w:t>
      </w:r>
      <w:r w:rsidRPr="00643A43">
        <w:t>for</w:t>
      </w:r>
      <w:r w:rsidR="00F73A4C" w:rsidRPr="00643A43">
        <w:t xml:space="preserve"> </w:t>
      </w:r>
      <w:r w:rsidRPr="00643A43">
        <w:t>the</w:t>
      </w:r>
      <w:r w:rsidR="00F73A4C" w:rsidRPr="00643A43">
        <w:t xml:space="preserve"> </w:t>
      </w:r>
      <w:r w:rsidRPr="00643A43">
        <w:t>different</w:t>
      </w:r>
      <w:r w:rsidR="00F73A4C" w:rsidRPr="00643A43">
        <w:t xml:space="preserve"> </w:t>
      </w:r>
      <w:r w:rsidRPr="00643A43">
        <w:t>dimensions,</w:t>
      </w:r>
      <w:r w:rsidR="00F73A4C" w:rsidRPr="00643A43">
        <w:t xml:space="preserve"> </w:t>
      </w:r>
      <w:r w:rsidRPr="00643A43">
        <w:t>and</w:t>
      </w:r>
      <w:r w:rsidR="00F73A4C" w:rsidRPr="00643A43">
        <w:t xml:space="preserve"> </w:t>
      </w:r>
      <w:r w:rsidRPr="00643A43">
        <w:t>also</w:t>
      </w:r>
      <w:r w:rsidR="00F73A4C" w:rsidRPr="00643A43">
        <w:t xml:space="preserve"> </w:t>
      </w:r>
      <w:r w:rsidRPr="00643A43">
        <w:t>a</w:t>
      </w:r>
      <w:r w:rsidR="00F73A4C" w:rsidRPr="00643A43">
        <w:t xml:space="preserve"> </w:t>
      </w:r>
      <w:r w:rsidRPr="00643A43">
        <w:t>regression</w:t>
      </w:r>
      <w:r w:rsidR="00F73A4C" w:rsidRPr="00643A43">
        <w:t xml:space="preserve"> </w:t>
      </w:r>
      <w:r w:rsidRPr="00643A43">
        <w:t>where</w:t>
      </w:r>
      <w:r w:rsidR="00F73A4C" w:rsidRPr="00643A43">
        <w:t xml:space="preserve"> </w:t>
      </w:r>
      <m:oMath>
        <m:sSub>
          <m:sSubPr>
            <m:ctrlPr>
              <w:rPr>
                <w:rFonts w:ascii="Cambria Math" w:hAnsi="Cambria Math"/>
                <w:i/>
              </w:rPr>
            </m:ctrlPr>
          </m:sSubPr>
          <m:e>
            <m:r>
              <m:rPr>
                <m:scr m:val="script"/>
              </m:rPr>
              <w:rPr>
                <w:rFonts w:ascii="Cambria Math" w:hAnsi="Cambria Math"/>
              </w:rPr>
              <m:t>Y</m:t>
            </m:r>
          </m:e>
          <m:sub>
            <m:r>
              <w:rPr>
                <w:rFonts w:ascii="Cambria Math" w:hAnsi="Cambria Math"/>
              </w:rPr>
              <m:t>ƒ,a</m:t>
            </m:r>
          </m:sub>
        </m:sSub>
      </m:oMath>
      <w:r w:rsidR="00F73A4C" w:rsidRPr="00643A43">
        <w:rPr>
          <w:i/>
        </w:rPr>
        <w:t xml:space="preserve"> </w:t>
      </w:r>
      <w:r w:rsidRPr="00643A43">
        <w:t>is</w:t>
      </w:r>
      <w:r w:rsidR="00F73A4C" w:rsidRPr="00643A43">
        <w:t xml:space="preserve"> </w:t>
      </w:r>
      <w:r w:rsidRPr="00643A43">
        <w:t>the</w:t>
      </w:r>
      <w:r w:rsidR="00F73A4C" w:rsidRPr="00643A43">
        <w:t xml:space="preserve"> </w:t>
      </w:r>
      <w:r w:rsidRPr="00643A43">
        <w:t>average</w:t>
      </w:r>
      <w:r w:rsidR="00F73A4C" w:rsidRPr="00643A43">
        <w:t xml:space="preserve"> </w:t>
      </w:r>
      <w:r w:rsidRPr="00643A43">
        <w:t>of</w:t>
      </w:r>
      <w:r w:rsidR="00F73A4C" w:rsidRPr="00643A43">
        <w:t xml:space="preserve"> </w:t>
      </w:r>
      <w:r w:rsidRPr="00643A43">
        <w:t>the</w:t>
      </w:r>
      <w:r w:rsidR="00F73A4C" w:rsidRPr="00643A43">
        <w:t xml:space="preserve"> </w:t>
      </w:r>
      <w:r w:rsidRPr="00643A43">
        <w:t>ratings</w:t>
      </w:r>
      <w:r w:rsidR="00F73A4C" w:rsidRPr="00643A43">
        <w:t xml:space="preserve"> </w:t>
      </w:r>
      <w:r w:rsidRPr="00643A43">
        <w:t>of</w:t>
      </w:r>
      <w:r w:rsidR="00F73A4C" w:rsidRPr="00643A43">
        <w:t xml:space="preserve"> </w:t>
      </w:r>
      <w:r w:rsidRPr="00643A43">
        <w:t>the</w:t>
      </w:r>
      <w:r w:rsidR="00F73A4C" w:rsidRPr="00643A43">
        <w:t xml:space="preserve"> </w:t>
      </w:r>
      <w:r w:rsidRPr="00643A43">
        <w:t>four</w:t>
      </w:r>
      <w:r w:rsidR="00F73A4C" w:rsidRPr="00643A43">
        <w:t xml:space="preserve"> </w:t>
      </w:r>
      <w:r w:rsidRPr="00643A43">
        <w:lastRenderedPageBreak/>
        <w:t>dimensions</w:t>
      </w:r>
      <w:r w:rsidR="00F73A4C" w:rsidRPr="00643A43">
        <w:t xml:space="preserve"> </w:t>
      </w:r>
      <w:r w:rsidRPr="00643A43">
        <w:t>that</w:t>
      </w:r>
      <w:r w:rsidR="00F73A4C" w:rsidRPr="00643A43">
        <w:t xml:space="preserve"> </w:t>
      </w:r>
      <w:r w:rsidRPr="00643A43">
        <w:t>farmer</w:t>
      </w:r>
      <w:r w:rsidR="00F73A4C" w:rsidRPr="00643A43">
        <w:t xml:space="preserve"> </w:t>
      </w:r>
      <m:oMath>
        <m:r>
          <m:rPr>
            <m:scr m:val="script"/>
          </m:rPr>
          <w:rPr>
            <w:rFonts w:ascii="Cambria Math" w:hAnsi="Cambria Math"/>
          </w:rPr>
          <m:t>i</m:t>
        </m:r>
      </m:oMath>
      <w:r w:rsidR="00F73A4C" w:rsidRPr="00643A43">
        <w:t xml:space="preserve"> </w:t>
      </w:r>
      <w:r w:rsidRPr="00643A43">
        <w:t>gave</w:t>
      </w:r>
      <w:r w:rsidR="00F73A4C" w:rsidRPr="00643A43">
        <w:t xml:space="preserve"> </w:t>
      </w:r>
      <w:r w:rsidRPr="00643A43">
        <w:t>to</w:t>
      </w:r>
      <w:r w:rsidR="00F73A4C" w:rsidRPr="00643A43">
        <w:t xml:space="preserve"> </w:t>
      </w:r>
      <w:r w:rsidRPr="00643A43">
        <w:t>actor</w:t>
      </w:r>
      <w:r w:rsidR="00F73A4C" w:rsidRPr="00643A43">
        <w:t xml:space="preserve"> </w:t>
      </w:r>
      <m:oMath>
        <m:r>
          <m:rPr>
            <m:scr m:val="script"/>
          </m:rPr>
          <w:rPr>
            <w:rFonts w:ascii="Cambria Math" w:hAnsi="Cambria Math"/>
          </w:rPr>
          <m:t>a</m:t>
        </m:r>
      </m:oMath>
      <w:r w:rsidRPr="00643A43">
        <w:t>.</w:t>
      </w:r>
      <w:r w:rsidR="007E7EFC" w:rsidRPr="00643A43">
        <w:rPr>
          <w:rStyle w:val="FootnoteReference"/>
        </w:rPr>
        <w:footnoteReference w:id="4"/>
      </w:r>
      <w:r w:rsidR="00F73A4C" w:rsidRPr="00643A43">
        <w:rPr>
          <w:position w:val="7"/>
          <w:sz w:val="14"/>
        </w:rPr>
        <w:t xml:space="preserve"> </w:t>
      </w:r>
      <w:r w:rsidRPr="00643A43">
        <w:t>The</w:t>
      </w:r>
      <w:r w:rsidR="00F73A4C" w:rsidRPr="00643A43">
        <w:t xml:space="preserve"> </w:t>
      </w:r>
      <w:r w:rsidRPr="00643A43">
        <w:t>main</w:t>
      </w:r>
      <w:r w:rsidR="00F73A4C" w:rsidRPr="00643A43">
        <w:t xml:space="preserve"> </w:t>
      </w:r>
      <w:r w:rsidRPr="00643A43">
        <w:t>variables</w:t>
      </w:r>
      <w:r w:rsidR="00F73A4C" w:rsidRPr="00643A43">
        <w:t xml:space="preserve"> </w:t>
      </w:r>
      <w:r w:rsidRPr="00643A43">
        <w:t>of</w:t>
      </w:r>
      <w:r w:rsidR="00F73A4C" w:rsidRPr="00643A43">
        <w:t xml:space="preserve"> </w:t>
      </w:r>
      <w:r w:rsidRPr="00643A43">
        <w:t>interest</w:t>
      </w:r>
      <w:r w:rsidR="00F73A4C" w:rsidRPr="00643A43">
        <w:t xml:space="preserve"> </w:t>
      </w:r>
      <w:r w:rsidRPr="00643A43">
        <w:t>are</w:t>
      </w:r>
      <w:r w:rsidR="00F73A4C" w:rsidRPr="00643A43">
        <w:t xml:space="preserve"> </w:t>
      </w:r>
      <w:r w:rsidRPr="00643A43">
        <w:t>the</w:t>
      </w:r>
      <w:r w:rsidR="00F73A4C" w:rsidRPr="00643A43">
        <w:t xml:space="preserve"> </w:t>
      </w:r>
      <w:r w:rsidRPr="00643A43">
        <w:t>sex</w:t>
      </w:r>
      <w:r w:rsidR="00F73A4C" w:rsidRPr="00643A43">
        <w:t xml:space="preserve"> </w:t>
      </w:r>
      <w:r w:rsidRPr="00643A43">
        <w:t>of</w:t>
      </w:r>
      <w:r w:rsidR="00F73A4C" w:rsidRPr="00643A43">
        <w:t xml:space="preserve"> </w:t>
      </w:r>
      <w:r w:rsidRPr="00643A43">
        <w:t>the</w:t>
      </w:r>
      <w:r w:rsidR="00F73A4C" w:rsidRPr="00643A43">
        <w:t xml:space="preserve"> </w:t>
      </w:r>
      <w:r w:rsidRPr="00643A43">
        <w:t>farmer</w:t>
      </w:r>
      <w:r w:rsidR="00F73A4C" w:rsidRPr="00643A43">
        <w:t xml:space="preserve"> </w:t>
      </w:r>
      <w:r w:rsidR="007E7EFC" w:rsidRPr="00643A43">
        <w:t>(</w:t>
      </w:r>
      <m:oMath>
        <m:sSubSup>
          <m:sSubSupPr>
            <m:ctrlPr>
              <w:rPr>
                <w:rFonts w:ascii="Cambria Math" w:hAnsi="Cambria Math"/>
                <w:i/>
                <w:sz w:val="24"/>
                <w:szCs w:val="24"/>
              </w:rPr>
            </m:ctrlPr>
          </m:sSubSupPr>
          <m:e>
            <m:r>
              <w:rPr>
                <w:rFonts w:ascii="Cambria Math" w:hAnsi="Cambria Math"/>
                <w:sz w:val="24"/>
                <w:szCs w:val="24"/>
              </w:rPr>
              <m:t>g</m:t>
            </m:r>
          </m:e>
          <m:sub>
            <m:r>
              <w:rPr>
                <w:rFonts w:ascii="Cambria Math" w:hAnsi="Cambria Math"/>
                <w:sz w:val="24"/>
                <w:szCs w:val="24"/>
              </w:rPr>
              <m:t>ƒ</m:t>
            </m:r>
          </m:sub>
          <m:sup>
            <m:r>
              <w:rPr>
                <w:rFonts w:ascii="Cambria Math" w:hAnsi="Cambria Math"/>
                <w:sz w:val="24"/>
                <w:szCs w:val="24"/>
              </w:rPr>
              <m:t>F</m:t>
            </m:r>
          </m:sup>
        </m:sSubSup>
      </m:oMath>
      <w:r w:rsidRPr="00643A43">
        <w:t>,</w:t>
      </w:r>
      <w:r w:rsidR="00F73A4C" w:rsidRPr="00643A43">
        <w:t xml:space="preserve"> </w:t>
      </w:r>
      <w:r w:rsidRPr="00643A43">
        <w:t>a</w:t>
      </w:r>
      <w:r w:rsidR="00F73A4C" w:rsidRPr="00643A43">
        <w:t xml:space="preserve"> </w:t>
      </w:r>
      <w:r w:rsidRPr="00643A43">
        <w:t>dummy</w:t>
      </w:r>
      <w:r w:rsidR="00F73A4C" w:rsidRPr="00643A43">
        <w:t xml:space="preserve"> </w:t>
      </w:r>
      <w:r w:rsidRPr="00643A43">
        <w:t>variable</w:t>
      </w:r>
      <w:r w:rsidR="00F73A4C" w:rsidRPr="00643A43">
        <w:t xml:space="preserve"> </w:t>
      </w:r>
      <w:r w:rsidRPr="00643A43">
        <w:t>which</w:t>
      </w:r>
      <w:r w:rsidR="00F73A4C" w:rsidRPr="00643A43">
        <w:t xml:space="preserve"> </w:t>
      </w:r>
      <w:r w:rsidRPr="00643A43">
        <w:t>takes</w:t>
      </w:r>
      <w:r w:rsidR="00F73A4C" w:rsidRPr="00643A43">
        <w:t xml:space="preserve"> </w:t>
      </w:r>
      <w:r w:rsidRPr="00643A43">
        <w:t>the</w:t>
      </w:r>
      <w:r w:rsidR="00F73A4C" w:rsidRPr="00643A43">
        <w:t xml:space="preserve"> </w:t>
      </w:r>
      <w:r w:rsidRPr="00643A43">
        <w:t>value</w:t>
      </w:r>
      <w:r w:rsidR="00F73A4C" w:rsidRPr="00643A43">
        <w:t xml:space="preserve"> </w:t>
      </w:r>
      <w:r w:rsidRPr="00643A43">
        <w:t>of</w:t>
      </w:r>
      <w:r w:rsidR="00F73A4C" w:rsidRPr="00643A43">
        <w:t xml:space="preserve"> </w:t>
      </w:r>
      <w:r w:rsidRPr="00643A43">
        <w:t>1</w:t>
      </w:r>
      <w:r w:rsidR="00F73A4C" w:rsidRPr="00643A43">
        <w:t xml:space="preserve"> </w:t>
      </w:r>
      <w:r w:rsidRPr="00643A43">
        <w:t>if</w:t>
      </w:r>
      <w:r w:rsidR="00F73A4C" w:rsidRPr="00643A43">
        <w:t xml:space="preserve"> </w:t>
      </w:r>
      <w:r w:rsidRPr="00643A43">
        <w:t>the</w:t>
      </w:r>
      <w:r w:rsidR="00F73A4C" w:rsidRPr="00643A43">
        <w:t xml:space="preserve"> </w:t>
      </w:r>
      <w:r w:rsidRPr="00643A43">
        <w:t>farmer</w:t>
      </w:r>
      <w:r w:rsidR="00F73A4C" w:rsidRPr="00643A43">
        <w:t xml:space="preserve"> </w:t>
      </w:r>
      <w:r w:rsidRPr="00643A43">
        <w:t>is</w:t>
      </w:r>
      <w:r w:rsidR="00F73A4C" w:rsidRPr="00643A43">
        <w:t xml:space="preserve"> </w:t>
      </w:r>
      <w:r w:rsidRPr="00643A43">
        <w:t>a</w:t>
      </w:r>
      <w:r w:rsidR="00F73A4C" w:rsidRPr="00643A43">
        <w:t xml:space="preserve"> </w:t>
      </w:r>
      <w:r w:rsidRPr="00643A43">
        <w:t>woman</w:t>
      </w:r>
      <w:r w:rsidR="00F73A4C" w:rsidRPr="00643A43">
        <w:t xml:space="preserve"> </w:t>
      </w:r>
      <w:r w:rsidRPr="00643A43">
        <w:t>and</w:t>
      </w:r>
      <w:r w:rsidR="00F73A4C" w:rsidRPr="00643A43">
        <w:t xml:space="preserve"> </w:t>
      </w:r>
      <w:r w:rsidRPr="00643A43">
        <w:t>0</w:t>
      </w:r>
      <w:r w:rsidR="00F73A4C" w:rsidRPr="00643A43">
        <w:t xml:space="preserve"> </w:t>
      </w:r>
      <w:r w:rsidRPr="00643A43">
        <w:t>otherwise),</w:t>
      </w:r>
      <w:r w:rsidR="00F73A4C" w:rsidRPr="00643A43">
        <w:t xml:space="preserve"> </w:t>
      </w:r>
      <w:r w:rsidRPr="00643A43">
        <w:t>which</w:t>
      </w:r>
      <w:r w:rsidR="00F73A4C" w:rsidRPr="00643A43">
        <w:t xml:space="preserve"> </w:t>
      </w:r>
      <w:r w:rsidRPr="00643A43">
        <w:t>varies</w:t>
      </w:r>
      <w:r w:rsidR="00F73A4C" w:rsidRPr="00643A43">
        <w:t xml:space="preserve"> </w:t>
      </w:r>
      <w:r w:rsidRPr="00643A43">
        <w:t>at</w:t>
      </w:r>
      <w:r w:rsidR="00F73A4C" w:rsidRPr="00643A43">
        <w:t xml:space="preserve"> </w:t>
      </w:r>
      <w:r w:rsidRPr="00643A43">
        <w:t>the</w:t>
      </w:r>
      <w:r w:rsidR="00F73A4C" w:rsidRPr="00643A43">
        <w:t xml:space="preserve"> </w:t>
      </w:r>
      <w:r w:rsidRPr="00643A43">
        <w:t>farmer</w:t>
      </w:r>
      <w:r w:rsidR="00F73A4C" w:rsidRPr="00643A43">
        <w:t xml:space="preserve"> </w:t>
      </w:r>
      <w:r w:rsidRPr="00643A43">
        <w:t>level</w:t>
      </w:r>
      <w:r w:rsidR="00F73A4C" w:rsidRPr="00643A43">
        <w:t xml:space="preserve"> </w:t>
      </w:r>
      <w:r w:rsidR="007E7EFC" w:rsidRPr="00643A43">
        <w:t>ƒ</w:t>
      </w:r>
      <w:r w:rsidRPr="00643A43">
        <w:t>,</w:t>
      </w:r>
      <w:r w:rsidR="00F73A4C" w:rsidRPr="00643A43">
        <w:t xml:space="preserve"> </w:t>
      </w:r>
      <w:r w:rsidRPr="00643A43">
        <w:t>and</w:t>
      </w:r>
      <w:r w:rsidR="00F73A4C" w:rsidRPr="00643A43">
        <w:t xml:space="preserve"> </w:t>
      </w:r>
      <w:r w:rsidRPr="00643A43">
        <w:t>sex</w:t>
      </w:r>
      <w:r w:rsidR="00F73A4C" w:rsidRPr="00643A43">
        <w:t xml:space="preserve"> </w:t>
      </w:r>
      <w:r w:rsidRPr="00643A43">
        <w:t>of</w:t>
      </w:r>
      <w:r w:rsidR="00F73A4C" w:rsidRPr="00643A43">
        <w:t xml:space="preserve"> </w:t>
      </w:r>
      <w:r w:rsidRPr="00643A43">
        <w:t>the</w:t>
      </w:r>
      <w:r w:rsidR="00F73A4C" w:rsidRPr="00643A43">
        <w:t xml:space="preserve"> </w:t>
      </w:r>
      <w:r w:rsidRPr="00643A43">
        <w:t>actor</w:t>
      </w:r>
      <w:r w:rsidR="00F73A4C" w:rsidRPr="00643A43">
        <w:t xml:space="preserve"> </w:t>
      </w:r>
      <w:r w:rsidRPr="00643A43">
        <w:t>(</w:t>
      </w:r>
      <m:oMath>
        <m:sSubSup>
          <m:sSubSupPr>
            <m:ctrlPr>
              <w:rPr>
                <w:rFonts w:ascii="Cambria Math" w:hAnsi="Cambria Math"/>
                <w:i/>
                <w:sz w:val="24"/>
                <w:szCs w:val="24"/>
              </w:rPr>
            </m:ctrlPr>
          </m:sSubSupPr>
          <m:e>
            <m:r>
              <w:rPr>
                <w:rFonts w:ascii="Cambria Math" w:hAnsi="Cambria Math"/>
                <w:sz w:val="24"/>
                <w:szCs w:val="24"/>
              </w:rPr>
              <m:t>g</m:t>
            </m:r>
          </m:e>
          <m:sub>
            <m:r>
              <m:rPr>
                <m:scr m:val="script"/>
              </m:rPr>
              <w:rPr>
                <w:rFonts w:ascii="Cambria Math" w:hAnsi="Cambria Math"/>
                <w:sz w:val="24"/>
                <w:szCs w:val="24"/>
              </w:rPr>
              <m:t>a</m:t>
            </m:r>
          </m:sub>
          <m:sup>
            <m:r>
              <w:rPr>
                <w:rFonts w:ascii="Cambria Math" w:hAnsi="Cambria Math"/>
                <w:sz w:val="24"/>
                <w:szCs w:val="24"/>
              </w:rPr>
              <m:t>A</m:t>
            </m:r>
          </m:sup>
        </m:sSubSup>
      </m:oMath>
      <w:r w:rsidRPr="00643A43">
        <w:t>,</w:t>
      </w:r>
      <w:r w:rsidR="00F73A4C" w:rsidRPr="00643A43">
        <w:t xml:space="preserve"> </w:t>
      </w:r>
      <w:r w:rsidRPr="00643A43">
        <w:t>a</w:t>
      </w:r>
      <w:r w:rsidR="00F73A4C" w:rsidRPr="00643A43">
        <w:t xml:space="preserve"> </w:t>
      </w:r>
      <w:r w:rsidRPr="00643A43">
        <w:t>dummy</w:t>
      </w:r>
      <w:r w:rsidR="00F73A4C" w:rsidRPr="00643A43">
        <w:t xml:space="preserve"> </w:t>
      </w:r>
      <w:r w:rsidRPr="00643A43">
        <w:t>variable</w:t>
      </w:r>
      <w:r w:rsidR="00F73A4C" w:rsidRPr="00643A43">
        <w:t xml:space="preserve"> </w:t>
      </w:r>
      <w:r w:rsidRPr="00643A43">
        <w:t>taking</w:t>
      </w:r>
      <w:r w:rsidR="00F73A4C" w:rsidRPr="00643A43">
        <w:t xml:space="preserve"> </w:t>
      </w:r>
      <w:r w:rsidRPr="00643A43">
        <w:t>the</w:t>
      </w:r>
      <w:r w:rsidR="00F73A4C" w:rsidRPr="00643A43">
        <w:t xml:space="preserve"> </w:t>
      </w:r>
      <w:r w:rsidRPr="00643A43">
        <w:t>value</w:t>
      </w:r>
      <w:r w:rsidR="00F73A4C" w:rsidRPr="00643A43">
        <w:t xml:space="preserve"> </w:t>
      </w:r>
      <w:r w:rsidRPr="00643A43">
        <w:t>of</w:t>
      </w:r>
      <w:r w:rsidR="00F73A4C" w:rsidRPr="00643A43">
        <w:t xml:space="preserve"> </w:t>
      </w:r>
      <w:r w:rsidRPr="00643A43">
        <w:t>1</w:t>
      </w:r>
      <w:r w:rsidR="00F73A4C" w:rsidRPr="00643A43">
        <w:t xml:space="preserve"> </w:t>
      </w:r>
      <w:r w:rsidRPr="00643A43">
        <w:t>for</w:t>
      </w:r>
      <w:r w:rsidR="00F73A4C" w:rsidRPr="00643A43">
        <w:t xml:space="preserve"> </w:t>
      </w:r>
      <w:r w:rsidRPr="00643A43">
        <w:t>female</w:t>
      </w:r>
      <w:r w:rsidR="00F73A4C" w:rsidRPr="00643A43">
        <w:t xml:space="preserve"> </w:t>
      </w:r>
      <w:r w:rsidRPr="00643A43">
        <w:t>actors</w:t>
      </w:r>
      <w:r w:rsidR="00F73A4C" w:rsidRPr="00643A43">
        <w:t xml:space="preserve"> </w:t>
      </w:r>
      <w:r w:rsidRPr="00643A43">
        <w:t>and</w:t>
      </w:r>
      <w:r w:rsidR="00F73A4C" w:rsidRPr="00643A43">
        <w:t xml:space="preserve"> </w:t>
      </w:r>
      <w:r w:rsidRPr="00643A43">
        <w:t>0</w:t>
      </w:r>
      <w:r w:rsidR="00F73A4C" w:rsidRPr="00643A43">
        <w:t xml:space="preserve"> </w:t>
      </w:r>
      <w:r w:rsidRPr="00643A43">
        <w:t>otherwise),</w:t>
      </w:r>
      <w:r w:rsidR="00F73A4C" w:rsidRPr="00643A43">
        <w:t xml:space="preserve"> </w:t>
      </w:r>
      <w:r w:rsidRPr="00643A43">
        <w:t>which</w:t>
      </w:r>
      <w:r w:rsidR="00F73A4C" w:rsidRPr="00643A43">
        <w:t xml:space="preserve"> </w:t>
      </w:r>
      <w:r w:rsidRPr="00643A43">
        <w:t>varies</w:t>
      </w:r>
      <w:r w:rsidR="00F73A4C" w:rsidRPr="00643A43">
        <w:t xml:space="preserve"> </w:t>
      </w:r>
      <w:r w:rsidRPr="00643A43">
        <w:t>at</w:t>
      </w:r>
      <w:r w:rsidR="00F73A4C" w:rsidRPr="00643A43">
        <w:t xml:space="preserve"> </w:t>
      </w:r>
      <w:r w:rsidRPr="00643A43">
        <w:t>the</w:t>
      </w:r>
      <w:r w:rsidR="00F73A4C" w:rsidRPr="00643A43">
        <w:t xml:space="preserve"> </w:t>
      </w:r>
      <w:r w:rsidRPr="00643A43">
        <w:t>actor</w:t>
      </w:r>
      <w:r w:rsidR="00F73A4C" w:rsidRPr="00643A43">
        <w:t xml:space="preserve"> </w:t>
      </w:r>
      <w:r w:rsidRPr="00643A43">
        <w:t>level</w:t>
      </w:r>
      <w:r w:rsidR="00F73A4C" w:rsidRPr="00643A43">
        <w:t xml:space="preserve"> </w:t>
      </w:r>
      <m:oMath>
        <m:r>
          <m:rPr>
            <m:scr m:val="script"/>
          </m:rPr>
          <w:rPr>
            <w:rFonts w:ascii="Cambria Math" w:hAnsi="Cambria Math"/>
          </w:rPr>
          <m:t>a</m:t>
        </m:r>
      </m:oMath>
      <w:r w:rsidRPr="00643A43">
        <w:t>.</w:t>
      </w:r>
      <w:r w:rsidR="00F73A4C" w:rsidRPr="00643A43">
        <w:t xml:space="preserve"> </w:t>
      </w:r>
      <m:oMath>
        <m:sSub>
          <m:sSubPr>
            <m:ctrlPr>
              <w:rPr>
                <w:rFonts w:ascii="Cambria Math" w:hAnsi="Cambria Math"/>
                <w:i/>
                <w:sz w:val="24"/>
                <w:szCs w:val="24"/>
              </w:rPr>
            </m:ctrlPr>
          </m:sSubPr>
          <m:e>
            <m:r>
              <w:rPr>
                <w:rFonts w:ascii="Cambria Math" w:hAnsi="Cambria Math"/>
                <w:sz w:val="24"/>
                <w:szCs w:val="24"/>
              </w:rPr>
              <m:t>X</m:t>
            </m:r>
          </m:e>
          <m:sub>
            <m:r>
              <m:rPr>
                <m:scr m:val="script"/>
              </m:rPr>
              <w:rPr>
                <w:rFonts w:ascii="Cambria Math" w:hAnsi="Cambria Math"/>
                <w:sz w:val="24"/>
                <w:szCs w:val="24"/>
              </w:rPr>
              <m:t>ƒ,a</m:t>
            </m:r>
          </m:sub>
        </m:sSub>
      </m:oMath>
      <w:r w:rsidR="00F73A4C" w:rsidRPr="00643A43">
        <w:rPr>
          <w:i/>
        </w:rPr>
        <w:t xml:space="preserve"> </w:t>
      </w:r>
      <w:r w:rsidRPr="00643A43">
        <w:t>is</w:t>
      </w:r>
      <w:r w:rsidR="00F73A4C" w:rsidRPr="00643A43">
        <w:t xml:space="preserve"> </w:t>
      </w:r>
      <w:r w:rsidRPr="00643A43">
        <w:t>a</w:t>
      </w:r>
      <w:r w:rsidR="00F73A4C" w:rsidRPr="00643A43">
        <w:t xml:space="preserve"> </w:t>
      </w:r>
      <w:r w:rsidRPr="00643A43">
        <w:t>vector</w:t>
      </w:r>
      <w:r w:rsidR="00F73A4C" w:rsidRPr="00643A43">
        <w:t xml:space="preserve"> </w:t>
      </w:r>
      <w:r w:rsidRPr="00643A43">
        <w:t>of</w:t>
      </w:r>
      <w:r w:rsidR="00F73A4C" w:rsidRPr="00643A43">
        <w:t xml:space="preserve"> </w:t>
      </w:r>
      <w:r w:rsidRPr="00643A43">
        <w:t>control</w:t>
      </w:r>
      <w:r w:rsidR="00F73A4C" w:rsidRPr="00643A43">
        <w:t xml:space="preserve"> </w:t>
      </w:r>
      <w:r w:rsidRPr="00643A43">
        <w:t>variables,</w:t>
      </w:r>
      <w:r w:rsidR="00F73A4C" w:rsidRPr="00643A43">
        <w:t xml:space="preserve"> </w:t>
      </w:r>
      <w:r w:rsidRPr="00643A43">
        <w:t>some</w:t>
      </w:r>
      <w:r w:rsidR="00F73A4C" w:rsidRPr="00643A43">
        <w:t xml:space="preserve"> </w:t>
      </w:r>
      <w:r w:rsidRPr="00643A43">
        <w:t>of</w:t>
      </w:r>
      <w:r w:rsidR="00F73A4C" w:rsidRPr="00643A43">
        <w:t xml:space="preserve"> </w:t>
      </w:r>
      <w:r w:rsidRPr="00643A43">
        <w:t>which</w:t>
      </w:r>
      <w:r w:rsidR="00F73A4C" w:rsidRPr="00643A43">
        <w:t xml:space="preserve"> </w:t>
      </w:r>
      <w:r w:rsidRPr="00643A43">
        <w:t>vary</w:t>
      </w:r>
      <w:r w:rsidR="00F73A4C" w:rsidRPr="00643A43">
        <w:t xml:space="preserve"> </w:t>
      </w:r>
      <w:r w:rsidRPr="00643A43">
        <w:t>at</w:t>
      </w:r>
      <w:r w:rsidR="00F73A4C" w:rsidRPr="00643A43">
        <w:t xml:space="preserve"> </w:t>
      </w:r>
      <w:r w:rsidRPr="00643A43">
        <w:t>the</w:t>
      </w:r>
      <w:r w:rsidR="00F73A4C" w:rsidRPr="00643A43">
        <w:t xml:space="preserve"> </w:t>
      </w:r>
      <w:r w:rsidRPr="00643A43">
        <w:t>farmer</w:t>
      </w:r>
      <w:r w:rsidR="00F73A4C" w:rsidRPr="00643A43">
        <w:t xml:space="preserve"> </w:t>
      </w:r>
      <w:r w:rsidRPr="00643A43">
        <w:t>level,</w:t>
      </w:r>
      <w:r w:rsidR="00F73A4C" w:rsidRPr="00643A43">
        <w:t xml:space="preserve"> </w:t>
      </w:r>
      <w:r w:rsidRPr="00643A43">
        <w:t>like</w:t>
      </w:r>
      <w:r w:rsidR="00F73A4C" w:rsidRPr="00643A43">
        <w:t xml:space="preserve"> </w:t>
      </w:r>
      <w:r w:rsidRPr="00643A43">
        <w:t>farmer's</w:t>
      </w:r>
      <w:r w:rsidR="00F73A4C" w:rsidRPr="00643A43">
        <w:t xml:space="preserve"> </w:t>
      </w:r>
      <w:r w:rsidRPr="00643A43">
        <w:t>age</w:t>
      </w:r>
      <w:r w:rsidR="00F73A4C" w:rsidRPr="00643A43">
        <w:t xml:space="preserve"> </w:t>
      </w:r>
      <w:r w:rsidRPr="00643A43">
        <w:t>(in</w:t>
      </w:r>
      <w:r w:rsidR="00F73A4C" w:rsidRPr="00643A43">
        <w:t xml:space="preserve"> </w:t>
      </w:r>
      <w:r w:rsidRPr="00643A43">
        <w:t>years),</w:t>
      </w:r>
      <w:r w:rsidR="00F73A4C" w:rsidRPr="00643A43">
        <w:t xml:space="preserve"> </w:t>
      </w:r>
      <w:r w:rsidRPr="00643A43">
        <w:t>dummy</w:t>
      </w:r>
      <w:r w:rsidR="00F73A4C" w:rsidRPr="00643A43">
        <w:t xml:space="preserve"> </w:t>
      </w:r>
      <w:r w:rsidRPr="00643A43">
        <w:t>variable</w:t>
      </w:r>
      <w:r w:rsidR="00F73A4C" w:rsidRPr="00643A43">
        <w:t xml:space="preserve"> </w:t>
      </w:r>
      <w:r w:rsidRPr="00643A43">
        <w:t>indicating</w:t>
      </w:r>
      <w:r w:rsidR="00F73A4C" w:rsidRPr="00643A43">
        <w:t xml:space="preserve"> </w:t>
      </w:r>
      <w:r w:rsidRPr="00643A43">
        <w:t>if</w:t>
      </w:r>
      <w:r w:rsidR="00F73A4C" w:rsidRPr="00643A43">
        <w:t xml:space="preserve"> </w:t>
      </w:r>
      <w:r w:rsidRPr="00643A43">
        <w:t>the</w:t>
      </w:r>
      <w:r w:rsidR="00F73A4C" w:rsidRPr="00643A43">
        <w:t xml:space="preserve"> </w:t>
      </w:r>
      <w:r w:rsidRPr="00643A43">
        <w:t>farmer</w:t>
      </w:r>
      <w:r w:rsidR="00F73A4C" w:rsidRPr="00643A43">
        <w:t xml:space="preserve"> </w:t>
      </w:r>
      <w:r w:rsidRPr="00643A43">
        <w:t>has</w:t>
      </w:r>
      <w:r w:rsidR="00F73A4C" w:rsidRPr="00643A43">
        <w:t xml:space="preserve"> </w:t>
      </w:r>
      <w:r w:rsidRPr="00643A43">
        <w:t>finished</w:t>
      </w:r>
      <w:r w:rsidR="00F73A4C" w:rsidRPr="00643A43">
        <w:t xml:space="preserve"> </w:t>
      </w:r>
      <w:r w:rsidRPr="00643A43">
        <w:t>primary</w:t>
      </w:r>
      <w:r w:rsidR="00F73A4C" w:rsidRPr="00643A43">
        <w:t xml:space="preserve"> </w:t>
      </w:r>
      <w:r w:rsidRPr="00643A43">
        <w:t>education,</w:t>
      </w:r>
      <w:r w:rsidR="00F73A4C" w:rsidRPr="00643A43">
        <w:t xml:space="preserve"> </w:t>
      </w:r>
      <w:r w:rsidRPr="00643A43">
        <w:t>distance</w:t>
      </w:r>
      <w:r w:rsidR="00F73A4C" w:rsidRPr="00643A43">
        <w:t xml:space="preserve"> </w:t>
      </w:r>
      <w:r w:rsidRPr="00643A43">
        <w:t>of</w:t>
      </w:r>
      <w:r w:rsidR="00F73A4C" w:rsidRPr="00643A43">
        <w:t xml:space="preserve"> </w:t>
      </w:r>
      <w:r w:rsidRPr="00643A43">
        <w:t>farmer's</w:t>
      </w:r>
      <w:r w:rsidR="00F73A4C" w:rsidRPr="00643A43">
        <w:t xml:space="preserve"> </w:t>
      </w:r>
      <w:r w:rsidRPr="00643A43">
        <w:t>homestead</w:t>
      </w:r>
      <w:r w:rsidR="00F73A4C" w:rsidRPr="00643A43">
        <w:t xml:space="preserve"> </w:t>
      </w:r>
      <w:r w:rsidRPr="00643A43">
        <w:t>to</w:t>
      </w:r>
      <w:r w:rsidR="00F73A4C" w:rsidRPr="00643A43">
        <w:t xml:space="preserve"> </w:t>
      </w:r>
      <w:r w:rsidRPr="00643A43">
        <w:t>tarmac</w:t>
      </w:r>
      <w:r w:rsidR="00F73A4C" w:rsidRPr="00643A43">
        <w:t xml:space="preserve"> </w:t>
      </w:r>
      <w:r w:rsidRPr="00643A43">
        <w:t>and</w:t>
      </w:r>
      <w:r w:rsidR="00F73A4C" w:rsidRPr="00643A43">
        <w:t xml:space="preserve"> </w:t>
      </w:r>
      <w:r w:rsidRPr="00643A43">
        <w:t>feeder</w:t>
      </w:r>
      <w:r w:rsidR="00F73A4C" w:rsidRPr="00643A43">
        <w:t xml:space="preserve"> </w:t>
      </w:r>
      <w:r w:rsidRPr="00643A43">
        <w:t>roads</w:t>
      </w:r>
      <w:r w:rsidR="00F73A4C" w:rsidRPr="00643A43">
        <w:t xml:space="preserve"> </w:t>
      </w:r>
      <w:r w:rsidRPr="00643A43">
        <w:t>(in</w:t>
      </w:r>
      <w:r w:rsidR="00F73A4C" w:rsidRPr="00643A43">
        <w:t xml:space="preserve"> </w:t>
      </w:r>
      <w:r w:rsidRPr="00643A43">
        <w:t>km)</w:t>
      </w:r>
      <w:r w:rsidR="00F73A4C" w:rsidRPr="00643A43">
        <w:t xml:space="preserve"> </w:t>
      </w:r>
      <w:r w:rsidRPr="00643A43">
        <w:t>and</w:t>
      </w:r>
      <w:r w:rsidR="00F73A4C" w:rsidRPr="00643A43">
        <w:t xml:space="preserve"> </w:t>
      </w:r>
      <w:r w:rsidRPr="00643A43">
        <w:t>marital</w:t>
      </w:r>
      <w:r w:rsidR="00F73A4C" w:rsidRPr="00643A43">
        <w:t xml:space="preserve"> </w:t>
      </w:r>
      <w:r w:rsidRPr="00643A43">
        <w:t>status.</w:t>
      </w:r>
      <w:r w:rsidR="00F73A4C" w:rsidRPr="00643A43">
        <w:t xml:space="preserve"> </w:t>
      </w:r>
      <w:r w:rsidRPr="00643A43">
        <w:t>Other</w:t>
      </w:r>
      <w:r w:rsidR="00F73A4C" w:rsidRPr="00643A43">
        <w:t xml:space="preserve"> </w:t>
      </w:r>
      <w:r w:rsidRPr="00643A43">
        <w:t>control</w:t>
      </w:r>
      <w:r w:rsidR="00F73A4C" w:rsidRPr="00643A43">
        <w:t xml:space="preserve"> </w:t>
      </w:r>
      <w:r w:rsidRPr="00643A43">
        <w:t>variables</w:t>
      </w:r>
      <w:r w:rsidR="00F73A4C" w:rsidRPr="00643A43">
        <w:t xml:space="preserve"> </w:t>
      </w:r>
      <w:r w:rsidRPr="00643A43">
        <w:t>included</w:t>
      </w:r>
      <w:r w:rsidR="00F73A4C" w:rsidRPr="00643A43">
        <w:t xml:space="preserve"> </w:t>
      </w:r>
      <w:r w:rsidRPr="00643A43">
        <w:t>in</w:t>
      </w:r>
      <w:r w:rsidR="00F73A4C" w:rsidRPr="00643A43">
        <w:t xml:space="preserve"> </w:t>
      </w:r>
      <m:oMath>
        <m:sSub>
          <m:sSubPr>
            <m:ctrlPr>
              <w:rPr>
                <w:rFonts w:ascii="Cambria Math" w:hAnsi="Cambria Math"/>
                <w:i/>
                <w:sz w:val="24"/>
                <w:szCs w:val="24"/>
              </w:rPr>
            </m:ctrlPr>
          </m:sSubPr>
          <m:e>
            <m:r>
              <w:rPr>
                <w:rFonts w:ascii="Cambria Math" w:hAnsi="Cambria Math"/>
                <w:sz w:val="24"/>
                <w:szCs w:val="24"/>
              </w:rPr>
              <m:t>X</m:t>
            </m:r>
          </m:e>
          <m:sub>
            <m:r>
              <m:rPr>
                <m:scr m:val="script"/>
              </m:rPr>
              <w:rPr>
                <w:rFonts w:ascii="Cambria Math" w:hAnsi="Cambria Math"/>
                <w:sz w:val="24"/>
                <w:szCs w:val="24"/>
              </w:rPr>
              <m:t>ƒ,a</m:t>
            </m:r>
          </m:sub>
        </m:sSub>
      </m:oMath>
      <w:r w:rsidR="00F73A4C" w:rsidRPr="00643A43">
        <w:rPr>
          <w:i/>
        </w:rPr>
        <w:t xml:space="preserve"> </w:t>
      </w:r>
      <w:r w:rsidRPr="00643A43">
        <w:t>vary</w:t>
      </w:r>
      <w:r w:rsidR="00F73A4C" w:rsidRPr="00643A43">
        <w:t xml:space="preserve"> </w:t>
      </w:r>
      <w:r w:rsidRPr="00643A43">
        <w:t>at</w:t>
      </w:r>
      <w:r w:rsidR="00F73A4C" w:rsidRPr="00643A43">
        <w:t xml:space="preserve"> </w:t>
      </w:r>
      <w:r w:rsidRPr="00643A43">
        <w:t>the</w:t>
      </w:r>
      <w:r w:rsidR="00F73A4C" w:rsidRPr="00643A43">
        <w:t xml:space="preserve"> </w:t>
      </w:r>
      <w:r w:rsidRPr="00643A43">
        <w:t>level</w:t>
      </w:r>
      <w:r w:rsidR="00F73A4C" w:rsidRPr="00643A43">
        <w:t xml:space="preserve"> </w:t>
      </w:r>
      <w:r w:rsidRPr="00643A43">
        <w:t>of</w:t>
      </w:r>
      <w:r w:rsidR="00F73A4C" w:rsidRPr="00643A43">
        <w:t xml:space="preserve"> </w:t>
      </w:r>
      <w:r w:rsidRPr="00643A43">
        <w:t>the</w:t>
      </w:r>
      <w:r w:rsidR="00F73A4C" w:rsidRPr="00643A43">
        <w:t xml:space="preserve"> </w:t>
      </w:r>
      <w:r w:rsidRPr="00643A43">
        <w:t>actor,</w:t>
      </w:r>
      <w:r w:rsidR="00F73A4C" w:rsidRPr="00643A43">
        <w:t xml:space="preserve"> </w:t>
      </w:r>
      <w:r w:rsidRPr="00643A43">
        <w:t>like</w:t>
      </w:r>
      <w:r w:rsidR="00F73A4C" w:rsidRPr="00643A43">
        <w:t xml:space="preserve"> </w:t>
      </w:r>
      <w:r w:rsidRPr="00643A43">
        <w:t>age,</w:t>
      </w:r>
      <w:r w:rsidR="00F73A4C" w:rsidRPr="00643A43">
        <w:t xml:space="preserve"> </w:t>
      </w:r>
      <w:r w:rsidRPr="00643A43">
        <w:t>education</w:t>
      </w:r>
      <w:r w:rsidR="00F73A4C" w:rsidRPr="00643A43">
        <w:t xml:space="preserve"> </w:t>
      </w:r>
      <w:r w:rsidRPr="00643A43">
        <w:t>(if</w:t>
      </w:r>
      <w:r w:rsidR="00F73A4C" w:rsidRPr="00643A43">
        <w:t xml:space="preserve"> </w:t>
      </w:r>
      <w:r w:rsidRPr="00643A43">
        <w:t>primary</w:t>
      </w:r>
      <w:r w:rsidR="00F73A4C" w:rsidRPr="00643A43">
        <w:t xml:space="preserve"> </w:t>
      </w:r>
      <w:r w:rsidRPr="00643A43">
        <w:t>education</w:t>
      </w:r>
      <w:r w:rsidR="00F73A4C" w:rsidRPr="00643A43">
        <w:t xml:space="preserve"> </w:t>
      </w:r>
      <w:r w:rsidRPr="00643A43">
        <w:t>is</w:t>
      </w:r>
      <w:r w:rsidR="00F73A4C" w:rsidRPr="00643A43">
        <w:t xml:space="preserve"> </w:t>
      </w:r>
      <w:r w:rsidRPr="00643A43">
        <w:t>finished)</w:t>
      </w:r>
      <w:r w:rsidR="00F73A4C" w:rsidRPr="00643A43">
        <w:t xml:space="preserve"> </w:t>
      </w:r>
      <w:r w:rsidRPr="00643A43">
        <w:t>and</w:t>
      </w:r>
      <w:r w:rsidR="00F73A4C" w:rsidRPr="00643A43">
        <w:t xml:space="preserve"> </w:t>
      </w:r>
      <w:r w:rsidRPr="00643A43">
        <w:t>dummy</w:t>
      </w:r>
      <w:r w:rsidR="00F73A4C" w:rsidRPr="00643A43">
        <w:t xml:space="preserve"> </w:t>
      </w:r>
      <w:r w:rsidRPr="00643A43">
        <w:t>variable</w:t>
      </w:r>
      <w:r w:rsidR="00F73A4C" w:rsidRPr="00643A43">
        <w:t xml:space="preserve"> </w:t>
      </w:r>
      <w:r w:rsidRPr="00643A43">
        <w:t>for</w:t>
      </w:r>
      <w:r w:rsidR="00F73A4C" w:rsidRPr="00643A43">
        <w:t xml:space="preserve"> </w:t>
      </w:r>
      <w:r w:rsidRPr="00643A43">
        <w:t>marital</w:t>
      </w:r>
      <w:r w:rsidR="00F73A4C" w:rsidRPr="00643A43">
        <w:t xml:space="preserve"> </w:t>
      </w:r>
      <w:r w:rsidRPr="00643A43">
        <w:t>status</w:t>
      </w:r>
      <w:r w:rsidR="00F73A4C" w:rsidRPr="00643A43">
        <w:t xml:space="preserve"> </w:t>
      </w:r>
      <w:r w:rsidRPr="00643A43">
        <w:t>of</w:t>
      </w:r>
      <w:r w:rsidR="00F73A4C" w:rsidRPr="00643A43">
        <w:t xml:space="preserve"> </w:t>
      </w:r>
      <w:r w:rsidRPr="00643A43">
        <w:t>the</w:t>
      </w:r>
      <w:r w:rsidR="00F73A4C" w:rsidRPr="00643A43">
        <w:t xml:space="preserve"> </w:t>
      </w:r>
      <w:r w:rsidRPr="00643A43">
        <w:t>dealer,</w:t>
      </w:r>
      <w:r w:rsidR="00F73A4C" w:rsidRPr="00643A43">
        <w:t xml:space="preserve"> </w:t>
      </w:r>
      <w:r w:rsidRPr="00643A43">
        <w:t>trader</w:t>
      </w:r>
      <w:r w:rsidR="00F73A4C" w:rsidRPr="00643A43">
        <w:t xml:space="preserve"> </w:t>
      </w:r>
      <w:r w:rsidRPr="00643A43">
        <w:t>or</w:t>
      </w:r>
      <w:r w:rsidR="00F73A4C" w:rsidRPr="00643A43">
        <w:t xml:space="preserve"> </w:t>
      </w:r>
      <w:r w:rsidRPr="00643A43">
        <w:t>processor.</w:t>
      </w:r>
      <w:r w:rsidR="00F73A4C" w:rsidRPr="00643A43">
        <w:t xml:space="preserve"> </w:t>
      </w:r>
      <w:r w:rsidRPr="00643A43">
        <w:t>The</w:t>
      </w:r>
      <w:r w:rsidR="00F73A4C" w:rsidRPr="00643A43">
        <w:t xml:space="preserve"> </w:t>
      </w:r>
      <w:r w:rsidRPr="00643A43">
        <w:t>error</w:t>
      </w:r>
      <w:r w:rsidR="00F73A4C" w:rsidRPr="00643A43">
        <w:t xml:space="preserve"> </w:t>
      </w:r>
      <w:r w:rsidRPr="00643A43">
        <w:t>term</w:t>
      </w:r>
      <w:r w:rsidR="00F73A4C" w:rsidRPr="00643A43">
        <w:t xml:space="preserve"> </w:t>
      </w:r>
      <w:r w:rsidRPr="00643A43">
        <w:t>in</w:t>
      </w:r>
      <w:r w:rsidR="00F73A4C" w:rsidRPr="00643A43">
        <w:t xml:space="preserve"> </w:t>
      </w:r>
      <w:r w:rsidRPr="00643A43">
        <w:t>the</w:t>
      </w:r>
      <w:r w:rsidR="00F73A4C" w:rsidRPr="00643A43">
        <w:t xml:space="preserve"> </w:t>
      </w:r>
      <w:r w:rsidRPr="00643A43">
        <w:t>model</w:t>
      </w:r>
      <w:r w:rsidR="00F73A4C" w:rsidRPr="00643A43">
        <w:t xml:space="preserve"> </w:t>
      </w:r>
      <w:r w:rsidRPr="00643A43">
        <w:t>is</w:t>
      </w:r>
      <w:r w:rsidR="00F73A4C" w:rsidRPr="00643A43">
        <w:t xml:space="preserve"> </w:t>
      </w:r>
      <m:oMath>
        <m:sSub>
          <m:sSubPr>
            <m:ctrlPr>
              <w:rPr>
                <w:rFonts w:ascii="Cambria Math" w:hAnsi="Cambria Math"/>
                <w:i/>
                <w:sz w:val="24"/>
                <w:szCs w:val="24"/>
              </w:rPr>
            </m:ctrlPr>
          </m:sSubPr>
          <m:e>
            <m:r>
              <w:rPr>
                <w:rFonts w:ascii="Cambria Math" w:hAnsi="Cambria Math"/>
                <w:sz w:val="24"/>
                <w:szCs w:val="24"/>
              </w:rPr>
              <m:t>ε</m:t>
            </m:r>
          </m:e>
          <m:sub>
            <m:r>
              <m:rPr>
                <m:scr m:val="script"/>
              </m:rPr>
              <w:rPr>
                <w:rFonts w:ascii="Cambria Math" w:hAnsi="Cambria Math"/>
                <w:sz w:val="24"/>
                <w:szCs w:val="24"/>
              </w:rPr>
              <m:t>ƒ,a</m:t>
            </m:r>
          </m:sub>
        </m:sSub>
      </m:oMath>
      <w:r w:rsidRPr="00643A43">
        <w:t>.</w:t>
      </w:r>
      <w:r w:rsidR="00F73A4C" w:rsidRPr="00643A43">
        <w:t xml:space="preserve"> </w:t>
      </w:r>
      <w:r w:rsidRPr="00643A43">
        <w:t>As</w:t>
      </w:r>
      <w:r w:rsidR="00F73A4C" w:rsidRPr="00643A43">
        <w:t xml:space="preserve"> </w:t>
      </w:r>
      <w:r w:rsidRPr="00643A43">
        <w:t>the</w:t>
      </w:r>
      <w:r w:rsidR="00F73A4C" w:rsidRPr="00643A43">
        <w:t xml:space="preserve"> </w:t>
      </w:r>
      <w:r w:rsidRPr="00643A43">
        <w:t>number</w:t>
      </w:r>
      <w:r w:rsidR="00F73A4C" w:rsidRPr="00643A43">
        <w:t xml:space="preserve"> </w:t>
      </w:r>
      <w:r w:rsidRPr="00643A43">
        <w:t>of</w:t>
      </w:r>
      <w:r w:rsidR="00F73A4C" w:rsidRPr="00643A43">
        <w:t xml:space="preserve"> </w:t>
      </w:r>
      <w:r w:rsidRPr="00643A43">
        <w:t>women</w:t>
      </w:r>
      <w:r w:rsidR="00F73A4C" w:rsidRPr="00643A43">
        <w:t xml:space="preserve"> </w:t>
      </w:r>
      <w:r w:rsidRPr="00643A43">
        <w:t>in</w:t>
      </w:r>
      <w:r w:rsidR="00F73A4C" w:rsidRPr="00643A43">
        <w:t xml:space="preserve"> </w:t>
      </w:r>
      <w:r w:rsidRPr="00643A43">
        <w:t>some</w:t>
      </w:r>
      <w:r w:rsidR="00F73A4C" w:rsidRPr="00643A43">
        <w:t xml:space="preserve"> </w:t>
      </w:r>
      <w:r w:rsidRPr="00643A43">
        <w:t>actor</w:t>
      </w:r>
      <w:r w:rsidR="00F73A4C" w:rsidRPr="00643A43">
        <w:t xml:space="preserve"> </w:t>
      </w:r>
      <w:r w:rsidRPr="00643A43">
        <w:t>categories</w:t>
      </w:r>
      <w:r w:rsidR="00F73A4C" w:rsidRPr="00643A43">
        <w:t xml:space="preserve"> </w:t>
      </w:r>
      <w:r w:rsidRPr="00643A43">
        <w:t>are</w:t>
      </w:r>
      <w:r w:rsidR="00F73A4C" w:rsidRPr="00643A43">
        <w:t xml:space="preserve"> </w:t>
      </w:r>
      <w:r w:rsidRPr="00643A43">
        <w:t>very</w:t>
      </w:r>
      <w:r w:rsidR="00F73A4C" w:rsidRPr="00643A43">
        <w:t xml:space="preserve"> </w:t>
      </w:r>
      <w:r w:rsidRPr="00643A43">
        <w:t>low,</w:t>
      </w:r>
      <w:r w:rsidR="00F73A4C" w:rsidRPr="00643A43">
        <w:t xml:space="preserve"> </w:t>
      </w:r>
      <w:r w:rsidRPr="00643A43">
        <w:t>we</w:t>
      </w:r>
      <w:r w:rsidR="00F73A4C" w:rsidRPr="00643A43">
        <w:t xml:space="preserve"> </w:t>
      </w:r>
      <w:r w:rsidRPr="00643A43">
        <w:t>decided</w:t>
      </w:r>
      <w:r w:rsidR="00F73A4C" w:rsidRPr="00643A43">
        <w:t xml:space="preserve"> </w:t>
      </w:r>
      <w:r w:rsidRPr="00643A43">
        <w:t>to</w:t>
      </w:r>
      <w:r w:rsidR="00F73A4C" w:rsidRPr="00643A43">
        <w:t xml:space="preserve"> </w:t>
      </w:r>
      <w:r w:rsidRPr="00643A43">
        <w:t>run</w:t>
      </w:r>
      <w:r w:rsidR="00F73A4C" w:rsidRPr="00643A43">
        <w:t xml:space="preserve"> </w:t>
      </w:r>
      <w:r w:rsidRPr="00643A43">
        <w:t>the</w:t>
      </w:r>
      <w:r w:rsidR="00F73A4C" w:rsidRPr="00643A43">
        <w:t xml:space="preserve"> </w:t>
      </w:r>
      <w:r w:rsidRPr="00643A43">
        <w:t>analysis</w:t>
      </w:r>
      <w:r w:rsidR="00F73A4C" w:rsidRPr="00643A43">
        <w:t xml:space="preserve"> </w:t>
      </w:r>
      <w:r w:rsidRPr="00643A43">
        <w:t>on</w:t>
      </w:r>
      <w:r w:rsidR="00F73A4C" w:rsidRPr="00643A43">
        <w:t xml:space="preserve"> </w:t>
      </w:r>
      <w:r w:rsidRPr="00643A43">
        <w:t>the</w:t>
      </w:r>
      <w:r w:rsidR="00F73A4C" w:rsidRPr="00643A43">
        <w:t xml:space="preserve"> </w:t>
      </w:r>
      <w:r w:rsidRPr="00643A43">
        <w:t>pooled</w:t>
      </w:r>
      <w:r w:rsidR="00F73A4C" w:rsidRPr="00643A43">
        <w:t xml:space="preserve"> </w:t>
      </w:r>
      <w:r w:rsidRPr="00643A43">
        <w:t>dataset</w:t>
      </w:r>
      <w:r w:rsidR="00F73A4C" w:rsidRPr="00643A43">
        <w:t xml:space="preserve"> </w:t>
      </w:r>
      <w:r w:rsidRPr="00643A43">
        <w:t>and</w:t>
      </w:r>
      <w:r w:rsidR="00F73A4C" w:rsidRPr="00643A43">
        <w:t xml:space="preserve"> </w:t>
      </w:r>
      <w:r w:rsidRPr="00643A43">
        <w:t>include</w:t>
      </w:r>
      <w:r w:rsidR="00F73A4C" w:rsidRPr="00643A43">
        <w:t xml:space="preserve"> </w:t>
      </w:r>
      <w:r w:rsidRPr="00643A43">
        <w:t>three</w:t>
      </w:r>
      <w:r w:rsidR="00F73A4C" w:rsidRPr="00643A43">
        <w:t xml:space="preserve"> </w:t>
      </w:r>
      <w:r w:rsidRPr="00643A43">
        <w:t>fixed</w:t>
      </w:r>
      <w:r w:rsidR="00F73A4C" w:rsidRPr="00643A43">
        <w:t xml:space="preserve"> </w:t>
      </w:r>
      <w:r w:rsidRPr="00643A43">
        <w:t>effects</w:t>
      </w:r>
      <w:r w:rsidR="00F73A4C" w:rsidRPr="00643A43">
        <w:t xml:space="preserve"> </w:t>
      </w:r>
      <w:r w:rsidRPr="00643A43">
        <w:t>for</w:t>
      </w:r>
      <w:r w:rsidR="00F73A4C" w:rsidRPr="00643A43">
        <w:t xml:space="preserve"> </w:t>
      </w:r>
      <w:r w:rsidRPr="00643A43">
        <w:t>the</w:t>
      </w:r>
      <w:r w:rsidR="00F73A4C" w:rsidRPr="00643A43">
        <w:t xml:space="preserve"> </w:t>
      </w:r>
      <w:r w:rsidRPr="00643A43">
        <w:t>actor</w:t>
      </w:r>
      <w:r w:rsidR="00F73A4C" w:rsidRPr="00643A43">
        <w:t xml:space="preserve"> </w:t>
      </w:r>
      <w:r w:rsidRPr="00643A43">
        <w:t>type</w:t>
      </w:r>
      <w:r w:rsidR="00F73A4C" w:rsidRPr="00643A43">
        <w:t xml:space="preserve"> </w:t>
      </w:r>
      <w:r w:rsidRPr="00643A43">
        <w:t>(dealer,</w:t>
      </w:r>
      <w:r w:rsidR="00F73A4C" w:rsidRPr="00643A43">
        <w:t xml:space="preserve"> </w:t>
      </w:r>
      <w:r w:rsidRPr="00643A43">
        <w:t>trader,</w:t>
      </w:r>
      <w:r w:rsidR="00F73A4C" w:rsidRPr="00643A43">
        <w:t xml:space="preserve"> </w:t>
      </w:r>
      <w:r w:rsidRPr="00643A43">
        <w:t>processor).</w:t>
      </w:r>
      <w:r w:rsidR="00F73A4C" w:rsidRPr="00643A43">
        <w:t xml:space="preserve"> </w:t>
      </w:r>
      <w:r w:rsidRPr="00643A43">
        <w:t>We</w:t>
      </w:r>
      <w:r w:rsidR="00F73A4C" w:rsidRPr="00643A43">
        <w:t xml:space="preserve"> </w:t>
      </w:r>
      <w:r w:rsidRPr="00643A43">
        <w:t>use</w:t>
      </w:r>
      <w:r w:rsidR="00F73A4C" w:rsidRPr="00643A43">
        <w:t xml:space="preserve"> </w:t>
      </w:r>
      <w:r w:rsidRPr="00643A43">
        <w:t>the</w:t>
      </w:r>
      <w:r w:rsidR="00F73A4C" w:rsidRPr="00643A43">
        <w:t xml:space="preserve"> </w:t>
      </w:r>
      <w:r w:rsidRPr="00643A43">
        <w:t>approach</w:t>
      </w:r>
      <w:r w:rsidR="00F73A4C" w:rsidRPr="00643A43">
        <w:t xml:space="preserve"> </w:t>
      </w:r>
      <w:r w:rsidRPr="00643A43">
        <w:t>proposed</w:t>
      </w:r>
      <w:r w:rsidR="00F73A4C" w:rsidRPr="00643A43">
        <w:t xml:space="preserve"> </w:t>
      </w:r>
      <w:r w:rsidRPr="00643A43">
        <w:t>by</w:t>
      </w:r>
      <w:r w:rsidR="00F73A4C" w:rsidRPr="00643A43">
        <w:t xml:space="preserve"> </w:t>
      </w:r>
      <w:hyperlink w:anchor="_bookmark24" w:history="1">
        <w:r w:rsidRPr="00643A43">
          <w:t>Cameron</w:t>
        </w:r>
        <w:r w:rsidR="00F73A4C" w:rsidRPr="00643A43">
          <w:t xml:space="preserve"> </w:t>
        </w:r>
        <w:r w:rsidRPr="00643A43">
          <w:t>et</w:t>
        </w:r>
        <w:r w:rsidR="00F73A4C" w:rsidRPr="00643A43">
          <w:t xml:space="preserve"> </w:t>
        </w:r>
        <w:r w:rsidRPr="00643A43">
          <w:t>al.</w:t>
        </w:r>
        <w:r w:rsidR="00F73A4C" w:rsidRPr="00643A43">
          <w:t xml:space="preserve"> </w:t>
        </w:r>
      </w:hyperlink>
      <w:r w:rsidRPr="00643A43">
        <w:t>(</w:t>
      </w:r>
      <w:hyperlink w:anchor="_bookmark24" w:history="1">
        <w:r w:rsidRPr="00643A43">
          <w:t>2011</w:t>
        </w:r>
      </w:hyperlink>
      <w:r w:rsidRPr="00643A43">
        <w:t>)</w:t>
      </w:r>
      <w:r w:rsidR="00F73A4C" w:rsidRPr="00643A43">
        <w:t xml:space="preserve"> </w:t>
      </w:r>
      <w:r w:rsidRPr="00643A43">
        <w:t>to</w:t>
      </w:r>
      <w:r w:rsidR="00F73A4C" w:rsidRPr="00643A43">
        <w:t xml:space="preserve"> </w:t>
      </w:r>
      <w:r w:rsidRPr="00643A43">
        <w:t>allow</w:t>
      </w:r>
      <w:r w:rsidR="00F73A4C" w:rsidRPr="00643A43">
        <w:t xml:space="preserve"> </w:t>
      </w:r>
      <w:r w:rsidRPr="00643A43">
        <w:t>for</w:t>
      </w:r>
      <w:r w:rsidR="00F73A4C" w:rsidRPr="00643A43">
        <w:t xml:space="preserve"> </w:t>
      </w:r>
      <w:r w:rsidRPr="00643A43">
        <w:t>two-way</w:t>
      </w:r>
      <w:r w:rsidR="00F73A4C" w:rsidRPr="00643A43">
        <w:t xml:space="preserve"> </w:t>
      </w:r>
      <w:r w:rsidRPr="00643A43">
        <w:t>non-nested</w:t>
      </w:r>
      <w:r w:rsidR="00F73A4C" w:rsidRPr="00643A43">
        <w:t xml:space="preserve"> </w:t>
      </w:r>
      <w:r w:rsidRPr="00643A43">
        <w:t>clustering</w:t>
      </w:r>
      <w:r w:rsidR="00F73A4C" w:rsidRPr="00643A43">
        <w:t xml:space="preserve"> </w:t>
      </w:r>
      <w:r w:rsidRPr="00643A43">
        <w:t>at</w:t>
      </w:r>
      <w:r w:rsidR="00F73A4C" w:rsidRPr="00643A43">
        <w:t xml:space="preserve"> </w:t>
      </w:r>
      <w:r w:rsidRPr="00643A43">
        <w:t>the</w:t>
      </w:r>
      <w:r w:rsidR="00F73A4C" w:rsidRPr="00643A43">
        <w:t xml:space="preserve"> </w:t>
      </w:r>
      <w:r w:rsidRPr="00643A43">
        <w:t>farmer</w:t>
      </w:r>
      <w:r w:rsidR="00F73A4C" w:rsidRPr="00643A43">
        <w:t xml:space="preserve"> </w:t>
      </w:r>
      <w:r w:rsidRPr="00643A43">
        <w:t>and</w:t>
      </w:r>
      <w:r w:rsidR="00F73A4C" w:rsidRPr="00643A43">
        <w:t xml:space="preserve"> </w:t>
      </w:r>
      <w:r w:rsidRPr="00643A43">
        <w:t>the</w:t>
      </w:r>
      <w:r w:rsidR="00F73A4C" w:rsidRPr="00643A43">
        <w:t xml:space="preserve"> </w:t>
      </w:r>
      <w:r w:rsidRPr="00643A43">
        <w:t>actor</w:t>
      </w:r>
      <w:r w:rsidR="00F73A4C" w:rsidRPr="00643A43">
        <w:t xml:space="preserve"> </w:t>
      </w:r>
      <w:r w:rsidRPr="00643A43">
        <w:t>level.</w:t>
      </w:r>
    </w:p>
    <w:p w14:paraId="738578F1" w14:textId="419C2A6B" w:rsidR="005139B5" w:rsidRPr="00643A43" w:rsidRDefault="0081249E" w:rsidP="00643A43">
      <w:pPr>
        <w:pStyle w:val="1PP"/>
        <w:jc w:val="both"/>
      </w:pPr>
      <w:r w:rsidRPr="00643A43">
        <w:t>The</w:t>
      </w:r>
      <w:r w:rsidR="00F73A4C" w:rsidRPr="00643A43">
        <w:t xml:space="preserve"> </w:t>
      </w:r>
      <w:r w:rsidRPr="00643A43">
        <w:t>coefficients</w:t>
      </w:r>
      <w:r w:rsidR="00F73A4C" w:rsidRPr="00643A43">
        <w:t xml:space="preserve"> </w:t>
      </w:r>
      <w:r w:rsidRPr="00643A43">
        <w:t>of</w:t>
      </w:r>
      <w:r w:rsidR="00F73A4C" w:rsidRPr="00643A43">
        <w:t xml:space="preserve"> </w:t>
      </w:r>
      <w:r w:rsidRPr="00643A43">
        <w:t>interest</w:t>
      </w:r>
      <w:r w:rsidR="00F73A4C" w:rsidRPr="00643A43">
        <w:t xml:space="preserve"> </w:t>
      </w:r>
      <w:r w:rsidRPr="00643A43">
        <w:t>in</w:t>
      </w:r>
      <w:r w:rsidR="00F73A4C" w:rsidRPr="00643A43">
        <w:t xml:space="preserve"> </w:t>
      </w:r>
      <w:r w:rsidRPr="00643A43">
        <w:t>these</w:t>
      </w:r>
      <w:r w:rsidR="00F73A4C" w:rsidRPr="00643A43">
        <w:t xml:space="preserve"> </w:t>
      </w:r>
      <w:r w:rsidRPr="00643A43">
        <w:t>models</w:t>
      </w:r>
      <w:r w:rsidR="00F73A4C" w:rsidRPr="00643A43">
        <w:t xml:space="preserve"> </w:t>
      </w:r>
      <w:r w:rsidRPr="00643A43">
        <w:t>are</w:t>
      </w:r>
      <w:r w:rsidR="00F73A4C" w:rsidRPr="00643A43">
        <w:t xml:space="preserve"> </w:t>
      </w:r>
      <w:r w:rsidRPr="00643A43">
        <w:rPr>
          <w:i/>
        </w:rPr>
        <w:t>β</w:t>
      </w:r>
      <w:r w:rsidRPr="00643A43">
        <w:rPr>
          <w:vertAlign w:val="subscript"/>
        </w:rPr>
        <w:t>1</w:t>
      </w:r>
      <w:r w:rsidRPr="00643A43">
        <w:t>,</w:t>
      </w:r>
      <w:r w:rsidR="00F73A4C" w:rsidRPr="00643A43">
        <w:t xml:space="preserve"> </w:t>
      </w:r>
      <w:r w:rsidRPr="00643A43">
        <w:rPr>
          <w:i/>
        </w:rPr>
        <w:t>β</w:t>
      </w:r>
      <w:r w:rsidRPr="00643A43">
        <w:rPr>
          <w:vertAlign w:val="subscript"/>
        </w:rPr>
        <w:t>2</w:t>
      </w:r>
      <w:r w:rsidR="00F73A4C" w:rsidRPr="00643A43">
        <w:t xml:space="preserve"> </w:t>
      </w:r>
      <w:r w:rsidRPr="00643A43">
        <w:t>and</w:t>
      </w:r>
      <w:r w:rsidR="00F73A4C" w:rsidRPr="00643A43">
        <w:t xml:space="preserve"> </w:t>
      </w:r>
      <w:r w:rsidRPr="00643A43">
        <w:rPr>
          <w:i/>
        </w:rPr>
        <w:t>β</w:t>
      </w:r>
      <w:r w:rsidRPr="00643A43">
        <w:rPr>
          <w:vertAlign w:val="subscript"/>
        </w:rPr>
        <w:t>3</w:t>
      </w:r>
      <w:r w:rsidRPr="00643A43">
        <w:t>.</w:t>
      </w:r>
      <w:r w:rsidR="00F73A4C" w:rsidRPr="00643A43">
        <w:t xml:space="preserve"> </w:t>
      </w:r>
      <w:r w:rsidRPr="00643A43">
        <w:t>In</w:t>
      </w:r>
      <w:r w:rsidR="00F73A4C" w:rsidRPr="00643A43">
        <w:t xml:space="preserve"> </w:t>
      </w:r>
      <w:r w:rsidRPr="00643A43">
        <w:t>particular,</w:t>
      </w:r>
      <w:r w:rsidR="00F73A4C" w:rsidRPr="00643A43">
        <w:t xml:space="preserve"> </w:t>
      </w:r>
      <w:r w:rsidRPr="00643A43">
        <w:t>finding</w:t>
      </w:r>
      <w:r w:rsidR="00F73A4C" w:rsidRPr="00643A43">
        <w:t xml:space="preserve"> </w:t>
      </w:r>
      <w:r w:rsidRPr="00643A43">
        <w:t>that</w:t>
      </w:r>
      <w:r w:rsidR="00F73A4C" w:rsidRPr="00643A43">
        <w:t xml:space="preserve"> </w:t>
      </w:r>
      <w:r w:rsidRPr="00643A43">
        <w:rPr>
          <w:i/>
        </w:rPr>
        <w:t>β</w:t>
      </w:r>
      <w:r w:rsidRPr="00643A43">
        <w:rPr>
          <w:vertAlign w:val="subscript"/>
        </w:rPr>
        <w:t>1</w:t>
      </w:r>
      <w:r w:rsidR="00F73A4C" w:rsidRPr="00643A43">
        <w:t xml:space="preserve"> </w:t>
      </w:r>
      <w:r w:rsidRPr="00643A43">
        <w:rPr>
          <w:i/>
        </w:rPr>
        <w:t>&gt;</w:t>
      </w:r>
      <w:r w:rsidR="00F73A4C" w:rsidRPr="00643A43">
        <w:rPr>
          <w:i/>
        </w:rPr>
        <w:t xml:space="preserve"> </w:t>
      </w:r>
      <w:r w:rsidRPr="00643A43">
        <w:t>0</w:t>
      </w:r>
      <w:r w:rsidR="00F73A4C" w:rsidRPr="00643A43">
        <w:t xml:space="preserve"> </w:t>
      </w:r>
      <w:r w:rsidRPr="00643A43">
        <w:t>would</w:t>
      </w:r>
      <w:r w:rsidR="00F73A4C" w:rsidRPr="00643A43">
        <w:t xml:space="preserve"> </w:t>
      </w:r>
      <w:r w:rsidRPr="00643A43">
        <w:t>confirm</w:t>
      </w:r>
      <w:r w:rsidR="00F73A4C" w:rsidRPr="00643A43">
        <w:t xml:space="preserve"> </w:t>
      </w:r>
      <w:r w:rsidRPr="00643A43">
        <w:t>hypothesis</w:t>
      </w:r>
      <w:r w:rsidR="00F73A4C" w:rsidRPr="00643A43">
        <w:t xml:space="preserve"> </w:t>
      </w:r>
      <w:r w:rsidRPr="00643A43">
        <w:t>2,</w:t>
      </w:r>
      <w:r w:rsidR="00F73A4C" w:rsidRPr="00643A43">
        <w:t xml:space="preserve"> </w:t>
      </w:r>
      <w:r w:rsidRPr="00643A43">
        <w:t>while</w:t>
      </w:r>
      <w:r w:rsidR="00F73A4C" w:rsidRPr="00643A43">
        <w:t xml:space="preserve"> </w:t>
      </w:r>
      <w:r w:rsidRPr="00643A43">
        <w:t>finding</w:t>
      </w:r>
      <w:r w:rsidR="00F73A4C" w:rsidRPr="00643A43">
        <w:t xml:space="preserve"> </w:t>
      </w:r>
      <w:r w:rsidRPr="00643A43">
        <w:t>that</w:t>
      </w:r>
      <w:r w:rsidR="00F73A4C" w:rsidRPr="00643A43">
        <w:t xml:space="preserve"> </w:t>
      </w:r>
      <w:r w:rsidRPr="00643A43">
        <w:rPr>
          <w:i/>
        </w:rPr>
        <w:t>β</w:t>
      </w:r>
      <w:r w:rsidRPr="00643A43">
        <w:rPr>
          <w:vertAlign w:val="subscript"/>
        </w:rPr>
        <w:t>2</w:t>
      </w:r>
      <w:r w:rsidR="00F73A4C" w:rsidRPr="00643A43">
        <w:t xml:space="preserve"> </w:t>
      </w:r>
      <w:r w:rsidRPr="00643A43">
        <w:rPr>
          <w:i/>
        </w:rPr>
        <w:t>&lt;</w:t>
      </w:r>
      <w:r w:rsidR="00F73A4C" w:rsidRPr="00643A43">
        <w:rPr>
          <w:i/>
        </w:rPr>
        <w:t xml:space="preserve"> </w:t>
      </w:r>
      <w:r w:rsidRPr="00643A43">
        <w:t>0</w:t>
      </w:r>
      <w:r w:rsidR="00F73A4C" w:rsidRPr="00643A43">
        <w:t xml:space="preserve"> </w:t>
      </w:r>
      <w:r w:rsidRPr="00643A43">
        <w:t>would</w:t>
      </w:r>
      <w:r w:rsidR="00F73A4C" w:rsidRPr="00643A43">
        <w:t xml:space="preserve"> </w:t>
      </w:r>
      <w:r w:rsidRPr="00643A43">
        <w:t>confirm</w:t>
      </w:r>
      <w:r w:rsidR="00F73A4C" w:rsidRPr="00643A43">
        <w:t xml:space="preserve"> </w:t>
      </w:r>
      <w:r w:rsidRPr="00643A43">
        <w:t>4.</w:t>
      </w:r>
      <w:r w:rsidR="00F73A4C" w:rsidRPr="00643A43">
        <w:t xml:space="preserve"> </w:t>
      </w:r>
      <w:r w:rsidRPr="00643A43">
        <w:t>Gender</w:t>
      </w:r>
      <w:r w:rsidR="00F73A4C" w:rsidRPr="00643A43">
        <w:t xml:space="preserve"> </w:t>
      </w:r>
      <w:r w:rsidRPr="00643A43">
        <w:t>homophily</w:t>
      </w:r>
      <w:r w:rsidR="00F73A4C" w:rsidRPr="00643A43">
        <w:t xml:space="preserve"> </w:t>
      </w:r>
      <w:r w:rsidRPr="00643A43">
        <w:t>among</w:t>
      </w:r>
      <w:r w:rsidR="00F73A4C" w:rsidRPr="00643A43">
        <w:t xml:space="preserve"> </w:t>
      </w:r>
      <w:r w:rsidRPr="00643A43">
        <w:t>women</w:t>
      </w:r>
      <w:r w:rsidR="00F73A4C" w:rsidRPr="00643A43">
        <w:t xml:space="preserve"> </w:t>
      </w:r>
      <w:r w:rsidRPr="00643A43">
        <w:t>would</w:t>
      </w:r>
      <w:r w:rsidR="00F73A4C" w:rsidRPr="00643A43">
        <w:t xml:space="preserve"> </w:t>
      </w:r>
      <w:r w:rsidRPr="00643A43">
        <w:t>mean</w:t>
      </w:r>
      <w:r w:rsidR="00F73A4C" w:rsidRPr="00643A43">
        <w:t xml:space="preserve"> </w:t>
      </w:r>
      <w:r w:rsidRPr="00643A43">
        <w:t>that</w:t>
      </w:r>
      <w:r w:rsidR="00F73A4C" w:rsidRPr="00643A43">
        <w:t xml:space="preserve"> </w:t>
      </w:r>
      <w:r w:rsidRPr="00643A43">
        <w:rPr>
          <w:i/>
        </w:rPr>
        <w:t>β</w:t>
      </w:r>
      <w:r w:rsidRPr="00643A43">
        <w:rPr>
          <w:vertAlign w:val="subscript"/>
        </w:rPr>
        <w:t>3</w:t>
      </w:r>
      <w:r w:rsidR="00F73A4C" w:rsidRPr="00643A43">
        <w:t xml:space="preserve"> </w:t>
      </w:r>
      <w:r w:rsidRPr="00643A43">
        <w:rPr>
          <w:i/>
        </w:rPr>
        <w:t>&gt;</w:t>
      </w:r>
      <w:r w:rsidR="00F73A4C" w:rsidRPr="00643A43">
        <w:rPr>
          <w:i/>
        </w:rPr>
        <w:t xml:space="preserve"> </w:t>
      </w:r>
      <w:r w:rsidRPr="00643A43">
        <w:t>0</w:t>
      </w:r>
      <w:r w:rsidR="00F73A4C" w:rsidRPr="00643A43">
        <w:t xml:space="preserve"> </w:t>
      </w:r>
      <w:r w:rsidRPr="00643A43">
        <w:t>(hypothesis</w:t>
      </w:r>
      <w:r w:rsidR="00F73A4C" w:rsidRPr="00643A43">
        <w:t xml:space="preserve"> </w:t>
      </w:r>
      <w:r w:rsidRPr="00643A43">
        <w:t>5).</w:t>
      </w:r>
    </w:p>
    <w:p w14:paraId="627DAE09" w14:textId="3088E9BE" w:rsidR="005139B5" w:rsidRPr="00643A43" w:rsidRDefault="0081249E" w:rsidP="00643A43">
      <w:pPr>
        <w:pStyle w:val="1PP"/>
        <w:jc w:val="both"/>
      </w:pPr>
      <w:r w:rsidRPr="00643A43">
        <w:t>To</w:t>
      </w:r>
      <w:r w:rsidR="00F73A4C" w:rsidRPr="00643A43">
        <w:t xml:space="preserve"> </w:t>
      </w:r>
      <w:r w:rsidRPr="00643A43">
        <w:t>test</w:t>
      </w:r>
      <w:r w:rsidR="00F73A4C" w:rsidRPr="00643A43">
        <w:t xml:space="preserve"> </w:t>
      </w:r>
      <w:r w:rsidRPr="00643A43">
        <w:t>hypothesis</w:t>
      </w:r>
      <w:r w:rsidR="00F73A4C" w:rsidRPr="00643A43">
        <w:t xml:space="preserve"> </w:t>
      </w:r>
      <w:r w:rsidRPr="00643A43">
        <w:t>3,</w:t>
      </w:r>
      <w:r w:rsidR="00F73A4C" w:rsidRPr="00643A43">
        <w:t xml:space="preserve"> </w:t>
      </w:r>
      <w:r w:rsidRPr="00643A43">
        <w:t>a</w:t>
      </w:r>
      <w:r w:rsidR="00F73A4C" w:rsidRPr="00643A43">
        <w:t xml:space="preserve"> </w:t>
      </w:r>
      <w:r w:rsidRPr="00643A43">
        <w:t>regression</w:t>
      </w:r>
      <w:r w:rsidR="00F73A4C" w:rsidRPr="00643A43">
        <w:t xml:space="preserve"> </w:t>
      </w:r>
      <w:r w:rsidRPr="00643A43">
        <w:t>that</w:t>
      </w:r>
      <w:r w:rsidR="00F73A4C" w:rsidRPr="00643A43">
        <w:t xml:space="preserve"> </w:t>
      </w:r>
      <w:r w:rsidRPr="00643A43">
        <w:t>only</w:t>
      </w:r>
      <w:r w:rsidR="00F73A4C" w:rsidRPr="00643A43">
        <w:t xml:space="preserve"> </w:t>
      </w:r>
      <w:r w:rsidRPr="00643A43">
        <w:t>uses</w:t>
      </w:r>
      <w:r w:rsidR="00F73A4C" w:rsidRPr="00643A43">
        <w:t xml:space="preserve"> </w:t>
      </w:r>
      <w:r w:rsidRPr="00643A43">
        <w:t>self-rating</w:t>
      </w:r>
      <w:r w:rsidR="00F73A4C" w:rsidRPr="00643A43">
        <w:t xml:space="preserve"> </w:t>
      </w:r>
      <w:r w:rsidRPr="00643A43">
        <w:t>data</w:t>
      </w:r>
      <w:r w:rsidR="00F73A4C" w:rsidRPr="00643A43">
        <w:t xml:space="preserve"> </w:t>
      </w:r>
      <w:r w:rsidRPr="00643A43">
        <w:t>of</w:t>
      </w:r>
      <w:r w:rsidR="00F73A4C" w:rsidRPr="00643A43">
        <w:t xml:space="preserve"> </w:t>
      </w:r>
      <w:r w:rsidRPr="00643A43">
        <w:t>the</w:t>
      </w:r>
      <w:r w:rsidR="00F73A4C" w:rsidRPr="00643A43">
        <w:t xml:space="preserve"> </w:t>
      </w:r>
      <w:r w:rsidRPr="00643A43">
        <w:t>actors</w:t>
      </w:r>
      <w:r w:rsidR="00F73A4C" w:rsidRPr="00643A43">
        <w:t xml:space="preserve"> </w:t>
      </w:r>
      <w:r w:rsidRPr="00643A43">
        <w:t>is</w:t>
      </w:r>
      <w:r w:rsidR="00F73A4C" w:rsidRPr="00643A43">
        <w:t xml:space="preserve"> </w:t>
      </w:r>
      <w:r w:rsidRPr="00643A43">
        <w:t>used:</w:t>
      </w:r>
    </w:p>
    <w:p w14:paraId="603760F1" w14:textId="0ACD8CF2" w:rsidR="001F35E9" w:rsidRPr="00643A43" w:rsidRDefault="001F35E9" w:rsidP="00643A43">
      <w:pPr>
        <w:pStyle w:val="1PP"/>
        <w:jc w:val="both"/>
      </w:pPr>
    </w:p>
    <w:p w14:paraId="0AA4D8B7" w14:textId="7179CB9F" w:rsidR="004D654A" w:rsidRPr="00643A43" w:rsidRDefault="001E7C78" w:rsidP="00643A43">
      <w:pPr>
        <w:pStyle w:val="1PP"/>
        <w:tabs>
          <w:tab w:val="center" w:pos="4536"/>
          <w:tab w:val="right" w:pos="9072"/>
        </w:tabs>
        <w:jc w:val="both"/>
      </w:pPr>
      <w:r w:rsidRPr="00643A43">
        <w:rPr>
          <w:iCs/>
          <w:sz w:val="24"/>
          <w:szCs w:val="24"/>
        </w:rPr>
        <w:tab/>
      </w:r>
      <m:oMath>
        <m:sSub>
          <m:sSubPr>
            <m:ctrlPr>
              <w:rPr>
                <w:rFonts w:ascii="Cambria Math" w:hAnsi="Cambria Math"/>
                <w:iCs/>
                <w:sz w:val="24"/>
                <w:szCs w:val="24"/>
              </w:rPr>
            </m:ctrlPr>
          </m:sSubPr>
          <m:e>
            <m:r>
              <m:rPr>
                <m:scr m:val="script"/>
                <m:sty m:val="p"/>
              </m:rPr>
              <w:rPr>
                <w:rFonts w:ascii="Cambria Math" w:hAnsi="Cambria Math"/>
                <w:sz w:val="24"/>
                <w:szCs w:val="24"/>
              </w:rPr>
              <m:t>Y</m:t>
            </m:r>
          </m:e>
          <m:sub>
            <m:r>
              <m:rPr>
                <m:scr m:val="script"/>
                <m:sty m:val="p"/>
              </m:rPr>
              <w:rPr>
                <w:rFonts w:ascii="Cambria Math" w:hAnsi="Cambria Math"/>
                <w:sz w:val="24"/>
                <w:szCs w:val="24"/>
              </w:rPr>
              <m:t>a</m:t>
            </m:r>
          </m:sub>
        </m:sSub>
        <m:r>
          <m:rPr>
            <m:sty m:val="p"/>
          </m:rPr>
          <w:rPr>
            <w:rFonts w:ascii="Cambria Math" w:hAnsi="Cambria Math"/>
            <w:sz w:val="24"/>
            <w:szCs w:val="24"/>
          </w:rPr>
          <m:t>=α+</m:t>
        </m:r>
        <m:sSub>
          <m:sSubPr>
            <m:ctrlPr>
              <w:rPr>
                <w:rFonts w:ascii="Cambria Math" w:hAnsi="Cambria Math"/>
                <w:iCs/>
                <w:sz w:val="24"/>
                <w:szCs w:val="24"/>
              </w:rPr>
            </m:ctrlPr>
          </m:sSubPr>
          <m:e>
            <m:r>
              <m:rPr>
                <m:sty m:val="p"/>
              </m:rPr>
              <w:rPr>
                <w:rFonts w:ascii="Cambria Math" w:hAnsi="Cambria Math"/>
                <w:sz w:val="24"/>
                <w:szCs w:val="24"/>
              </w:rPr>
              <m:t>β</m:t>
            </m:r>
          </m:e>
          <m:sub>
            <m:r>
              <m:rPr>
                <m:sty m:val="p"/>
              </m:rPr>
              <w:rPr>
                <w:rFonts w:ascii="Cambria Math" w:hAnsi="Cambria Math"/>
                <w:sz w:val="24"/>
                <w:szCs w:val="24"/>
              </w:rPr>
              <m:t>1</m:t>
            </m:r>
          </m:sub>
        </m:sSub>
        <m:sSubSup>
          <m:sSubSupPr>
            <m:ctrlPr>
              <w:rPr>
                <w:rFonts w:ascii="Cambria Math" w:hAnsi="Cambria Math"/>
                <w:iCs/>
                <w:sz w:val="24"/>
                <w:szCs w:val="24"/>
              </w:rPr>
            </m:ctrlPr>
          </m:sSubSupPr>
          <m:e>
            <m:r>
              <m:rPr>
                <m:sty m:val="p"/>
              </m:rPr>
              <w:rPr>
                <w:rFonts w:ascii="Cambria Math" w:hAnsi="Cambria Math"/>
                <w:sz w:val="24"/>
                <w:szCs w:val="24"/>
              </w:rPr>
              <m:t>g</m:t>
            </m:r>
          </m:e>
          <m:sub>
            <m:r>
              <m:rPr>
                <m:scr m:val="script"/>
                <m:sty m:val="p"/>
              </m:rPr>
              <w:rPr>
                <w:rFonts w:ascii="Cambria Math" w:hAnsi="Cambria Math"/>
                <w:sz w:val="24"/>
                <w:szCs w:val="24"/>
              </w:rPr>
              <m:t>a</m:t>
            </m:r>
          </m:sub>
          <m:sup>
            <m:r>
              <m:rPr>
                <m:sty m:val="p"/>
              </m:rPr>
              <w:rPr>
                <w:rFonts w:ascii="Cambria Math" w:hAnsi="Cambria Math"/>
                <w:sz w:val="24"/>
                <w:szCs w:val="24"/>
              </w:rPr>
              <m:t>A</m:t>
            </m:r>
          </m:sup>
        </m:sSubSup>
        <m:r>
          <m:rPr>
            <m:sty m:val="p"/>
          </m:rPr>
          <w:rPr>
            <w:rFonts w:ascii="Cambria Math" w:hAnsi="Cambria Math"/>
            <w:sz w:val="24"/>
            <w:szCs w:val="24"/>
          </w:rPr>
          <m:t>+γ</m:t>
        </m:r>
        <m:sSub>
          <m:sSubPr>
            <m:ctrlPr>
              <w:rPr>
                <w:rFonts w:ascii="Cambria Math" w:hAnsi="Cambria Math"/>
                <w:iCs/>
                <w:sz w:val="24"/>
                <w:szCs w:val="24"/>
              </w:rPr>
            </m:ctrlPr>
          </m:sSubPr>
          <m:e>
            <m:r>
              <m:rPr>
                <m:sty m:val="p"/>
              </m:rPr>
              <w:rPr>
                <w:rFonts w:ascii="Cambria Math" w:hAnsi="Cambria Math"/>
                <w:sz w:val="24"/>
                <w:szCs w:val="24"/>
              </w:rPr>
              <m:t>X</m:t>
            </m:r>
          </m:e>
          <m:sub>
            <m:r>
              <m:rPr>
                <m:scr m:val="script"/>
                <m:sty m:val="p"/>
              </m:rPr>
              <w:rPr>
                <w:rFonts w:ascii="Cambria Math" w:hAnsi="Cambria Math"/>
                <w:sz w:val="24"/>
                <w:szCs w:val="24"/>
              </w:rPr>
              <m:t>a</m:t>
            </m:r>
          </m:sub>
        </m:sSub>
        <m:r>
          <m:rPr>
            <m:sty m:val="p"/>
          </m:rPr>
          <w:rPr>
            <w:rFonts w:ascii="Cambria Math" w:hAnsi="Cambria Math"/>
            <w:sz w:val="24"/>
            <w:szCs w:val="24"/>
          </w:rPr>
          <m:t>+</m:t>
        </m:r>
        <m:sSub>
          <m:sSubPr>
            <m:ctrlPr>
              <w:rPr>
                <w:rFonts w:ascii="Cambria Math" w:hAnsi="Cambria Math"/>
                <w:iCs/>
                <w:sz w:val="24"/>
                <w:szCs w:val="24"/>
              </w:rPr>
            </m:ctrlPr>
          </m:sSubPr>
          <m:e>
            <m:r>
              <m:rPr>
                <m:sty m:val="p"/>
              </m:rPr>
              <w:rPr>
                <w:rFonts w:ascii="Cambria Math" w:hAnsi="Cambria Math"/>
                <w:sz w:val="24"/>
                <w:szCs w:val="24"/>
              </w:rPr>
              <m:t>ε</m:t>
            </m:r>
          </m:e>
          <m:sub>
            <m:r>
              <m:rPr>
                <m:scr m:val="script"/>
                <m:sty m:val="p"/>
              </m:rPr>
              <w:rPr>
                <w:rFonts w:ascii="Cambria Math" w:hAnsi="Cambria Math"/>
                <w:sz w:val="24"/>
                <w:szCs w:val="24"/>
              </w:rPr>
              <m:t>a</m:t>
            </m:r>
          </m:sub>
        </m:sSub>
      </m:oMath>
      <w:r w:rsidRPr="00643A43">
        <w:rPr>
          <w:iCs/>
        </w:rPr>
        <w:tab/>
        <w:t>(2)</w:t>
      </w:r>
    </w:p>
    <w:p w14:paraId="50A74972" w14:textId="3CB96BB6" w:rsidR="001F35E9" w:rsidRPr="00643A43" w:rsidRDefault="001F35E9" w:rsidP="00643A43">
      <w:pPr>
        <w:pStyle w:val="1PP"/>
        <w:jc w:val="both"/>
      </w:pPr>
    </w:p>
    <w:p w14:paraId="411ACC40" w14:textId="58591069" w:rsidR="005139B5" w:rsidRPr="00643A43" w:rsidRDefault="001F35E9" w:rsidP="00643A43">
      <w:pPr>
        <w:pStyle w:val="1PP"/>
        <w:jc w:val="both"/>
      </w:pPr>
      <w:r w:rsidRPr="00643A43">
        <w:t>Here,</w:t>
      </w:r>
      <w:r w:rsidR="00F73A4C" w:rsidRPr="00643A43">
        <w:t xml:space="preserve"> </w:t>
      </w:r>
      <w:r w:rsidRPr="00643A43">
        <w:t>the</w:t>
      </w:r>
      <w:r w:rsidR="00F73A4C" w:rsidRPr="00643A43">
        <w:t xml:space="preserve"> </w:t>
      </w:r>
      <w:r w:rsidRPr="00643A43">
        <w:t>primary</w:t>
      </w:r>
      <w:r w:rsidR="00F73A4C" w:rsidRPr="00643A43">
        <w:t xml:space="preserve"> </w:t>
      </w:r>
      <w:r w:rsidRPr="00643A43">
        <w:t>outcome</w:t>
      </w:r>
      <w:r w:rsidR="00F73A4C" w:rsidRPr="00643A43">
        <w:t xml:space="preserve"> </w:t>
      </w:r>
      <w:r w:rsidRPr="00643A43">
        <w:t>variable</w:t>
      </w:r>
      <w:r w:rsidR="00F73A4C" w:rsidRPr="00643A43">
        <w:t xml:space="preserve"> </w:t>
      </w:r>
      <w:r w:rsidRPr="00643A43">
        <w:t>is</w:t>
      </w:r>
      <w:r w:rsidR="00F73A4C" w:rsidRPr="00643A43">
        <w:t xml:space="preserve"> </w:t>
      </w:r>
      <w:r w:rsidRPr="00643A43">
        <w:t>the</w:t>
      </w:r>
      <w:r w:rsidR="00F73A4C" w:rsidRPr="00643A43">
        <w:t xml:space="preserve"> </w:t>
      </w:r>
      <w:r w:rsidRPr="00643A43">
        <w:t>self-rating</w:t>
      </w:r>
      <w:r w:rsidR="00F73A4C" w:rsidRPr="00643A43">
        <w:t xml:space="preserve"> </w:t>
      </w:r>
      <m:oMath>
        <m:sSub>
          <m:sSubPr>
            <m:ctrlPr>
              <w:rPr>
                <w:rFonts w:ascii="Cambria Math" w:hAnsi="Cambria Math"/>
                <w:i/>
              </w:rPr>
            </m:ctrlPr>
          </m:sSubPr>
          <m:e>
            <m:r>
              <m:rPr>
                <m:scr m:val="script"/>
              </m:rPr>
              <w:rPr>
                <w:rFonts w:ascii="Cambria Math" w:hAnsi="Cambria Math"/>
              </w:rPr>
              <m:t>Y</m:t>
            </m:r>
          </m:e>
          <m:sub>
            <m:r>
              <w:rPr>
                <w:rFonts w:ascii="Cambria Math" w:hAnsi="Cambria Math"/>
              </w:rPr>
              <m:t>a</m:t>
            </m:r>
          </m:sub>
        </m:sSub>
      </m:oMath>
      <w:r w:rsidR="00F73A4C" w:rsidRPr="00643A43">
        <w:rPr>
          <w:rFonts w:ascii="CMMI7" w:hAnsi="CMMI7" w:cs="CMMI7"/>
          <w:sz w:val="14"/>
          <w:szCs w:val="14"/>
        </w:rPr>
        <w:t xml:space="preserve"> </w:t>
      </w:r>
      <w:r w:rsidRPr="00643A43">
        <w:t>of</w:t>
      </w:r>
      <w:r w:rsidR="00F73A4C" w:rsidRPr="00643A43">
        <w:t xml:space="preserve"> </w:t>
      </w:r>
      <w:r w:rsidRPr="00643A43">
        <w:t>actor</w:t>
      </w:r>
      <w:r w:rsidR="00F73A4C" w:rsidRPr="00643A43">
        <w:t xml:space="preserve"> </w:t>
      </w:r>
      <m:oMath>
        <m:r>
          <m:rPr>
            <m:scr m:val="script"/>
          </m:rPr>
          <w:rPr>
            <w:rFonts w:ascii="Cambria Math" w:hAnsi="Cambria Math"/>
          </w:rPr>
          <m:t>a</m:t>
        </m:r>
      </m:oMath>
      <w:r w:rsidR="00F73A4C" w:rsidRPr="00643A43">
        <w:t xml:space="preserve"> </w:t>
      </w:r>
      <w:r w:rsidRPr="00643A43">
        <w:t>which</w:t>
      </w:r>
      <w:r w:rsidR="00F73A4C" w:rsidRPr="00643A43">
        <w:t xml:space="preserve"> </w:t>
      </w:r>
      <w:r w:rsidRPr="00643A43">
        <w:t>is</w:t>
      </w:r>
      <w:r w:rsidR="00F73A4C" w:rsidRPr="00643A43">
        <w:t xml:space="preserve"> </w:t>
      </w:r>
      <w:r w:rsidRPr="00643A43">
        <w:t>regressed</w:t>
      </w:r>
      <w:r w:rsidR="00F73A4C" w:rsidRPr="00643A43">
        <w:t xml:space="preserve"> </w:t>
      </w:r>
      <w:r w:rsidRPr="00643A43">
        <w:t>on</w:t>
      </w:r>
      <w:r w:rsidR="00F73A4C" w:rsidRPr="00643A43">
        <w:t xml:space="preserve"> </w:t>
      </w:r>
      <w:r w:rsidRPr="00643A43">
        <w:t>the</w:t>
      </w:r>
      <w:r w:rsidR="00F73A4C" w:rsidRPr="00643A43">
        <w:t xml:space="preserve"> </w:t>
      </w:r>
      <w:r w:rsidRPr="00643A43">
        <w:t>sex</w:t>
      </w:r>
      <w:r w:rsidR="00F73A4C" w:rsidRPr="00643A43">
        <w:t xml:space="preserve"> </w:t>
      </w:r>
      <w:r w:rsidRPr="00643A43">
        <w:t>of</w:t>
      </w:r>
      <w:r w:rsidR="00F73A4C" w:rsidRPr="00643A43">
        <w:t xml:space="preserve"> </w:t>
      </w:r>
      <w:r w:rsidR="0081249E" w:rsidRPr="00643A43">
        <w:t>the</w:t>
      </w:r>
      <w:r w:rsidR="00F73A4C" w:rsidRPr="00643A43">
        <w:t xml:space="preserve"> </w:t>
      </w:r>
      <w:r w:rsidR="0081249E" w:rsidRPr="00643A43">
        <w:t>actor</w:t>
      </w:r>
      <w:r w:rsidR="00F73A4C" w:rsidRPr="00643A43">
        <w:t xml:space="preserve"> </w:t>
      </w:r>
      <m:oMath>
        <m:d>
          <m:dPr>
            <m:ctrlPr>
              <w:rPr>
                <w:rFonts w:ascii="Cambria Math" w:hAnsi="Cambria Math"/>
                <w:i/>
                <w:sz w:val="24"/>
                <w:szCs w:val="24"/>
              </w:rPr>
            </m:ctrlPr>
          </m:dPr>
          <m:e>
            <m:sSubSup>
              <m:sSubSupPr>
                <m:ctrlPr>
                  <w:rPr>
                    <w:rFonts w:ascii="Cambria Math" w:hAnsi="Cambria Math"/>
                    <w:i/>
                    <w:sz w:val="24"/>
                    <w:szCs w:val="24"/>
                  </w:rPr>
                </m:ctrlPr>
              </m:sSubSupPr>
              <m:e>
                <m:r>
                  <w:rPr>
                    <w:rFonts w:ascii="Cambria Math" w:hAnsi="Cambria Math"/>
                    <w:sz w:val="24"/>
                    <w:szCs w:val="24"/>
                  </w:rPr>
                  <m:t>g</m:t>
                </m:r>
              </m:e>
              <m:sub>
                <m:r>
                  <m:rPr>
                    <m:scr m:val="script"/>
                  </m:rPr>
                  <w:rPr>
                    <w:rFonts w:ascii="Cambria Math" w:hAnsi="Cambria Math"/>
                    <w:sz w:val="24"/>
                    <w:szCs w:val="24"/>
                  </w:rPr>
                  <m:t>a</m:t>
                </m:r>
              </m:sub>
              <m:sup>
                <m:r>
                  <w:rPr>
                    <w:rFonts w:ascii="Cambria Math" w:hAnsi="Cambria Math"/>
                    <w:sz w:val="24"/>
                    <w:szCs w:val="24"/>
                  </w:rPr>
                  <m:t>A</m:t>
                </m:r>
              </m:sup>
            </m:sSubSup>
          </m:e>
        </m:d>
      </m:oMath>
      <w:r w:rsidR="0081249E" w:rsidRPr="00643A43">
        <w:t>.</w:t>
      </w:r>
      <w:r w:rsidR="00F73A4C" w:rsidRPr="00643A43">
        <w:t xml:space="preserve"> </w:t>
      </w:r>
      <w:r w:rsidR="0081249E" w:rsidRPr="00643A43">
        <w:t>Finding</w:t>
      </w:r>
      <w:r w:rsidR="00F73A4C" w:rsidRPr="00643A43">
        <w:t xml:space="preserve"> </w:t>
      </w:r>
      <w:r w:rsidR="0081249E" w:rsidRPr="00643A43">
        <w:t>that</w:t>
      </w:r>
      <w:r w:rsidR="00F73A4C" w:rsidRPr="00643A43">
        <w:t xml:space="preserve"> </w:t>
      </w:r>
      <w:r w:rsidR="0081249E" w:rsidRPr="00643A43">
        <w:rPr>
          <w:i/>
        </w:rPr>
        <w:t>β</w:t>
      </w:r>
      <w:r w:rsidR="0081249E" w:rsidRPr="00643A43">
        <w:rPr>
          <w:vertAlign w:val="subscript"/>
        </w:rPr>
        <w:t>1</w:t>
      </w:r>
      <w:r w:rsidR="00F73A4C" w:rsidRPr="00643A43">
        <w:t xml:space="preserve"> </w:t>
      </w:r>
      <w:r w:rsidR="0081249E" w:rsidRPr="00643A43">
        <w:rPr>
          <w:i/>
        </w:rPr>
        <w:t>&lt;</w:t>
      </w:r>
      <w:r w:rsidR="00F73A4C" w:rsidRPr="00643A43">
        <w:rPr>
          <w:i/>
        </w:rPr>
        <w:t xml:space="preserve"> </w:t>
      </w:r>
      <w:r w:rsidR="0081249E" w:rsidRPr="00643A43">
        <w:t>0</w:t>
      </w:r>
      <w:r w:rsidR="00F73A4C" w:rsidRPr="00643A43">
        <w:t xml:space="preserve"> </w:t>
      </w:r>
      <w:r w:rsidR="0081249E" w:rsidRPr="00643A43">
        <w:t>would</w:t>
      </w:r>
      <w:r w:rsidR="00F73A4C" w:rsidRPr="00643A43">
        <w:t xml:space="preserve"> </w:t>
      </w:r>
      <w:r w:rsidR="0081249E" w:rsidRPr="00643A43">
        <w:t>confirm</w:t>
      </w:r>
      <w:r w:rsidR="00F73A4C" w:rsidRPr="00643A43">
        <w:t xml:space="preserve"> </w:t>
      </w:r>
      <w:r w:rsidR="0081249E" w:rsidRPr="00643A43">
        <w:t>hypothesis</w:t>
      </w:r>
      <w:r w:rsidR="00F73A4C" w:rsidRPr="00643A43">
        <w:t xml:space="preserve"> </w:t>
      </w:r>
      <w:r w:rsidR="0081249E" w:rsidRPr="00643A43">
        <w:t>3.</w:t>
      </w:r>
      <w:r w:rsidR="00F73A4C" w:rsidRPr="00643A43">
        <w:t xml:space="preserve"> </w:t>
      </w:r>
      <w:r w:rsidR="0081249E" w:rsidRPr="00643A43">
        <w:t>Also</w:t>
      </w:r>
      <w:r w:rsidR="00F73A4C" w:rsidRPr="00643A43">
        <w:t xml:space="preserve"> </w:t>
      </w:r>
      <w:r w:rsidR="0081249E" w:rsidRPr="00643A43">
        <w:t>here,</w:t>
      </w:r>
      <w:r w:rsidR="00F73A4C" w:rsidRPr="00643A43">
        <w:t xml:space="preserve"> </w:t>
      </w:r>
      <w:r w:rsidR="0081249E" w:rsidRPr="00643A43">
        <w:t>we</w:t>
      </w:r>
      <w:r w:rsidR="00F73A4C" w:rsidRPr="00643A43">
        <w:t xml:space="preserve"> </w:t>
      </w:r>
      <w:r w:rsidR="0081249E" w:rsidRPr="00643A43">
        <w:t>include</w:t>
      </w:r>
      <w:r w:rsidR="00F73A4C" w:rsidRPr="00643A43">
        <w:t xml:space="preserve"> </w:t>
      </w:r>
      <w:r w:rsidR="0081249E" w:rsidRPr="00643A43">
        <w:t>a</w:t>
      </w:r>
      <w:r w:rsidR="00F73A4C" w:rsidRPr="00643A43">
        <w:t xml:space="preserve"> </w:t>
      </w:r>
      <w:r w:rsidR="0081249E" w:rsidRPr="00643A43">
        <w:t>range</w:t>
      </w:r>
      <w:r w:rsidR="00F73A4C" w:rsidRPr="00643A43">
        <w:t xml:space="preserve"> </w:t>
      </w:r>
      <w:r w:rsidR="0081249E" w:rsidRPr="00643A43">
        <w:t>of</w:t>
      </w:r>
      <w:r w:rsidR="00F73A4C" w:rsidRPr="00643A43">
        <w:t xml:space="preserve"> </w:t>
      </w:r>
      <w:r w:rsidR="0081249E" w:rsidRPr="00643A43">
        <w:t>control</w:t>
      </w:r>
      <w:r w:rsidR="00F73A4C" w:rsidRPr="00643A43">
        <w:t xml:space="preserve"> </w:t>
      </w:r>
      <w:r w:rsidR="0081249E" w:rsidRPr="00643A43">
        <w:t>Here,</w:t>
      </w:r>
      <w:r w:rsidR="00F73A4C" w:rsidRPr="00643A43">
        <w:t xml:space="preserve"> </w:t>
      </w:r>
      <w:r w:rsidR="0081249E" w:rsidRPr="00643A43">
        <w:t>the</w:t>
      </w:r>
      <w:r w:rsidR="00F73A4C" w:rsidRPr="00643A43">
        <w:t xml:space="preserve"> </w:t>
      </w:r>
      <w:r w:rsidR="0081249E" w:rsidRPr="00643A43">
        <w:t>primary</w:t>
      </w:r>
      <w:r w:rsidR="00F73A4C" w:rsidRPr="00643A43">
        <w:t xml:space="preserve"> </w:t>
      </w:r>
      <w:r w:rsidR="0081249E" w:rsidRPr="00643A43">
        <w:t>outcome</w:t>
      </w:r>
      <w:r w:rsidR="00F73A4C" w:rsidRPr="00643A43">
        <w:t xml:space="preserve"> </w:t>
      </w:r>
      <w:r w:rsidR="0081249E" w:rsidRPr="00643A43">
        <w:t>variable</w:t>
      </w:r>
      <w:r w:rsidR="00F73A4C" w:rsidRPr="00643A43">
        <w:t xml:space="preserve"> </w:t>
      </w:r>
      <w:r w:rsidR="0081249E" w:rsidRPr="00643A43">
        <w:t>is</w:t>
      </w:r>
      <w:r w:rsidR="00F73A4C" w:rsidRPr="00643A43">
        <w:t xml:space="preserve"> </w:t>
      </w:r>
      <w:r w:rsidR="0081249E" w:rsidRPr="00643A43">
        <w:t>the</w:t>
      </w:r>
      <w:r w:rsidR="00F73A4C" w:rsidRPr="00643A43">
        <w:t xml:space="preserve"> </w:t>
      </w:r>
      <w:r w:rsidR="0081249E" w:rsidRPr="00643A43">
        <w:t>self-rating</w:t>
      </w:r>
      <w:r w:rsidR="00F73A4C" w:rsidRPr="00643A43">
        <w:t xml:space="preserve"> </w:t>
      </w:r>
      <m:oMath>
        <m:sSub>
          <m:sSubPr>
            <m:ctrlPr>
              <w:rPr>
                <w:rFonts w:ascii="Cambria Math" w:hAnsi="Cambria Math"/>
                <w:i/>
              </w:rPr>
            </m:ctrlPr>
          </m:sSubPr>
          <m:e>
            <m:r>
              <m:rPr>
                <m:scr m:val="script"/>
              </m:rPr>
              <w:rPr>
                <w:rFonts w:ascii="Cambria Math" w:hAnsi="Cambria Math"/>
              </w:rPr>
              <m:t>Y</m:t>
            </m:r>
          </m:e>
          <m:sub>
            <m:r>
              <w:rPr>
                <w:rFonts w:ascii="Cambria Math" w:hAnsi="Cambria Math"/>
              </w:rPr>
              <m:t>a</m:t>
            </m:r>
          </m:sub>
        </m:sSub>
      </m:oMath>
      <w:r w:rsidR="00F73A4C" w:rsidRPr="00643A43">
        <w:rPr>
          <w:i/>
        </w:rPr>
        <w:t xml:space="preserve"> </w:t>
      </w:r>
      <w:r w:rsidR="0081249E" w:rsidRPr="00643A43">
        <w:t>of</w:t>
      </w:r>
      <w:r w:rsidR="00F73A4C" w:rsidRPr="00643A43">
        <w:t xml:space="preserve"> </w:t>
      </w:r>
      <w:r w:rsidR="0081249E" w:rsidRPr="00643A43">
        <w:t>actor</w:t>
      </w:r>
      <w:r w:rsidR="00F73A4C" w:rsidRPr="00643A43">
        <w:t xml:space="preserve"> </w:t>
      </w:r>
      <w:r w:rsidR="0081249E" w:rsidRPr="00643A43">
        <w:t>a</w:t>
      </w:r>
      <w:r w:rsidR="00F73A4C" w:rsidRPr="00643A43">
        <w:t xml:space="preserve"> </w:t>
      </w:r>
      <w:r w:rsidR="0081249E" w:rsidRPr="00643A43">
        <w:t>which</w:t>
      </w:r>
      <w:r w:rsidR="00F73A4C" w:rsidRPr="00643A43">
        <w:t xml:space="preserve"> </w:t>
      </w:r>
      <w:r w:rsidR="0081249E" w:rsidRPr="00643A43">
        <w:t>is</w:t>
      </w:r>
      <w:r w:rsidR="00F73A4C" w:rsidRPr="00643A43">
        <w:t xml:space="preserve"> </w:t>
      </w:r>
      <w:r w:rsidR="0081249E" w:rsidRPr="00643A43">
        <w:t>regressed</w:t>
      </w:r>
      <w:r w:rsidR="00F73A4C" w:rsidRPr="00643A43">
        <w:t xml:space="preserve"> </w:t>
      </w:r>
      <w:r w:rsidR="0081249E" w:rsidRPr="00643A43">
        <w:t>on</w:t>
      </w:r>
      <w:r w:rsidR="00F73A4C" w:rsidRPr="00643A43">
        <w:t xml:space="preserve"> </w:t>
      </w:r>
      <w:r w:rsidR="0081249E" w:rsidRPr="00643A43">
        <w:t>the</w:t>
      </w:r>
      <w:r w:rsidR="00F73A4C" w:rsidRPr="00643A43">
        <w:t xml:space="preserve"> </w:t>
      </w:r>
      <w:r w:rsidR="0081249E" w:rsidRPr="00643A43">
        <w:t>sex</w:t>
      </w:r>
      <w:r w:rsidR="00F73A4C" w:rsidRPr="00643A43">
        <w:t xml:space="preserve"> </w:t>
      </w:r>
      <w:r w:rsidR="0081249E" w:rsidRPr="00643A43">
        <w:t>of</w:t>
      </w:r>
      <w:r w:rsidR="00F73A4C" w:rsidRPr="00643A43">
        <w:t xml:space="preserve"> </w:t>
      </w:r>
      <w:r w:rsidR="0081249E" w:rsidRPr="00643A43">
        <w:t>variables</w:t>
      </w:r>
      <w:r w:rsidR="00F73A4C" w:rsidRPr="00643A43">
        <w:t xml:space="preserve"> </w:t>
      </w:r>
      <m:oMath>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X</m:t>
                </m:r>
              </m:e>
              <m:sub>
                <m:r>
                  <m:rPr>
                    <m:scr m:val="script"/>
                  </m:rPr>
                  <w:rPr>
                    <w:rFonts w:ascii="Cambria Math" w:hAnsi="Cambria Math"/>
                    <w:sz w:val="24"/>
                    <w:szCs w:val="24"/>
                  </w:rPr>
                  <m:t>a</m:t>
                </m:r>
              </m:sub>
            </m:sSub>
          </m:e>
        </m:d>
      </m:oMath>
      <w:r w:rsidR="0081249E" w:rsidRPr="00643A43">
        <w:t>,</w:t>
      </w:r>
      <w:r w:rsidR="00F73A4C" w:rsidRPr="00643A43">
        <w:t xml:space="preserve"> </w:t>
      </w:r>
      <w:r w:rsidR="0081249E" w:rsidRPr="00643A43">
        <w:t>including</w:t>
      </w:r>
      <w:r w:rsidR="00F73A4C" w:rsidRPr="00643A43">
        <w:t xml:space="preserve"> </w:t>
      </w:r>
      <w:r w:rsidR="0081249E" w:rsidRPr="00643A43">
        <w:t>fixed</w:t>
      </w:r>
      <w:r w:rsidR="00F73A4C" w:rsidRPr="00643A43">
        <w:t xml:space="preserve"> </w:t>
      </w:r>
      <w:r w:rsidR="0081249E" w:rsidRPr="00643A43">
        <w:t>effects</w:t>
      </w:r>
      <w:r w:rsidR="00F73A4C" w:rsidRPr="00643A43">
        <w:t xml:space="preserve"> </w:t>
      </w:r>
      <w:r w:rsidR="0081249E" w:rsidRPr="00643A43">
        <w:t>for</w:t>
      </w:r>
      <w:r w:rsidR="00F73A4C" w:rsidRPr="00643A43">
        <w:t xml:space="preserve"> </w:t>
      </w:r>
      <w:r w:rsidR="0081249E" w:rsidRPr="00643A43">
        <w:t>the</w:t>
      </w:r>
      <w:r w:rsidR="00F73A4C" w:rsidRPr="00643A43">
        <w:t xml:space="preserve"> </w:t>
      </w:r>
      <w:r w:rsidR="0081249E" w:rsidRPr="00643A43">
        <w:t>type</w:t>
      </w:r>
      <w:r w:rsidR="00F73A4C" w:rsidRPr="00643A43">
        <w:t xml:space="preserve"> </w:t>
      </w:r>
      <w:r w:rsidR="0081249E" w:rsidRPr="00643A43">
        <w:t>of</w:t>
      </w:r>
      <w:r w:rsidR="00F73A4C" w:rsidRPr="00643A43">
        <w:t xml:space="preserve"> </w:t>
      </w:r>
      <w:r w:rsidR="0081249E" w:rsidRPr="00643A43">
        <w:t>actor</w:t>
      </w:r>
      <w:r w:rsidR="00F73A4C" w:rsidRPr="00643A43">
        <w:t xml:space="preserve"> </w:t>
      </w:r>
      <w:r w:rsidR="0081249E" w:rsidRPr="00643A43">
        <w:t>(dealer,</w:t>
      </w:r>
      <w:r w:rsidR="00F73A4C" w:rsidRPr="00643A43">
        <w:t xml:space="preserve"> </w:t>
      </w:r>
      <w:r w:rsidR="0081249E" w:rsidRPr="00643A43">
        <w:t>trader</w:t>
      </w:r>
      <w:r w:rsidR="00F73A4C" w:rsidRPr="00643A43">
        <w:t xml:space="preserve"> </w:t>
      </w:r>
      <w:r w:rsidR="0081249E" w:rsidRPr="00643A43">
        <w:t>or</w:t>
      </w:r>
      <w:r w:rsidR="00F73A4C" w:rsidRPr="00643A43">
        <w:t xml:space="preserve"> </w:t>
      </w:r>
      <w:r w:rsidR="0081249E" w:rsidRPr="00643A43">
        <w:t>processor).</w:t>
      </w:r>
      <w:r w:rsidR="00F73A4C" w:rsidRPr="00643A43">
        <w:t xml:space="preserve"> </w:t>
      </w:r>
      <w:r w:rsidR="0081249E" w:rsidRPr="00643A43">
        <w:t>The</w:t>
      </w:r>
      <w:r w:rsidR="00F73A4C" w:rsidRPr="00643A43">
        <w:t xml:space="preserve"> </w:t>
      </w:r>
      <w:r w:rsidR="0081249E" w:rsidRPr="00643A43">
        <w:t>error</w:t>
      </w:r>
      <w:r w:rsidR="00F73A4C" w:rsidRPr="00643A43">
        <w:t xml:space="preserve"> </w:t>
      </w:r>
      <w:r w:rsidR="0081249E" w:rsidRPr="00643A43">
        <w:t>term</w:t>
      </w:r>
      <w:r w:rsidR="00F73A4C" w:rsidRPr="00643A43">
        <w:t xml:space="preserve"> </w:t>
      </w:r>
      <w:r w:rsidR="0081249E" w:rsidRPr="00643A43">
        <w:t>in</w:t>
      </w:r>
      <w:r w:rsidR="00F73A4C" w:rsidRPr="00643A43">
        <w:t xml:space="preserve"> </w:t>
      </w:r>
      <w:r w:rsidR="0081249E" w:rsidRPr="00643A43">
        <w:t>this</w:t>
      </w:r>
      <w:r w:rsidR="00F73A4C" w:rsidRPr="00643A43">
        <w:t xml:space="preserve"> </w:t>
      </w:r>
      <w:r w:rsidR="0081249E" w:rsidRPr="00643A43">
        <w:t>model</w:t>
      </w:r>
      <w:r w:rsidR="00F73A4C" w:rsidRPr="00643A43">
        <w:t xml:space="preserve"> </w:t>
      </w:r>
      <w:r w:rsidR="0081249E" w:rsidRPr="00643A43">
        <w:t>is</w:t>
      </w:r>
      <w:r w:rsidR="00F73A4C" w:rsidRPr="00643A43">
        <w:t xml:space="preserve"> </w:t>
      </w:r>
      <m:oMath>
        <m:sSub>
          <m:sSubPr>
            <m:ctrlPr>
              <w:rPr>
                <w:rFonts w:ascii="Cambria Math" w:hAnsi="Cambria Math"/>
                <w:i/>
                <w:sz w:val="24"/>
                <w:szCs w:val="24"/>
              </w:rPr>
            </m:ctrlPr>
          </m:sSubPr>
          <m:e>
            <m:r>
              <w:rPr>
                <w:rFonts w:ascii="Cambria Math" w:hAnsi="Cambria Math"/>
                <w:sz w:val="24"/>
                <w:szCs w:val="24"/>
              </w:rPr>
              <m:t>ε</m:t>
            </m:r>
          </m:e>
          <m:sub>
            <m:r>
              <m:rPr>
                <m:scr m:val="script"/>
              </m:rPr>
              <w:rPr>
                <w:rFonts w:ascii="Cambria Math" w:hAnsi="Cambria Math"/>
                <w:sz w:val="24"/>
                <w:szCs w:val="24"/>
              </w:rPr>
              <m:t>a</m:t>
            </m:r>
          </m:sub>
        </m:sSub>
      </m:oMath>
      <w:r w:rsidR="0081249E" w:rsidRPr="00643A43">
        <w:t>.</w:t>
      </w:r>
    </w:p>
    <w:p w14:paraId="640D8138" w14:textId="59AB9DB0" w:rsidR="005139B5" w:rsidRPr="00643A43" w:rsidRDefault="0081249E" w:rsidP="00643A43">
      <w:pPr>
        <w:pStyle w:val="1PP"/>
        <w:jc w:val="both"/>
      </w:pPr>
      <w:r w:rsidRPr="00643A43">
        <w:t>As</w:t>
      </w:r>
      <w:r w:rsidR="00F73A4C" w:rsidRPr="00643A43">
        <w:t xml:space="preserve"> </w:t>
      </w:r>
      <w:r w:rsidRPr="00643A43">
        <w:t>we</w:t>
      </w:r>
      <w:r w:rsidR="00F73A4C" w:rsidRPr="00643A43">
        <w:t xml:space="preserve"> </w:t>
      </w:r>
      <w:r w:rsidRPr="00643A43">
        <w:t>rely</w:t>
      </w:r>
      <w:r w:rsidR="00F73A4C" w:rsidRPr="00643A43">
        <w:t xml:space="preserve"> </w:t>
      </w:r>
      <w:r w:rsidRPr="00643A43">
        <w:t>on</w:t>
      </w:r>
      <w:r w:rsidR="00F73A4C" w:rsidRPr="00643A43">
        <w:t xml:space="preserve"> </w:t>
      </w:r>
      <w:r w:rsidRPr="00643A43">
        <w:t>observational</w:t>
      </w:r>
      <w:r w:rsidR="00F73A4C" w:rsidRPr="00643A43">
        <w:t xml:space="preserve"> </w:t>
      </w:r>
      <w:r w:rsidRPr="00643A43">
        <w:t>data,</w:t>
      </w:r>
      <w:r w:rsidR="00F73A4C" w:rsidRPr="00643A43">
        <w:t xml:space="preserve"> </w:t>
      </w:r>
      <w:r w:rsidRPr="00643A43">
        <w:t>we</w:t>
      </w:r>
      <w:r w:rsidR="00F73A4C" w:rsidRPr="00643A43">
        <w:t xml:space="preserve"> </w:t>
      </w:r>
      <w:r w:rsidRPr="00643A43">
        <w:t>control</w:t>
      </w:r>
      <w:r w:rsidR="00F73A4C" w:rsidRPr="00643A43">
        <w:t xml:space="preserve"> </w:t>
      </w:r>
      <w:r w:rsidRPr="00643A43">
        <w:t>for</w:t>
      </w:r>
      <w:r w:rsidR="00F73A4C" w:rsidRPr="00643A43">
        <w:t xml:space="preserve"> </w:t>
      </w:r>
      <w:r w:rsidRPr="00643A43">
        <w:t>confounding</w:t>
      </w:r>
      <w:r w:rsidR="00F73A4C" w:rsidRPr="00643A43">
        <w:t xml:space="preserve"> </w:t>
      </w:r>
      <w:r w:rsidRPr="00643A43">
        <w:t>bias</w:t>
      </w:r>
      <w:r w:rsidR="00F73A4C" w:rsidRPr="00643A43">
        <w:t xml:space="preserve"> </w:t>
      </w:r>
      <w:r w:rsidRPr="00643A43">
        <w:t>through</w:t>
      </w:r>
      <w:r w:rsidR="00F73A4C" w:rsidRPr="00643A43">
        <w:t xml:space="preserve"> </w:t>
      </w:r>
      <w:r w:rsidRPr="00643A43">
        <w:t>the</w:t>
      </w:r>
      <w:r w:rsidR="00F73A4C" w:rsidRPr="00643A43">
        <w:t xml:space="preserve"> </w:t>
      </w:r>
      <w:r w:rsidRPr="00643A43">
        <w:t>inclusion</w:t>
      </w:r>
      <w:r w:rsidR="00F73A4C" w:rsidRPr="00643A43">
        <w:t xml:space="preserve"> </w:t>
      </w:r>
      <w:r w:rsidRPr="00643A43">
        <w:t>of</w:t>
      </w:r>
      <w:r w:rsidR="00F73A4C" w:rsidRPr="00643A43">
        <w:t xml:space="preserve"> </w:t>
      </w:r>
      <w:r w:rsidRPr="00643A43">
        <w:t>exogenous</w:t>
      </w:r>
      <w:r w:rsidR="00F73A4C" w:rsidRPr="00643A43">
        <w:t xml:space="preserve"> </w:t>
      </w:r>
      <w:r w:rsidRPr="00643A43">
        <w:t>control</w:t>
      </w:r>
      <w:r w:rsidR="00F73A4C" w:rsidRPr="00643A43">
        <w:t xml:space="preserve"> </w:t>
      </w:r>
      <w:r w:rsidRPr="00643A43">
        <w:t>variables.</w:t>
      </w:r>
      <w:r w:rsidR="00F73A4C" w:rsidRPr="00643A43">
        <w:t xml:space="preserve"> </w:t>
      </w:r>
      <w:r w:rsidRPr="00643A43">
        <w:t>Men</w:t>
      </w:r>
      <w:r w:rsidR="00F73A4C" w:rsidRPr="00643A43">
        <w:t xml:space="preserve"> </w:t>
      </w:r>
      <w:r w:rsidRPr="00643A43">
        <w:t>are</w:t>
      </w:r>
      <w:r w:rsidR="00F73A4C" w:rsidRPr="00643A43">
        <w:t xml:space="preserve"> </w:t>
      </w:r>
      <w:r w:rsidRPr="00643A43">
        <w:t>likely</w:t>
      </w:r>
      <w:r w:rsidR="00F73A4C" w:rsidRPr="00643A43">
        <w:t xml:space="preserve"> </w:t>
      </w:r>
      <w:r w:rsidRPr="00643A43">
        <w:t>to</w:t>
      </w:r>
      <w:r w:rsidR="00F73A4C" w:rsidRPr="00643A43">
        <w:t xml:space="preserve"> </w:t>
      </w:r>
      <w:r w:rsidRPr="00643A43">
        <w:t>be</w:t>
      </w:r>
      <w:r w:rsidR="00F73A4C" w:rsidRPr="00643A43">
        <w:t xml:space="preserve"> </w:t>
      </w:r>
      <w:r w:rsidRPr="00643A43">
        <w:t>better</w:t>
      </w:r>
      <w:r w:rsidR="00F73A4C" w:rsidRPr="00643A43">
        <w:t xml:space="preserve"> </w:t>
      </w:r>
      <w:r w:rsidRPr="00643A43">
        <w:t>educated</w:t>
      </w:r>
      <w:r w:rsidR="00F73A4C" w:rsidRPr="00643A43">
        <w:t xml:space="preserve"> </w:t>
      </w:r>
      <w:r w:rsidRPr="00643A43">
        <w:t>than</w:t>
      </w:r>
      <w:r w:rsidR="00F73A4C" w:rsidRPr="00643A43">
        <w:t xml:space="preserve"> </w:t>
      </w:r>
      <w:r w:rsidRPr="00643A43">
        <w:t>women.</w:t>
      </w:r>
      <w:r w:rsidR="00F73A4C" w:rsidRPr="00643A43">
        <w:t xml:space="preserve"> </w:t>
      </w:r>
      <w:r w:rsidRPr="00643A43">
        <w:t>Better</w:t>
      </w:r>
      <w:r w:rsidR="00F73A4C" w:rsidRPr="00643A43">
        <w:t xml:space="preserve"> </w:t>
      </w:r>
      <w:r w:rsidRPr="00643A43">
        <w:t>levels</w:t>
      </w:r>
      <w:r w:rsidR="00F73A4C" w:rsidRPr="00643A43">
        <w:t xml:space="preserve"> </w:t>
      </w:r>
      <w:r w:rsidRPr="00643A43">
        <w:t>of</w:t>
      </w:r>
      <w:r w:rsidR="00F73A4C" w:rsidRPr="00643A43">
        <w:t xml:space="preserve"> </w:t>
      </w:r>
      <w:r w:rsidRPr="00643A43">
        <w:t>education</w:t>
      </w:r>
      <w:r w:rsidR="00F73A4C" w:rsidRPr="00643A43">
        <w:t xml:space="preserve"> </w:t>
      </w:r>
      <w:r w:rsidRPr="00643A43">
        <w:t>and</w:t>
      </w:r>
      <w:r w:rsidR="00F73A4C" w:rsidRPr="00643A43">
        <w:t xml:space="preserve"> </w:t>
      </w:r>
      <w:r w:rsidRPr="00643A43">
        <w:t>knowledge</w:t>
      </w:r>
      <w:r w:rsidR="00F73A4C" w:rsidRPr="00643A43">
        <w:t xml:space="preserve"> </w:t>
      </w:r>
      <w:r w:rsidRPr="00643A43">
        <w:t>will</w:t>
      </w:r>
      <w:r w:rsidR="00F73A4C" w:rsidRPr="00643A43">
        <w:t xml:space="preserve"> </w:t>
      </w:r>
      <w:r w:rsidRPr="00643A43">
        <w:t>probably</w:t>
      </w:r>
      <w:r w:rsidR="00F73A4C" w:rsidRPr="00643A43">
        <w:t xml:space="preserve"> </w:t>
      </w:r>
      <w:r w:rsidRPr="00643A43">
        <w:t>mean</w:t>
      </w:r>
      <w:r w:rsidR="00F73A4C" w:rsidRPr="00643A43">
        <w:t xml:space="preserve"> </w:t>
      </w:r>
      <w:r w:rsidRPr="00643A43">
        <w:t>that</w:t>
      </w:r>
      <w:r w:rsidR="00F73A4C" w:rsidRPr="00643A43">
        <w:t xml:space="preserve"> </w:t>
      </w:r>
      <w:r w:rsidRPr="00643A43">
        <w:t>farmers</w:t>
      </w:r>
      <w:r w:rsidR="00F73A4C" w:rsidRPr="00643A43">
        <w:t xml:space="preserve"> </w:t>
      </w:r>
      <w:r w:rsidRPr="00643A43">
        <w:t>have</w:t>
      </w:r>
      <w:r w:rsidR="00F73A4C" w:rsidRPr="00643A43">
        <w:t xml:space="preserve"> </w:t>
      </w:r>
      <w:r w:rsidRPr="00643A43">
        <w:t>a</w:t>
      </w:r>
      <w:r w:rsidR="00F73A4C" w:rsidRPr="00643A43">
        <w:t xml:space="preserve"> </w:t>
      </w:r>
      <w:r w:rsidRPr="00643A43">
        <w:t>better</w:t>
      </w:r>
      <w:r w:rsidR="00F73A4C" w:rsidRPr="00643A43">
        <w:t xml:space="preserve"> </w:t>
      </w:r>
      <w:r w:rsidRPr="00643A43">
        <w:t>understanding</w:t>
      </w:r>
      <w:r w:rsidR="00F73A4C" w:rsidRPr="00643A43">
        <w:t xml:space="preserve"> </w:t>
      </w:r>
      <w:r w:rsidRPr="00643A43">
        <w:t>of</w:t>
      </w:r>
      <w:r w:rsidR="00F73A4C" w:rsidRPr="00643A43">
        <w:t xml:space="preserve"> </w:t>
      </w:r>
      <w:r w:rsidRPr="00643A43">
        <w:t>what</w:t>
      </w:r>
      <w:r w:rsidR="00F73A4C" w:rsidRPr="00643A43">
        <w:t xml:space="preserve"> </w:t>
      </w:r>
      <w:r w:rsidRPr="00643A43">
        <w:t>to</w:t>
      </w:r>
      <w:r w:rsidR="00F73A4C" w:rsidRPr="00643A43">
        <w:t xml:space="preserve"> </w:t>
      </w:r>
      <w:r w:rsidRPr="00643A43">
        <w:t>expect</w:t>
      </w:r>
      <w:r w:rsidR="00F73A4C" w:rsidRPr="00643A43">
        <w:t xml:space="preserve"> </w:t>
      </w:r>
      <w:r w:rsidRPr="00643A43">
        <w:t>from</w:t>
      </w:r>
      <w:r w:rsidR="00F73A4C" w:rsidRPr="00643A43">
        <w:t xml:space="preserve"> </w:t>
      </w:r>
      <w:r w:rsidRPr="00643A43">
        <w:t>service</w:t>
      </w:r>
      <w:r w:rsidR="00F73A4C" w:rsidRPr="00643A43">
        <w:t xml:space="preserve"> </w:t>
      </w:r>
      <w:r w:rsidRPr="00643A43">
        <w:t>and</w:t>
      </w:r>
      <w:r w:rsidR="00F73A4C" w:rsidRPr="00643A43">
        <w:t xml:space="preserve"> </w:t>
      </w:r>
      <w:r w:rsidRPr="00643A43">
        <w:t>input</w:t>
      </w:r>
      <w:r w:rsidR="00F73A4C" w:rsidRPr="00643A43">
        <w:t xml:space="preserve"> </w:t>
      </w:r>
      <w:r w:rsidRPr="00643A43">
        <w:t>providers,</w:t>
      </w:r>
      <w:r w:rsidR="00F73A4C" w:rsidRPr="00643A43">
        <w:t xml:space="preserve"> </w:t>
      </w:r>
      <w:r w:rsidRPr="00643A43">
        <w:t>and</w:t>
      </w:r>
      <w:r w:rsidR="00F73A4C" w:rsidRPr="00643A43">
        <w:t xml:space="preserve"> </w:t>
      </w:r>
      <w:r w:rsidRPr="00643A43">
        <w:t>so,</w:t>
      </w:r>
      <w:r w:rsidR="00F73A4C" w:rsidRPr="00643A43">
        <w:t xml:space="preserve"> </w:t>
      </w:r>
      <w:r w:rsidRPr="00643A43">
        <w:t>may</w:t>
      </w:r>
      <w:r w:rsidR="00F73A4C" w:rsidRPr="00643A43">
        <w:t xml:space="preserve"> </w:t>
      </w:r>
      <w:r w:rsidRPr="00643A43">
        <w:t>rate</w:t>
      </w:r>
      <w:r w:rsidR="00F73A4C" w:rsidRPr="00643A43">
        <w:t xml:space="preserve"> </w:t>
      </w:r>
      <w:r w:rsidRPr="00643A43">
        <w:t>more</w:t>
      </w:r>
      <w:r w:rsidR="00F73A4C" w:rsidRPr="00643A43">
        <w:t xml:space="preserve"> </w:t>
      </w:r>
      <w:r w:rsidRPr="00643A43">
        <w:t>or</w:t>
      </w:r>
      <w:r w:rsidR="00F73A4C" w:rsidRPr="00643A43">
        <w:t xml:space="preserve"> </w:t>
      </w:r>
      <w:r w:rsidRPr="00643A43">
        <w:t>less</w:t>
      </w:r>
      <w:r w:rsidR="00F73A4C" w:rsidRPr="00643A43">
        <w:t xml:space="preserve"> </w:t>
      </w:r>
      <w:proofErr w:type="spellStart"/>
      <w:r w:rsidRPr="00643A43">
        <w:t>favourably</w:t>
      </w:r>
      <w:proofErr w:type="spellEnd"/>
      <w:r w:rsidRPr="00643A43">
        <w:t>,</w:t>
      </w:r>
      <w:r w:rsidR="00F73A4C" w:rsidRPr="00643A43">
        <w:t xml:space="preserve"> </w:t>
      </w:r>
      <w:r w:rsidRPr="00643A43">
        <w:t>as</w:t>
      </w:r>
      <w:r w:rsidR="00F73A4C" w:rsidRPr="00643A43">
        <w:t xml:space="preserve"> </w:t>
      </w:r>
      <w:r w:rsidRPr="00643A43">
        <w:t>scores</w:t>
      </w:r>
      <w:r w:rsidR="00F73A4C" w:rsidRPr="00643A43">
        <w:t xml:space="preserve"> </w:t>
      </w:r>
      <w:r w:rsidRPr="00643A43">
        <w:t>given</w:t>
      </w:r>
      <w:r w:rsidR="00F73A4C" w:rsidRPr="00643A43">
        <w:t xml:space="preserve"> </w:t>
      </w:r>
      <w:r w:rsidRPr="00643A43">
        <w:t>will</w:t>
      </w:r>
      <w:r w:rsidR="00F73A4C" w:rsidRPr="00643A43">
        <w:t xml:space="preserve"> </w:t>
      </w:r>
      <w:r w:rsidRPr="00643A43">
        <w:t>be</w:t>
      </w:r>
      <w:r w:rsidR="00F73A4C" w:rsidRPr="00643A43">
        <w:t xml:space="preserve"> </w:t>
      </w:r>
      <w:r w:rsidRPr="00643A43">
        <w:t>better</w:t>
      </w:r>
      <w:r w:rsidR="00F73A4C" w:rsidRPr="00643A43">
        <w:t xml:space="preserve"> </w:t>
      </w:r>
      <w:r w:rsidRPr="00643A43">
        <w:t>informed.</w:t>
      </w:r>
      <w:r w:rsidR="00F73A4C" w:rsidRPr="00643A43">
        <w:t xml:space="preserve"> </w:t>
      </w:r>
      <w:r w:rsidRPr="00643A43">
        <w:t>One</w:t>
      </w:r>
      <w:r w:rsidR="00F73A4C" w:rsidRPr="00643A43">
        <w:t xml:space="preserve"> </w:t>
      </w:r>
      <w:r w:rsidRPr="00643A43">
        <w:t>has</w:t>
      </w:r>
      <w:r w:rsidR="00F73A4C" w:rsidRPr="00643A43">
        <w:t xml:space="preserve"> </w:t>
      </w:r>
      <w:r w:rsidRPr="00643A43">
        <w:t>to</w:t>
      </w:r>
      <w:r w:rsidR="00F73A4C" w:rsidRPr="00643A43">
        <w:t xml:space="preserve"> </w:t>
      </w:r>
      <w:r w:rsidRPr="00643A43">
        <w:t>control</w:t>
      </w:r>
      <w:r w:rsidR="00F73A4C" w:rsidRPr="00643A43">
        <w:t xml:space="preserve"> </w:t>
      </w:r>
      <w:r w:rsidRPr="00643A43">
        <w:t>for</w:t>
      </w:r>
      <w:r w:rsidR="00F73A4C" w:rsidRPr="00643A43">
        <w:t xml:space="preserve"> </w:t>
      </w:r>
      <w:r w:rsidRPr="00643A43">
        <w:t>this</w:t>
      </w:r>
      <w:r w:rsidR="00F73A4C" w:rsidRPr="00643A43">
        <w:t xml:space="preserve"> </w:t>
      </w:r>
      <w:r w:rsidRPr="00643A43">
        <w:t>impact</w:t>
      </w:r>
      <w:r w:rsidR="00F73A4C" w:rsidRPr="00643A43">
        <w:t xml:space="preserve"> </w:t>
      </w:r>
      <w:r w:rsidRPr="00643A43">
        <w:t>pathway,</w:t>
      </w:r>
      <w:r w:rsidR="00F73A4C" w:rsidRPr="00643A43">
        <w:t xml:space="preserve"> </w:t>
      </w:r>
      <w:r w:rsidRPr="00643A43">
        <w:t>as</w:t>
      </w:r>
      <w:r w:rsidR="00F73A4C" w:rsidRPr="00643A43">
        <w:t xml:space="preserve"> </w:t>
      </w:r>
      <w:r w:rsidRPr="00643A43">
        <w:t>otherwise</w:t>
      </w:r>
      <w:r w:rsidR="00F73A4C" w:rsidRPr="00643A43">
        <w:t xml:space="preserve"> </w:t>
      </w:r>
      <w:r w:rsidRPr="00643A43">
        <w:t>the</w:t>
      </w:r>
      <w:r w:rsidR="00F73A4C" w:rsidRPr="00643A43">
        <w:t xml:space="preserve"> </w:t>
      </w:r>
      <w:r w:rsidRPr="00643A43">
        <w:t>gender</w:t>
      </w:r>
      <w:r w:rsidR="00F73A4C" w:rsidRPr="00643A43">
        <w:t xml:space="preserve"> </w:t>
      </w:r>
      <w:r w:rsidRPr="00643A43">
        <w:t>and</w:t>
      </w:r>
      <w:r w:rsidR="00F73A4C" w:rsidRPr="00643A43">
        <w:t xml:space="preserve"> </w:t>
      </w:r>
      <w:r w:rsidRPr="00643A43">
        <w:t>education</w:t>
      </w:r>
      <w:r w:rsidR="00F73A4C" w:rsidRPr="00643A43">
        <w:t xml:space="preserve"> </w:t>
      </w:r>
      <w:r w:rsidRPr="00643A43">
        <w:t>effects</w:t>
      </w:r>
      <w:r w:rsidR="00F73A4C" w:rsidRPr="00643A43">
        <w:t xml:space="preserve"> </w:t>
      </w:r>
      <w:r w:rsidRPr="00643A43">
        <w:t>will</w:t>
      </w:r>
      <w:r w:rsidR="00F73A4C" w:rsidRPr="00643A43">
        <w:t xml:space="preserve"> </w:t>
      </w:r>
      <w:r w:rsidRPr="00643A43">
        <w:t>be</w:t>
      </w:r>
      <w:r w:rsidR="00F73A4C" w:rsidRPr="00643A43">
        <w:t xml:space="preserve"> </w:t>
      </w:r>
      <w:r w:rsidRPr="00643A43">
        <w:t>conflated.</w:t>
      </w:r>
      <w:r w:rsidR="00F73A4C" w:rsidRPr="00643A43">
        <w:t xml:space="preserve"> </w:t>
      </w:r>
      <w:r w:rsidRPr="00643A43">
        <w:t>The</w:t>
      </w:r>
      <w:r w:rsidR="00F73A4C" w:rsidRPr="00643A43">
        <w:t xml:space="preserve"> </w:t>
      </w:r>
      <w:r w:rsidRPr="00643A43">
        <w:t>age</w:t>
      </w:r>
      <w:r w:rsidR="00F73A4C" w:rsidRPr="00643A43">
        <w:t xml:space="preserve"> </w:t>
      </w:r>
      <w:r w:rsidRPr="00643A43">
        <w:t>of</w:t>
      </w:r>
      <w:r w:rsidR="00F73A4C" w:rsidRPr="00643A43">
        <w:t xml:space="preserve"> </w:t>
      </w:r>
      <w:r w:rsidRPr="00643A43">
        <w:t>the</w:t>
      </w:r>
      <w:r w:rsidR="00F73A4C" w:rsidRPr="00643A43">
        <w:t xml:space="preserve"> </w:t>
      </w:r>
      <w:r w:rsidRPr="00643A43">
        <w:t>farmer</w:t>
      </w:r>
      <w:r w:rsidR="00F73A4C" w:rsidRPr="00643A43">
        <w:t xml:space="preserve"> </w:t>
      </w:r>
      <w:r w:rsidRPr="00643A43">
        <w:t>may</w:t>
      </w:r>
      <w:r w:rsidR="00F73A4C" w:rsidRPr="00643A43">
        <w:t xml:space="preserve"> </w:t>
      </w:r>
      <w:r w:rsidRPr="00643A43">
        <w:t>also</w:t>
      </w:r>
      <w:r w:rsidR="00F73A4C" w:rsidRPr="00643A43">
        <w:t xml:space="preserve"> </w:t>
      </w:r>
      <w:r w:rsidRPr="00643A43">
        <w:t>affect</w:t>
      </w:r>
      <w:r w:rsidR="00F73A4C" w:rsidRPr="00643A43">
        <w:t xml:space="preserve"> </w:t>
      </w:r>
      <w:r w:rsidRPr="00643A43">
        <w:t>ratings</w:t>
      </w:r>
      <w:r w:rsidR="00F73A4C" w:rsidRPr="00643A43">
        <w:t xml:space="preserve"> </w:t>
      </w:r>
      <w:r w:rsidRPr="00643A43">
        <w:t>in</w:t>
      </w:r>
      <w:r w:rsidR="00F73A4C" w:rsidRPr="00643A43">
        <w:t xml:space="preserve"> </w:t>
      </w:r>
      <w:r w:rsidRPr="00643A43">
        <w:t>some</w:t>
      </w:r>
      <w:r w:rsidR="00F73A4C" w:rsidRPr="00643A43">
        <w:t xml:space="preserve"> </w:t>
      </w:r>
      <w:r w:rsidRPr="00643A43">
        <w:t>way.</w:t>
      </w:r>
      <w:r w:rsidR="00F73A4C" w:rsidRPr="00643A43">
        <w:t xml:space="preserve"> </w:t>
      </w:r>
      <w:r w:rsidRPr="00643A43">
        <w:t>In</w:t>
      </w:r>
      <w:r w:rsidR="00F73A4C" w:rsidRPr="00643A43">
        <w:t xml:space="preserve"> </w:t>
      </w:r>
      <w:r w:rsidRPr="00643A43">
        <w:t>our</w:t>
      </w:r>
      <w:r w:rsidR="00F73A4C" w:rsidRPr="00643A43">
        <w:t xml:space="preserve"> </w:t>
      </w:r>
      <w:r w:rsidRPr="00643A43">
        <w:t>sample</w:t>
      </w:r>
      <w:r w:rsidR="00F73A4C" w:rsidRPr="00643A43">
        <w:t xml:space="preserve"> </w:t>
      </w:r>
      <w:r w:rsidRPr="00643A43">
        <w:t>of</w:t>
      </w:r>
      <w:r w:rsidR="00F73A4C" w:rsidRPr="00643A43">
        <w:t xml:space="preserve"> </w:t>
      </w:r>
      <w:r w:rsidRPr="00643A43">
        <w:t>farm</w:t>
      </w:r>
      <w:r w:rsidR="00F73A4C" w:rsidRPr="00643A43">
        <w:t xml:space="preserve"> </w:t>
      </w:r>
      <w:r w:rsidRPr="00643A43">
        <w:t>households,</w:t>
      </w:r>
      <w:r w:rsidR="00F73A4C" w:rsidRPr="00643A43">
        <w:t xml:space="preserve"> </w:t>
      </w:r>
      <w:r w:rsidRPr="00643A43">
        <w:t>women</w:t>
      </w:r>
      <w:r w:rsidR="00F73A4C" w:rsidRPr="00643A43">
        <w:t xml:space="preserve"> </w:t>
      </w:r>
      <w:r w:rsidRPr="00643A43">
        <w:t>are</w:t>
      </w:r>
      <w:r w:rsidR="00F73A4C" w:rsidRPr="00643A43">
        <w:t xml:space="preserve"> </w:t>
      </w:r>
      <w:r w:rsidRPr="00643A43">
        <w:t>likely</w:t>
      </w:r>
      <w:r w:rsidR="00F73A4C" w:rsidRPr="00643A43">
        <w:t xml:space="preserve"> </w:t>
      </w:r>
      <w:r w:rsidRPr="00643A43">
        <w:t>to</w:t>
      </w:r>
      <w:r w:rsidR="00F73A4C" w:rsidRPr="00643A43">
        <w:t xml:space="preserve"> </w:t>
      </w:r>
      <w:r w:rsidRPr="00643A43">
        <w:t>be</w:t>
      </w:r>
      <w:r w:rsidR="00F73A4C" w:rsidRPr="00643A43">
        <w:t xml:space="preserve"> </w:t>
      </w:r>
      <w:r w:rsidRPr="00643A43">
        <w:t>younger</w:t>
      </w:r>
      <w:r w:rsidR="00F73A4C" w:rsidRPr="00643A43">
        <w:t xml:space="preserve"> </w:t>
      </w:r>
      <w:r w:rsidRPr="00643A43">
        <w:t>than</w:t>
      </w:r>
      <w:r w:rsidR="00F73A4C" w:rsidRPr="00643A43">
        <w:t xml:space="preserve"> </w:t>
      </w:r>
      <w:r w:rsidRPr="00643A43">
        <w:t>men</w:t>
      </w:r>
      <w:r w:rsidR="00F73A4C" w:rsidRPr="00643A43">
        <w:t xml:space="preserve"> </w:t>
      </w:r>
      <w:r w:rsidRPr="00643A43">
        <w:t>(</w:t>
      </w:r>
      <w:hyperlink w:anchor="_bookmark40" w:history="1">
        <w:r w:rsidR="0037521C" w:rsidRPr="00643A43">
          <w:t>Jensen</w:t>
        </w:r>
        <w:r w:rsidR="00F73A4C" w:rsidRPr="00643A43">
          <w:t xml:space="preserve"> </w:t>
        </w:r>
        <w:r w:rsidR="0037521C" w:rsidRPr="00643A43">
          <w:t>&amp;</w:t>
        </w:r>
        <w:r w:rsidR="00F73A4C" w:rsidRPr="00643A43">
          <w:t xml:space="preserve"> </w:t>
        </w:r>
        <w:r w:rsidR="0037521C" w:rsidRPr="00643A43">
          <w:t>Thornton</w:t>
        </w:r>
      </w:hyperlink>
      <w:r w:rsidRPr="00643A43">
        <w:t>,</w:t>
      </w:r>
      <w:r w:rsidR="00F73A4C" w:rsidRPr="00643A43">
        <w:t xml:space="preserve"> </w:t>
      </w:r>
      <w:hyperlink w:anchor="_bookmark40" w:history="1">
        <w:r w:rsidRPr="00643A43">
          <w:t>2003</w:t>
        </w:r>
      </w:hyperlink>
      <w:r w:rsidRPr="00643A43">
        <w:t>),</w:t>
      </w:r>
      <w:r w:rsidR="00F73A4C" w:rsidRPr="00643A43">
        <w:t xml:space="preserve"> </w:t>
      </w:r>
      <w:r w:rsidRPr="00643A43">
        <w:t>so</w:t>
      </w:r>
      <w:r w:rsidR="00F73A4C" w:rsidRPr="00643A43">
        <w:t xml:space="preserve"> </w:t>
      </w:r>
      <w:r w:rsidRPr="00643A43">
        <w:t>age</w:t>
      </w:r>
      <w:r w:rsidR="00F73A4C" w:rsidRPr="00643A43">
        <w:t xml:space="preserve"> </w:t>
      </w:r>
      <w:r w:rsidRPr="00643A43">
        <w:t>effects</w:t>
      </w:r>
      <w:r w:rsidR="00F73A4C" w:rsidRPr="00643A43">
        <w:t xml:space="preserve"> </w:t>
      </w:r>
      <w:r w:rsidRPr="00643A43">
        <w:t>need</w:t>
      </w:r>
      <w:r w:rsidR="00F73A4C" w:rsidRPr="00643A43">
        <w:t xml:space="preserve"> </w:t>
      </w:r>
      <w:r w:rsidRPr="00643A43">
        <w:t>to</w:t>
      </w:r>
      <w:r w:rsidR="00F73A4C" w:rsidRPr="00643A43">
        <w:t xml:space="preserve"> </w:t>
      </w:r>
      <w:r w:rsidRPr="00643A43">
        <w:t>be</w:t>
      </w:r>
      <w:r w:rsidR="00F73A4C" w:rsidRPr="00643A43">
        <w:t xml:space="preserve"> </w:t>
      </w:r>
      <w:r w:rsidRPr="00643A43">
        <w:t>purged</w:t>
      </w:r>
      <w:r w:rsidR="00F73A4C" w:rsidRPr="00643A43">
        <w:t xml:space="preserve"> </w:t>
      </w:r>
      <w:r w:rsidRPr="00643A43">
        <w:t>from</w:t>
      </w:r>
      <w:r w:rsidR="00F73A4C" w:rsidRPr="00643A43">
        <w:t xml:space="preserve"> </w:t>
      </w:r>
      <w:r w:rsidRPr="00643A43">
        <w:t>the</w:t>
      </w:r>
      <w:r w:rsidR="00F73A4C" w:rsidRPr="00643A43">
        <w:t xml:space="preserve"> </w:t>
      </w:r>
      <w:r w:rsidRPr="00643A43">
        <w:t>model.</w:t>
      </w:r>
    </w:p>
    <w:p w14:paraId="75233D6C" w14:textId="38D976C6" w:rsidR="005139B5" w:rsidRPr="00643A43" w:rsidRDefault="0081249E" w:rsidP="00643A43">
      <w:pPr>
        <w:pStyle w:val="1PP"/>
        <w:jc w:val="both"/>
      </w:pPr>
      <w:r w:rsidRPr="00643A43">
        <w:t>Marital</w:t>
      </w:r>
      <w:r w:rsidR="00F73A4C" w:rsidRPr="00643A43">
        <w:t xml:space="preserve"> </w:t>
      </w:r>
      <w:r w:rsidRPr="00643A43">
        <w:t>status</w:t>
      </w:r>
      <w:r w:rsidR="00F73A4C" w:rsidRPr="00643A43">
        <w:t xml:space="preserve"> </w:t>
      </w:r>
      <w:r w:rsidRPr="00643A43">
        <w:t>of</w:t>
      </w:r>
      <w:r w:rsidR="00F73A4C" w:rsidRPr="00643A43">
        <w:t xml:space="preserve"> </w:t>
      </w:r>
      <w:r w:rsidRPr="00643A43">
        <w:t>the</w:t>
      </w:r>
      <w:r w:rsidR="00F73A4C" w:rsidRPr="00643A43">
        <w:t xml:space="preserve"> </w:t>
      </w:r>
      <w:r w:rsidRPr="00643A43">
        <w:t>person</w:t>
      </w:r>
      <w:r w:rsidR="00F73A4C" w:rsidRPr="00643A43">
        <w:t xml:space="preserve"> </w:t>
      </w:r>
      <w:r w:rsidRPr="00643A43">
        <w:t>interviewed</w:t>
      </w:r>
      <w:r w:rsidR="00F73A4C" w:rsidRPr="00643A43">
        <w:t xml:space="preserve"> </w:t>
      </w:r>
      <w:r w:rsidRPr="00643A43">
        <w:t>may</w:t>
      </w:r>
      <w:r w:rsidR="00F73A4C" w:rsidRPr="00643A43">
        <w:t xml:space="preserve"> </w:t>
      </w:r>
      <w:r w:rsidRPr="00643A43">
        <w:t>also</w:t>
      </w:r>
      <w:r w:rsidR="00F73A4C" w:rsidRPr="00643A43">
        <w:t xml:space="preserve"> </w:t>
      </w:r>
      <w:r w:rsidRPr="00643A43">
        <w:t>be</w:t>
      </w:r>
      <w:r w:rsidR="00F73A4C" w:rsidRPr="00643A43">
        <w:t xml:space="preserve"> </w:t>
      </w:r>
      <w:r w:rsidRPr="00643A43">
        <w:t>correlated</w:t>
      </w:r>
      <w:r w:rsidR="00F73A4C" w:rsidRPr="00643A43">
        <w:t xml:space="preserve"> </w:t>
      </w:r>
      <w:r w:rsidRPr="00643A43">
        <w:t>with</w:t>
      </w:r>
      <w:r w:rsidR="00F73A4C" w:rsidRPr="00643A43">
        <w:t xml:space="preserve"> </w:t>
      </w:r>
      <w:r w:rsidRPr="00643A43">
        <w:t>ratings.</w:t>
      </w:r>
      <w:r w:rsidR="00F73A4C" w:rsidRPr="00643A43">
        <w:t xml:space="preserve"> </w:t>
      </w:r>
      <w:r w:rsidRPr="00643A43">
        <w:t>It</w:t>
      </w:r>
      <w:r w:rsidR="00F73A4C" w:rsidRPr="00643A43">
        <w:t xml:space="preserve"> </w:t>
      </w:r>
      <w:r w:rsidRPr="00643A43">
        <w:t>may</w:t>
      </w:r>
      <w:r w:rsidR="00F73A4C" w:rsidRPr="00643A43">
        <w:t xml:space="preserve"> </w:t>
      </w:r>
      <w:r w:rsidRPr="00643A43">
        <w:t>be</w:t>
      </w:r>
      <w:r w:rsidR="00F73A4C" w:rsidRPr="00643A43">
        <w:t xml:space="preserve"> </w:t>
      </w:r>
      <w:r w:rsidRPr="00643A43">
        <w:t>that</w:t>
      </w:r>
      <w:r w:rsidR="00F73A4C" w:rsidRPr="00643A43">
        <w:t xml:space="preserve"> </w:t>
      </w:r>
      <w:r w:rsidRPr="00643A43">
        <w:t>single</w:t>
      </w:r>
      <w:r w:rsidR="00F73A4C" w:rsidRPr="00643A43">
        <w:t xml:space="preserve"> </w:t>
      </w:r>
      <w:r w:rsidRPr="00643A43">
        <w:t>household</w:t>
      </w:r>
      <w:r w:rsidR="00F73A4C" w:rsidRPr="00643A43">
        <w:t xml:space="preserve"> </w:t>
      </w:r>
      <w:r w:rsidRPr="00643A43">
        <w:t>heads</w:t>
      </w:r>
      <w:r w:rsidR="00F73A4C" w:rsidRPr="00643A43">
        <w:t xml:space="preserve"> </w:t>
      </w:r>
      <w:r w:rsidRPr="00643A43">
        <w:t>are</w:t>
      </w:r>
      <w:r w:rsidR="00F73A4C" w:rsidRPr="00643A43">
        <w:t xml:space="preserve"> </w:t>
      </w:r>
      <w:r w:rsidRPr="00643A43">
        <w:t>more</w:t>
      </w:r>
      <w:r w:rsidR="00F73A4C" w:rsidRPr="00643A43">
        <w:t xml:space="preserve"> </w:t>
      </w:r>
      <w:r w:rsidRPr="00643A43">
        <w:t>likely</w:t>
      </w:r>
      <w:r w:rsidR="00F73A4C" w:rsidRPr="00643A43">
        <w:t xml:space="preserve"> </w:t>
      </w:r>
      <w:r w:rsidRPr="00643A43">
        <w:t>to</w:t>
      </w:r>
      <w:r w:rsidR="00F73A4C" w:rsidRPr="00643A43">
        <w:t xml:space="preserve"> </w:t>
      </w:r>
      <w:r w:rsidRPr="00643A43">
        <w:t>interact</w:t>
      </w:r>
      <w:r w:rsidR="00F73A4C" w:rsidRPr="00643A43">
        <w:t xml:space="preserve"> </w:t>
      </w:r>
      <w:r w:rsidRPr="00643A43">
        <w:t>with</w:t>
      </w:r>
      <w:r w:rsidR="00F73A4C" w:rsidRPr="00643A43">
        <w:t xml:space="preserve"> </w:t>
      </w:r>
      <w:r w:rsidRPr="00643A43">
        <w:t>lower</w:t>
      </w:r>
      <w:r w:rsidR="00F73A4C" w:rsidRPr="00643A43">
        <w:t xml:space="preserve"> </w:t>
      </w:r>
      <w:r w:rsidRPr="00643A43">
        <w:t>rated</w:t>
      </w:r>
      <w:r w:rsidR="00F73A4C" w:rsidRPr="00643A43">
        <w:t xml:space="preserve"> </w:t>
      </w:r>
      <w:r w:rsidRPr="00643A43">
        <w:t>agents</w:t>
      </w:r>
      <w:r w:rsidR="00F73A4C" w:rsidRPr="00643A43">
        <w:t xml:space="preserve"> </w:t>
      </w:r>
      <w:r w:rsidRPr="00643A43">
        <w:t>(for</w:t>
      </w:r>
      <w:r w:rsidR="00F73A4C" w:rsidRPr="00643A43">
        <w:t xml:space="preserve"> </w:t>
      </w:r>
      <w:r w:rsidRPr="00643A43">
        <w:t>instance,</w:t>
      </w:r>
      <w:r w:rsidR="00F73A4C" w:rsidRPr="00643A43">
        <w:t xml:space="preserve"> </w:t>
      </w:r>
      <w:r w:rsidRPr="00643A43">
        <w:t>predatory</w:t>
      </w:r>
      <w:r w:rsidR="00F73A4C" w:rsidRPr="00643A43">
        <w:t xml:space="preserve"> </w:t>
      </w:r>
      <w:r w:rsidRPr="00643A43">
        <w:t>traders</w:t>
      </w:r>
      <w:r w:rsidR="00F73A4C" w:rsidRPr="00643A43">
        <w:t xml:space="preserve"> </w:t>
      </w:r>
      <w:r w:rsidRPr="00643A43">
        <w:t>who</w:t>
      </w:r>
      <w:r w:rsidR="00F73A4C" w:rsidRPr="00643A43">
        <w:t xml:space="preserve"> </w:t>
      </w:r>
      <w:r w:rsidRPr="00643A43">
        <w:t>target</w:t>
      </w:r>
      <w:r w:rsidR="00F73A4C" w:rsidRPr="00643A43">
        <w:t xml:space="preserve"> </w:t>
      </w:r>
      <w:r w:rsidRPr="00643A43">
        <w:t>households</w:t>
      </w:r>
      <w:r w:rsidR="00F73A4C" w:rsidRPr="00643A43">
        <w:t xml:space="preserve"> </w:t>
      </w:r>
      <w:r w:rsidRPr="00643A43">
        <w:t>with</w:t>
      </w:r>
      <w:r w:rsidR="00F73A4C" w:rsidRPr="00643A43">
        <w:t xml:space="preserve"> </w:t>
      </w:r>
      <w:r w:rsidRPr="00643A43">
        <w:t>only</w:t>
      </w:r>
      <w:r w:rsidR="00F73A4C" w:rsidRPr="00643A43">
        <w:t xml:space="preserve"> </w:t>
      </w:r>
      <w:r w:rsidRPr="00643A43">
        <w:t>one</w:t>
      </w:r>
      <w:r w:rsidR="00F73A4C" w:rsidRPr="00643A43">
        <w:t xml:space="preserve"> </w:t>
      </w:r>
      <w:r w:rsidRPr="00643A43">
        <w:t>head).</w:t>
      </w:r>
      <w:r w:rsidR="00F73A4C" w:rsidRPr="00643A43">
        <w:t xml:space="preserve"> </w:t>
      </w:r>
      <w:r w:rsidRPr="00643A43">
        <w:t>At</w:t>
      </w:r>
      <w:r w:rsidR="00F73A4C" w:rsidRPr="00643A43">
        <w:t xml:space="preserve"> </w:t>
      </w:r>
      <w:r w:rsidRPr="00643A43">
        <w:t>the</w:t>
      </w:r>
      <w:r w:rsidR="00F73A4C" w:rsidRPr="00643A43">
        <w:t xml:space="preserve"> </w:t>
      </w:r>
      <w:r w:rsidRPr="00643A43">
        <w:t>same</w:t>
      </w:r>
      <w:r w:rsidR="00F73A4C" w:rsidRPr="00643A43">
        <w:t xml:space="preserve"> </w:t>
      </w:r>
      <w:r w:rsidRPr="00643A43">
        <w:t>time,</w:t>
      </w:r>
      <w:r w:rsidR="00F73A4C" w:rsidRPr="00643A43">
        <w:t xml:space="preserve"> </w:t>
      </w:r>
      <w:r w:rsidRPr="00643A43">
        <w:t>the</w:t>
      </w:r>
      <w:r w:rsidR="00F73A4C" w:rsidRPr="00643A43">
        <w:t xml:space="preserve"> </w:t>
      </w:r>
      <w:r w:rsidRPr="00643A43">
        <w:t>women</w:t>
      </w:r>
      <w:r w:rsidR="00F73A4C" w:rsidRPr="00643A43">
        <w:t xml:space="preserve"> </w:t>
      </w:r>
      <w:r w:rsidRPr="00643A43">
        <w:lastRenderedPageBreak/>
        <w:t>we</w:t>
      </w:r>
      <w:r w:rsidR="00F73A4C" w:rsidRPr="00643A43">
        <w:t xml:space="preserve"> </w:t>
      </w:r>
      <w:r w:rsidRPr="00643A43">
        <w:t>interviewed</w:t>
      </w:r>
      <w:r w:rsidR="00F73A4C" w:rsidRPr="00643A43">
        <w:t xml:space="preserve"> </w:t>
      </w:r>
      <w:r w:rsidRPr="00643A43">
        <w:t>in</w:t>
      </w:r>
      <w:r w:rsidR="00F73A4C" w:rsidRPr="00643A43">
        <w:t xml:space="preserve"> </w:t>
      </w:r>
      <w:r w:rsidRPr="00643A43">
        <w:t>our</w:t>
      </w:r>
      <w:r w:rsidR="00F73A4C" w:rsidRPr="00643A43">
        <w:t xml:space="preserve"> </w:t>
      </w:r>
      <w:r w:rsidRPr="00643A43">
        <w:t>sample</w:t>
      </w:r>
      <w:r w:rsidR="00F73A4C" w:rsidRPr="00643A43">
        <w:t xml:space="preserve"> </w:t>
      </w:r>
      <w:r w:rsidRPr="00643A43">
        <w:t>are</w:t>
      </w:r>
      <w:r w:rsidR="00F73A4C" w:rsidRPr="00643A43">
        <w:t xml:space="preserve"> </w:t>
      </w:r>
      <w:r w:rsidRPr="00643A43">
        <w:t>also</w:t>
      </w:r>
      <w:r w:rsidR="00F73A4C" w:rsidRPr="00643A43">
        <w:t xml:space="preserve"> </w:t>
      </w:r>
      <w:r w:rsidRPr="00643A43">
        <w:t>more</w:t>
      </w:r>
      <w:r w:rsidR="00F73A4C" w:rsidRPr="00643A43">
        <w:t xml:space="preserve"> </w:t>
      </w:r>
      <w:r w:rsidRPr="00643A43">
        <w:t>likely</w:t>
      </w:r>
      <w:r w:rsidR="00F73A4C" w:rsidRPr="00643A43">
        <w:t xml:space="preserve"> </w:t>
      </w:r>
      <w:r w:rsidRPr="00643A43">
        <w:t>to</w:t>
      </w:r>
      <w:r w:rsidR="00F73A4C" w:rsidRPr="00643A43">
        <w:t xml:space="preserve"> </w:t>
      </w:r>
      <w:r w:rsidRPr="00643A43">
        <w:t>be</w:t>
      </w:r>
      <w:r w:rsidR="00F73A4C" w:rsidRPr="00643A43">
        <w:t xml:space="preserve"> </w:t>
      </w:r>
      <w:r w:rsidRPr="00643A43">
        <w:t>unmarried,</w:t>
      </w:r>
      <w:r w:rsidR="00F73A4C" w:rsidRPr="00643A43">
        <w:t xml:space="preserve"> </w:t>
      </w:r>
      <w:r w:rsidRPr="00643A43">
        <w:t>so</w:t>
      </w:r>
      <w:r w:rsidR="00F73A4C" w:rsidRPr="00643A43">
        <w:t xml:space="preserve"> </w:t>
      </w:r>
      <w:r w:rsidRPr="00643A43">
        <w:t>we</w:t>
      </w:r>
      <w:r w:rsidR="00F73A4C" w:rsidRPr="00643A43">
        <w:t xml:space="preserve"> </w:t>
      </w:r>
      <w:r w:rsidRPr="00643A43">
        <w:t>need</w:t>
      </w:r>
      <w:r w:rsidR="00F73A4C" w:rsidRPr="00643A43">
        <w:t xml:space="preserve"> </w:t>
      </w:r>
      <w:r w:rsidRPr="00643A43">
        <w:t>to</w:t>
      </w:r>
      <w:r w:rsidR="00F73A4C" w:rsidRPr="00643A43">
        <w:t xml:space="preserve"> </w:t>
      </w:r>
      <w:r w:rsidRPr="00643A43">
        <w:t>control</w:t>
      </w:r>
      <w:r w:rsidR="00F73A4C" w:rsidRPr="00643A43">
        <w:t xml:space="preserve"> </w:t>
      </w:r>
      <w:r w:rsidRPr="00643A43">
        <w:t>for</w:t>
      </w:r>
      <w:r w:rsidR="00F73A4C" w:rsidRPr="00643A43">
        <w:t xml:space="preserve"> </w:t>
      </w:r>
      <w:r w:rsidRPr="00643A43">
        <w:t>the</w:t>
      </w:r>
      <w:r w:rsidR="00F73A4C" w:rsidRPr="00643A43">
        <w:t xml:space="preserve"> </w:t>
      </w:r>
      <w:r w:rsidRPr="00643A43">
        <w:t>effect</w:t>
      </w:r>
      <w:r w:rsidR="00F73A4C" w:rsidRPr="00643A43">
        <w:t xml:space="preserve"> </w:t>
      </w:r>
      <w:r w:rsidRPr="00643A43">
        <w:t>of</w:t>
      </w:r>
      <w:r w:rsidR="00F73A4C" w:rsidRPr="00643A43">
        <w:t xml:space="preserve"> </w:t>
      </w:r>
      <w:r w:rsidRPr="00643A43">
        <w:t>marital</w:t>
      </w:r>
      <w:r w:rsidR="00F73A4C" w:rsidRPr="00643A43">
        <w:t xml:space="preserve"> </w:t>
      </w:r>
      <w:r w:rsidRPr="00643A43">
        <w:t>status</w:t>
      </w:r>
      <w:r w:rsidR="00F73A4C" w:rsidRPr="00643A43">
        <w:t xml:space="preserve"> </w:t>
      </w:r>
      <w:r w:rsidRPr="00643A43">
        <w:t>on</w:t>
      </w:r>
      <w:r w:rsidR="00F73A4C" w:rsidRPr="00643A43">
        <w:t xml:space="preserve"> </w:t>
      </w:r>
      <w:r w:rsidRPr="00643A43">
        <w:t>ratings</w:t>
      </w:r>
      <w:r w:rsidR="00F73A4C" w:rsidRPr="00643A43">
        <w:t xml:space="preserve"> </w:t>
      </w:r>
      <w:r w:rsidRPr="00643A43">
        <w:t>that</w:t>
      </w:r>
      <w:r w:rsidR="00F73A4C" w:rsidRPr="00643A43">
        <w:t xml:space="preserve"> </w:t>
      </w:r>
      <w:r w:rsidRPr="00643A43">
        <w:t>works</w:t>
      </w:r>
      <w:r w:rsidR="00F73A4C" w:rsidRPr="00643A43">
        <w:t xml:space="preserve"> </w:t>
      </w:r>
      <w:r w:rsidRPr="00643A43">
        <w:t>through</w:t>
      </w:r>
      <w:r w:rsidR="00F73A4C" w:rsidRPr="00643A43">
        <w:t xml:space="preserve"> </w:t>
      </w:r>
      <w:r w:rsidRPr="00643A43">
        <w:t>gender.</w:t>
      </w:r>
      <w:r w:rsidR="00F73A4C" w:rsidRPr="00643A43">
        <w:t xml:space="preserve"> </w:t>
      </w:r>
      <w:r w:rsidRPr="00643A43">
        <w:t>Distance</w:t>
      </w:r>
      <w:r w:rsidR="00F73A4C" w:rsidRPr="00643A43">
        <w:t xml:space="preserve"> </w:t>
      </w:r>
      <w:r w:rsidRPr="00643A43">
        <w:t>to</w:t>
      </w:r>
      <w:r w:rsidR="00F73A4C" w:rsidRPr="00643A43">
        <w:t xml:space="preserve"> </w:t>
      </w:r>
      <w:r w:rsidRPr="00643A43">
        <w:t>murram</w:t>
      </w:r>
      <w:r w:rsidR="00F73A4C" w:rsidRPr="00643A43">
        <w:t xml:space="preserve"> </w:t>
      </w:r>
      <w:r w:rsidRPr="00643A43">
        <w:t>and</w:t>
      </w:r>
      <w:r w:rsidR="00F73A4C" w:rsidRPr="00643A43">
        <w:t xml:space="preserve"> </w:t>
      </w:r>
      <w:r w:rsidRPr="00643A43">
        <w:t>tarmac</w:t>
      </w:r>
      <w:r w:rsidR="00F73A4C" w:rsidRPr="00643A43">
        <w:t xml:space="preserve"> </w:t>
      </w:r>
      <w:r w:rsidRPr="00643A43">
        <w:t>roads</w:t>
      </w:r>
      <w:r w:rsidR="00F73A4C" w:rsidRPr="00643A43">
        <w:t xml:space="preserve"> </w:t>
      </w:r>
      <w:r w:rsidRPr="00643A43">
        <w:t>are</w:t>
      </w:r>
      <w:r w:rsidR="00F73A4C" w:rsidRPr="00643A43">
        <w:t xml:space="preserve"> </w:t>
      </w:r>
      <w:r w:rsidRPr="00643A43">
        <w:t>proxies</w:t>
      </w:r>
      <w:r w:rsidR="00F73A4C" w:rsidRPr="00643A43">
        <w:t xml:space="preserve"> </w:t>
      </w:r>
      <w:r w:rsidRPr="00643A43">
        <w:t>of</w:t>
      </w:r>
      <w:r w:rsidR="00F73A4C" w:rsidRPr="00643A43">
        <w:t xml:space="preserve"> </w:t>
      </w:r>
      <w:r w:rsidRPr="00643A43">
        <w:t>remoteness.</w:t>
      </w:r>
      <w:r w:rsidR="00F73A4C" w:rsidRPr="00643A43">
        <w:t xml:space="preserve"> </w:t>
      </w:r>
      <w:r w:rsidRPr="00643A43">
        <w:t>In</w:t>
      </w:r>
      <w:r w:rsidR="00F73A4C" w:rsidRPr="00643A43">
        <w:t xml:space="preserve"> </w:t>
      </w:r>
      <w:r w:rsidRPr="00643A43">
        <w:t>remote</w:t>
      </w:r>
      <w:r w:rsidR="00F73A4C" w:rsidRPr="00643A43">
        <w:t xml:space="preserve"> </w:t>
      </w:r>
      <w:r w:rsidRPr="00643A43">
        <w:t>areas,</w:t>
      </w:r>
      <w:r w:rsidR="00F73A4C" w:rsidRPr="00643A43">
        <w:t xml:space="preserve"> </w:t>
      </w:r>
      <w:r w:rsidRPr="00643A43">
        <w:t>input</w:t>
      </w:r>
      <w:r w:rsidR="00F73A4C" w:rsidRPr="00643A43">
        <w:t xml:space="preserve"> </w:t>
      </w:r>
      <w:r w:rsidRPr="00643A43">
        <w:t>and</w:t>
      </w:r>
      <w:r w:rsidR="00F73A4C" w:rsidRPr="00643A43">
        <w:t xml:space="preserve"> </w:t>
      </w:r>
      <w:r w:rsidRPr="00643A43">
        <w:t>service</w:t>
      </w:r>
      <w:r w:rsidR="00F73A4C" w:rsidRPr="00643A43">
        <w:t xml:space="preserve"> </w:t>
      </w:r>
      <w:r w:rsidRPr="00643A43">
        <w:t>providers</w:t>
      </w:r>
      <w:r w:rsidR="00F73A4C" w:rsidRPr="00643A43">
        <w:t xml:space="preserve"> </w:t>
      </w:r>
      <w:r w:rsidRPr="00643A43">
        <w:t>face</w:t>
      </w:r>
      <w:r w:rsidR="00F73A4C" w:rsidRPr="00643A43">
        <w:t xml:space="preserve"> </w:t>
      </w:r>
      <w:r w:rsidRPr="00643A43">
        <w:t>many</w:t>
      </w:r>
      <w:r w:rsidR="00F73A4C" w:rsidRPr="00643A43">
        <w:t xml:space="preserve"> </w:t>
      </w:r>
      <w:r w:rsidRPr="00643A43">
        <w:t>challenges</w:t>
      </w:r>
      <w:r w:rsidR="00F73A4C" w:rsidRPr="00643A43">
        <w:t xml:space="preserve"> </w:t>
      </w:r>
      <w:r w:rsidRPr="00643A43">
        <w:t>such</w:t>
      </w:r>
      <w:r w:rsidR="00F73A4C" w:rsidRPr="00643A43">
        <w:t xml:space="preserve"> </w:t>
      </w:r>
      <w:r w:rsidRPr="00643A43">
        <w:t>as</w:t>
      </w:r>
      <w:r w:rsidR="00F73A4C" w:rsidRPr="00643A43">
        <w:t xml:space="preserve"> </w:t>
      </w:r>
      <w:r w:rsidRPr="00643A43">
        <w:t>larger</w:t>
      </w:r>
      <w:r w:rsidR="00F73A4C" w:rsidRPr="00643A43">
        <w:t xml:space="preserve"> </w:t>
      </w:r>
      <w:r w:rsidRPr="00643A43">
        <w:t>transaction</w:t>
      </w:r>
      <w:r w:rsidR="00F73A4C" w:rsidRPr="00643A43">
        <w:t xml:space="preserve"> </w:t>
      </w:r>
      <w:r w:rsidRPr="00643A43">
        <w:t>costs</w:t>
      </w:r>
      <w:r w:rsidR="00F73A4C" w:rsidRPr="00643A43">
        <w:t xml:space="preserve"> </w:t>
      </w:r>
      <w:r w:rsidRPr="00643A43">
        <w:t>and</w:t>
      </w:r>
      <w:r w:rsidR="00F73A4C" w:rsidRPr="00643A43">
        <w:t xml:space="preserve"> </w:t>
      </w:r>
      <w:r w:rsidRPr="00643A43">
        <w:t>poor</w:t>
      </w:r>
      <w:r w:rsidR="00F73A4C" w:rsidRPr="00643A43">
        <w:t xml:space="preserve"> </w:t>
      </w:r>
      <w:r w:rsidRPr="00643A43">
        <w:t>access</w:t>
      </w:r>
      <w:r w:rsidR="00F73A4C" w:rsidRPr="00643A43">
        <w:t xml:space="preserve"> </w:t>
      </w:r>
      <w:r w:rsidRPr="00643A43">
        <w:t>to</w:t>
      </w:r>
      <w:r w:rsidR="00F73A4C" w:rsidRPr="00643A43">
        <w:t xml:space="preserve"> </w:t>
      </w:r>
      <w:r w:rsidRPr="00643A43">
        <w:t>services</w:t>
      </w:r>
      <w:r w:rsidR="00F73A4C" w:rsidRPr="00643A43">
        <w:t xml:space="preserve"> </w:t>
      </w:r>
      <w:r w:rsidRPr="00643A43">
        <w:t>such</w:t>
      </w:r>
      <w:r w:rsidR="00F73A4C" w:rsidRPr="00643A43">
        <w:t xml:space="preserve"> </w:t>
      </w:r>
      <w:r w:rsidRPr="00643A43">
        <w:t>as</w:t>
      </w:r>
      <w:r w:rsidR="00F73A4C" w:rsidRPr="00643A43">
        <w:t xml:space="preserve"> </w:t>
      </w:r>
      <w:r w:rsidRPr="00643A43">
        <w:t>power.</w:t>
      </w:r>
      <w:r w:rsidR="00F73A4C" w:rsidRPr="00643A43">
        <w:t xml:space="preserve"> </w:t>
      </w:r>
      <w:r w:rsidRPr="00643A43">
        <w:t>For</w:t>
      </w:r>
      <w:r w:rsidR="00F73A4C" w:rsidRPr="00643A43">
        <w:t xml:space="preserve"> </w:t>
      </w:r>
      <w:r w:rsidRPr="00643A43">
        <w:t>instance,</w:t>
      </w:r>
      <w:r w:rsidR="00F73A4C" w:rsidRPr="00643A43">
        <w:t xml:space="preserve"> </w:t>
      </w:r>
      <w:r w:rsidRPr="00643A43">
        <w:t>in</w:t>
      </w:r>
      <w:r w:rsidR="00F73A4C" w:rsidRPr="00643A43">
        <w:t xml:space="preserve"> </w:t>
      </w:r>
      <w:r w:rsidRPr="00643A43">
        <w:t>semi-urban</w:t>
      </w:r>
      <w:r w:rsidR="00F73A4C" w:rsidRPr="00643A43">
        <w:t xml:space="preserve"> </w:t>
      </w:r>
      <w:r w:rsidRPr="00643A43">
        <w:t>areas,</w:t>
      </w:r>
      <w:r w:rsidR="00F73A4C" w:rsidRPr="00643A43">
        <w:t xml:space="preserve"> </w:t>
      </w:r>
      <w:r w:rsidRPr="00643A43">
        <w:t>mills</w:t>
      </w:r>
      <w:r w:rsidR="00F73A4C" w:rsidRPr="00643A43">
        <w:t xml:space="preserve"> </w:t>
      </w:r>
      <w:r w:rsidRPr="00643A43">
        <w:t>often</w:t>
      </w:r>
      <w:r w:rsidR="00F73A4C" w:rsidRPr="00643A43">
        <w:t xml:space="preserve"> </w:t>
      </w:r>
      <w:r w:rsidRPr="00643A43">
        <w:t>run</w:t>
      </w:r>
      <w:r w:rsidR="00F73A4C" w:rsidRPr="00643A43">
        <w:t xml:space="preserve"> </w:t>
      </w:r>
      <w:r w:rsidRPr="00643A43">
        <w:t>on</w:t>
      </w:r>
      <w:r w:rsidR="00F73A4C" w:rsidRPr="00643A43">
        <w:t xml:space="preserve"> </w:t>
      </w:r>
      <w:r w:rsidRPr="00643A43">
        <w:t>3-phase</w:t>
      </w:r>
      <w:r w:rsidR="00F73A4C" w:rsidRPr="00643A43">
        <w:t xml:space="preserve"> </w:t>
      </w:r>
      <w:r w:rsidRPr="00643A43">
        <w:t>electricity,</w:t>
      </w:r>
      <w:r w:rsidR="00F73A4C" w:rsidRPr="00643A43">
        <w:t xml:space="preserve"> </w:t>
      </w:r>
      <w:r w:rsidRPr="00643A43">
        <w:t>while</w:t>
      </w:r>
      <w:r w:rsidR="00F73A4C" w:rsidRPr="00643A43">
        <w:t xml:space="preserve"> </w:t>
      </w:r>
      <w:r w:rsidRPr="00643A43">
        <w:t>in</w:t>
      </w:r>
      <w:r w:rsidR="00F73A4C" w:rsidRPr="00643A43">
        <w:t xml:space="preserve"> </w:t>
      </w:r>
      <w:r w:rsidRPr="00643A43">
        <w:t>remote</w:t>
      </w:r>
      <w:r w:rsidR="00F73A4C" w:rsidRPr="00643A43">
        <w:t xml:space="preserve"> </w:t>
      </w:r>
      <w:r w:rsidRPr="00643A43">
        <w:t>areas,</w:t>
      </w:r>
      <w:r w:rsidR="00F73A4C" w:rsidRPr="00643A43">
        <w:t xml:space="preserve"> </w:t>
      </w:r>
      <w:r w:rsidRPr="00643A43">
        <w:t>combustion</w:t>
      </w:r>
      <w:r w:rsidR="00F73A4C" w:rsidRPr="00643A43">
        <w:t xml:space="preserve"> </w:t>
      </w:r>
      <w:r w:rsidRPr="00643A43">
        <w:t>engines</w:t>
      </w:r>
      <w:r w:rsidR="00F73A4C" w:rsidRPr="00643A43">
        <w:t xml:space="preserve"> </w:t>
      </w:r>
      <w:r w:rsidRPr="00643A43">
        <w:t>are</w:t>
      </w:r>
      <w:r w:rsidR="00F73A4C" w:rsidRPr="00643A43">
        <w:t xml:space="preserve"> </w:t>
      </w:r>
      <w:r w:rsidRPr="00643A43">
        <w:t>used</w:t>
      </w:r>
      <w:r w:rsidR="00F73A4C" w:rsidRPr="00643A43">
        <w:t xml:space="preserve"> </w:t>
      </w:r>
      <w:r w:rsidRPr="00643A43">
        <w:t>to</w:t>
      </w:r>
      <w:r w:rsidR="00F73A4C" w:rsidRPr="00643A43">
        <w:t xml:space="preserve"> </w:t>
      </w:r>
      <w:r w:rsidRPr="00643A43">
        <w:t>power</w:t>
      </w:r>
      <w:r w:rsidR="00F73A4C" w:rsidRPr="00643A43">
        <w:t xml:space="preserve"> </w:t>
      </w:r>
      <w:r w:rsidRPr="00643A43">
        <w:t>the</w:t>
      </w:r>
      <w:r w:rsidR="00F73A4C" w:rsidRPr="00643A43">
        <w:t xml:space="preserve"> </w:t>
      </w:r>
      <w:r w:rsidRPr="00643A43">
        <w:t>mills.</w:t>
      </w:r>
      <w:r w:rsidR="00F73A4C" w:rsidRPr="00643A43">
        <w:t xml:space="preserve"> </w:t>
      </w:r>
      <w:r w:rsidRPr="00643A43">
        <w:t>The</w:t>
      </w:r>
      <w:r w:rsidR="00F73A4C" w:rsidRPr="00643A43">
        <w:t xml:space="preserve"> </w:t>
      </w:r>
      <w:r w:rsidRPr="00643A43">
        <w:t>latter</w:t>
      </w:r>
      <w:r w:rsidR="00F73A4C" w:rsidRPr="00643A43">
        <w:t xml:space="preserve"> </w:t>
      </w:r>
      <w:r w:rsidRPr="00643A43">
        <w:t>produce</w:t>
      </w:r>
      <w:r w:rsidR="00F73A4C" w:rsidRPr="00643A43">
        <w:t xml:space="preserve"> </w:t>
      </w:r>
      <w:r w:rsidRPr="00643A43">
        <w:t>inferior</w:t>
      </w:r>
      <w:r w:rsidR="00F73A4C" w:rsidRPr="00643A43">
        <w:t xml:space="preserve"> </w:t>
      </w:r>
      <w:r w:rsidRPr="00643A43">
        <w:t>quality</w:t>
      </w:r>
      <w:r w:rsidR="00F73A4C" w:rsidRPr="00643A43">
        <w:t xml:space="preserve"> </w:t>
      </w:r>
      <w:r w:rsidRPr="00643A43">
        <w:t>maize</w:t>
      </w:r>
      <w:r w:rsidR="00F73A4C" w:rsidRPr="00643A43">
        <w:t xml:space="preserve"> </w:t>
      </w:r>
      <w:r w:rsidRPr="00643A43">
        <w:t>products.</w:t>
      </w:r>
      <w:r w:rsidR="00F73A4C" w:rsidRPr="00643A43">
        <w:t xml:space="preserve"> </w:t>
      </w:r>
      <w:r w:rsidRPr="00643A43">
        <w:t>If</w:t>
      </w:r>
      <w:r w:rsidR="00F73A4C" w:rsidRPr="00643A43">
        <w:t xml:space="preserve"> </w:t>
      </w:r>
      <w:r w:rsidRPr="00643A43">
        <w:t>women</w:t>
      </w:r>
      <w:r w:rsidR="00F73A4C" w:rsidRPr="00643A43">
        <w:t xml:space="preserve"> </w:t>
      </w:r>
      <w:r w:rsidRPr="00643A43">
        <w:t>are</w:t>
      </w:r>
      <w:r w:rsidR="00F73A4C" w:rsidRPr="00643A43">
        <w:t xml:space="preserve"> </w:t>
      </w:r>
      <w:r w:rsidRPr="00643A43">
        <w:t>also</w:t>
      </w:r>
      <w:r w:rsidR="00F73A4C" w:rsidRPr="00643A43">
        <w:t xml:space="preserve"> </w:t>
      </w:r>
      <w:r w:rsidRPr="00643A43">
        <w:t>more</w:t>
      </w:r>
      <w:r w:rsidR="00F73A4C" w:rsidRPr="00643A43">
        <w:t xml:space="preserve"> </w:t>
      </w:r>
      <w:r w:rsidRPr="00643A43">
        <w:t>likely</w:t>
      </w:r>
      <w:r w:rsidR="00F73A4C" w:rsidRPr="00643A43">
        <w:t xml:space="preserve"> </w:t>
      </w:r>
      <w:r w:rsidRPr="00643A43">
        <w:t>to</w:t>
      </w:r>
      <w:r w:rsidR="00F73A4C" w:rsidRPr="00643A43">
        <w:t xml:space="preserve"> </w:t>
      </w:r>
      <w:r w:rsidRPr="00643A43">
        <w:t>reside</w:t>
      </w:r>
      <w:r w:rsidR="00F73A4C" w:rsidRPr="00643A43">
        <w:t xml:space="preserve"> </w:t>
      </w:r>
      <w:r w:rsidRPr="00643A43">
        <w:t>in</w:t>
      </w:r>
      <w:r w:rsidR="00F73A4C" w:rsidRPr="00643A43">
        <w:t xml:space="preserve"> </w:t>
      </w:r>
      <w:r w:rsidRPr="00643A43">
        <w:t>remote</w:t>
      </w:r>
      <w:r w:rsidR="00F73A4C" w:rsidRPr="00643A43">
        <w:t xml:space="preserve"> </w:t>
      </w:r>
      <w:r w:rsidRPr="00643A43">
        <w:t>areas,</w:t>
      </w:r>
      <w:r w:rsidR="00F73A4C" w:rsidRPr="00643A43">
        <w:t xml:space="preserve"> </w:t>
      </w:r>
      <w:r w:rsidRPr="00643A43">
        <w:t>this</w:t>
      </w:r>
      <w:r w:rsidR="00F73A4C" w:rsidRPr="00643A43">
        <w:t xml:space="preserve"> </w:t>
      </w:r>
      <w:r w:rsidRPr="00643A43">
        <w:t>may</w:t>
      </w:r>
      <w:r w:rsidR="00F73A4C" w:rsidRPr="00643A43">
        <w:t xml:space="preserve"> </w:t>
      </w:r>
      <w:r w:rsidRPr="00643A43">
        <w:t>lead</w:t>
      </w:r>
      <w:r w:rsidR="00F73A4C" w:rsidRPr="00643A43">
        <w:t xml:space="preserve"> </w:t>
      </w:r>
      <w:r w:rsidRPr="00643A43">
        <w:t>to</w:t>
      </w:r>
      <w:r w:rsidR="00F73A4C" w:rsidRPr="00643A43">
        <w:t xml:space="preserve"> </w:t>
      </w:r>
      <w:r w:rsidRPr="00643A43">
        <w:t>biased</w:t>
      </w:r>
      <w:r w:rsidR="00F73A4C" w:rsidRPr="00643A43">
        <w:t xml:space="preserve"> </w:t>
      </w:r>
      <w:r w:rsidRPr="00643A43">
        <w:t>coefficient</w:t>
      </w:r>
      <w:r w:rsidR="00F73A4C" w:rsidRPr="00643A43">
        <w:t xml:space="preserve"> </w:t>
      </w:r>
      <w:r w:rsidRPr="00643A43">
        <w:t>estimates.</w:t>
      </w:r>
    </w:p>
    <w:p w14:paraId="63F850A4" w14:textId="361DD5A8" w:rsidR="005139B5" w:rsidRDefault="0081249E" w:rsidP="00643A43">
      <w:pPr>
        <w:pStyle w:val="1PP"/>
        <w:jc w:val="both"/>
      </w:pPr>
      <w:r w:rsidRPr="00643A43">
        <w:t>Similar</w:t>
      </w:r>
      <w:r w:rsidR="00F73A4C" w:rsidRPr="00643A43">
        <w:t xml:space="preserve"> </w:t>
      </w:r>
      <w:r w:rsidRPr="00643A43">
        <w:t>arguments</w:t>
      </w:r>
      <w:r w:rsidR="00F73A4C" w:rsidRPr="00643A43">
        <w:t xml:space="preserve"> </w:t>
      </w:r>
      <w:r w:rsidRPr="00643A43">
        <w:t>can</w:t>
      </w:r>
      <w:r w:rsidR="00F73A4C" w:rsidRPr="00643A43">
        <w:t xml:space="preserve"> </w:t>
      </w:r>
      <w:r w:rsidRPr="00643A43">
        <w:t>be</w:t>
      </w:r>
      <w:r w:rsidR="00F73A4C" w:rsidRPr="00643A43">
        <w:t xml:space="preserve"> </w:t>
      </w:r>
      <w:r w:rsidRPr="00643A43">
        <w:t>made</w:t>
      </w:r>
      <w:r w:rsidR="00F73A4C" w:rsidRPr="00643A43">
        <w:t xml:space="preserve"> </w:t>
      </w:r>
      <w:r w:rsidRPr="00643A43">
        <w:t>for</w:t>
      </w:r>
      <w:r w:rsidR="00F73A4C" w:rsidRPr="00643A43">
        <w:t xml:space="preserve"> </w:t>
      </w:r>
      <w:r w:rsidRPr="00643A43">
        <w:t>the</w:t>
      </w:r>
      <w:r w:rsidR="00F73A4C" w:rsidRPr="00643A43">
        <w:t xml:space="preserve"> </w:t>
      </w:r>
      <w:r w:rsidRPr="00643A43">
        <w:t>gender</w:t>
      </w:r>
      <w:r w:rsidR="00F73A4C" w:rsidRPr="00643A43">
        <w:t xml:space="preserve"> </w:t>
      </w:r>
      <w:r w:rsidRPr="00643A43">
        <w:t>of</w:t>
      </w:r>
      <w:r w:rsidR="00F73A4C" w:rsidRPr="00643A43">
        <w:t xml:space="preserve"> </w:t>
      </w:r>
      <w:r w:rsidRPr="00643A43">
        <w:t>the</w:t>
      </w:r>
      <w:r w:rsidR="00F73A4C" w:rsidRPr="00643A43">
        <w:t xml:space="preserve"> </w:t>
      </w:r>
      <w:r w:rsidRPr="00643A43">
        <w:t>dealers,</w:t>
      </w:r>
      <w:r w:rsidR="00F73A4C" w:rsidRPr="00643A43">
        <w:t xml:space="preserve"> </w:t>
      </w:r>
      <w:r w:rsidRPr="00643A43">
        <w:t>traders</w:t>
      </w:r>
      <w:r w:rsidR="00F73A4C" w:rsidRPr="00643A43">
        <w:t xml:space="preserve"> </w:t>
      </w:r>
      <w:r w:rsidRPr="00643A43">
        <w:t>and</w:t>
      </w:r>
      <w:r w:rsidR="00F73A4C" w:rsidRPr="00643A43">
        <w:t xml:space="preserve"> </w:t>
      </w:r>
      <w:r w:rsidRPr="00643A43">
        <w:t>processors.</w:t>
      </w:r>
      <w:r w:rsidR="00F73A4C" w:rsidRPr="00643A43">
        <w:t xml:space="preserve"> </w:t>
      </w:r>
      <w:r w:rsidRPr="00643A43">
        <w:t>Since</w:t>
      </w:r>
      <w:r w:rsidR="00F73A4C" w:rsidRPr="00643A43">
        <w:t xml:space="preserve"> </w:t>
      </w:r>
      <w:r w:rsidRPr="00643A43">
        <w:t>men</w:t>
      </w:r>
      <w:r w:rsidR="00F73A4C" w:rsidRPr="00643A43">
        <w:t xml:space="preserve"> </w:t>
      </w:r>
      <w:r w:rsidRPr="00643A43">
        <w:t>are</w:t>
      </w:r>
      <w:r w:rsidR="00F73A4C" w:rsidRPr="00643A43">
        <w:t xml:space="preserve"> </w:t>
      </w:r>
      <w:r w:rsidRPr="00643A43">
        <w:t>likely</w:t>
      </w:r>
      <w:r w:rsidR="00F73A4C" w:rsidRPr="00643A43">
        <w:t xml:space="preserve"> </w:t>
      </w:r>
      <w:r w:rsidRPr="00643A43">
        <w:t>to</w:t>
      </w:r>
      <w:r w:rsidR="00F73A4C" w:rsidRPr="00643A43">
        <w:t xml:space="preserve"> </w:t>
      </w:r>
      <w:r w:rsidRPr="00643A43">
        <w:t>be</w:t>
      </w:r>
      <w:r w:rsidR="00F73A4C" w:rsidRPr="00643A43">
        <w:t xml:space="preserve"> </w:t>
      </w:r>
      <w:r w:rsidRPr="00643A43">
        <w:t>more</w:t>
      </w:r>
      <w:r w:rsidR="00F73A4C" w:rsidRPr="00643A43">
        <w:t xml:space="preserve"> </w:t>
      </w:r>
      <w:r w:rsidRPr="00643A43">
        <w:t>educated</w:t>
      </w:r>
      <w:r w:rsidR="00F73A4C" w:rsidRPr="00643A43">
        <w:t xml:space="preserve"> </w:t>
      </w:r>
      <w:r w:rsidRPr="00643A43">
        <w:t>than</w:t>
      </w:r>
      <w:r w:rsidR="00F73A4C" w:rsidRPr="00643A43">
        <w:t xml:space="preserve"> </w:t>
      </w:r>
      <w:r w:rsidRPr="00643A43">
        <w:t>women,</w:t>
      </w:r>
      <w:r w:rsidR="00F73A4C" w:rsidRPr="00643A43">
        <w:t xml:space="preserve"> </w:t>
      </w:r>
      <w:r w:rsidRPr="00643A43">
        <w:t>the</w:t>
      </w:r>
      <w:r w:rsidR="00F73A4C" w:rsidRPr="00643A43">
        <w:t xml:space="preserve"> </w:t>
      </w:r>
      <w:r w:rsidRPr="00643A43">
        <w:t>education</w:t>
      </w:r>
      <w:r w:rsidR="00F73A4C" w:rsidRPr="00643A43">
        <w:t xml:space="preserve"> </w:t>
      </w:r>
      <w:r w:rsidRPr="00643A43">
        <w:t>and</w:t>
      </w:r>
      <w:r w:rsidR="00F73A4C" w:rsidRPr="00643A43">
        <w:t xml:space="preserve"> </w:t>
      </w:r>
      <w:r w:rsidRPr="00643A43">
        <w:t>knowledge</w:t>
      </w:r>
      <w:r w:rsidR="00F73A4C" w:rsidRPr="00643A43">
        <w:t xml:space="preserve"> </w:t>
      </w:r>
      <w:r w:rsidRPr="00643A43">
        <w:t>might</w:t>
      </w:r>
      <w:r w:rsidR="00F73A4C" w:rsidRPr="00643A43">
        <w:t xml:space="preserve"> </w:t>
      </w:r>
      <w:r w:rsidRPr="00643A43">
        <w:t>define</w:t>
      </w:r>
      <w:r w:rsidR="00F73A4C" w:rsidRPr="00643A43">
        <w:t xml:space="preserve"> </w:t>
      </w:r>
      <w:r w:rsidRPr="00643A43">
        <w:t>what</w:t>
      </w:r>
      <w:r w:rsidR="00F73A4C" w:rsidRPr="00643A43">
        <w:t xml:space="preserve"> </w:t>
      </w:r>
      <w:r w:rsidRPr="00643A43">
        <w:t>kind</w:t>
      </w:r>
      <w:r w:rsidR="00F73A4C" w:rsidRPr="00643A43">
        <w:t xml:space="preserve"> </w:t>
      </w:r>
      <w:r w:rsidRPr="00643A43">
        <w:t>of</w:t>
      </w:r>
      <w:r w:rsidR="00F73A4C" w:rsidRPr="00643A43">
        <w:t xml:space="preserve"> </w:t>
      </w:r>
      <w:r w:rsidRPr="00643A43">
        <w:t>service</w:t>
      </w:r>
      <w:r w:rsidR="00F73A4C" w:rsidRPr="00643A43">
        <w:t xml:space="preserve"> </w:t>
      </w:r>
      <w:r w:rsidRPr="00643A43">
        <w:t>and</w:t>
      </w:r>
      <w:r w:rsidR="00F73A4C" w:rsidRPr="00643A43">
        <w:t xml:space="preserve"> </w:t>
      </w:r>
      <w:r w:rsidRPr="00643A43">
        <w:t>inputs</w:t>
      </w:r>
      <w:r w:rsidR="00F73A4C" w:rsidRPr="00643A43">
        <w:t xml:space="preserve"> </w:t>
      </w:r>
      <w:r w:rsidRPr="00643A43">
        <w:t>they</w:t>
      </w:r>
      <w:r w:rsidR="00F73A4C" w:rsidRPr="00643A43">
        <w:t xml:space="preserve"> </w:t>
      </w:r>
      <w:r w:rsidRPr="00643A43">
        <w:t>provide</w:t>
      </w:r>
      <w:r w:rsidR="00F73A4C" w:rsidRPr="00643A43">
        <w:t xml:space="preserve"> </w:t>
      </w:r>
      <w:r w:rsidRPr="00643A43">
        <w:t>to</w:t>
      </w:r>
      <w:r w:rsidR="00F73A4C" w:rsidRPr="00643A43">
        <w:t xml:space="preserve"> </w:t>
      </w:r>
      <w:r w:rsidRPr="00643A43">
        <w:t>their</w:t>
      </w:r>
      <w:r w:rsidR="00F73A4C" w:rsidRPr="00643A43">
        <w:t xml:space="preserve"> </w:t>
      </w:r>
      <w:r w:rsidRPr="00643A43">
        <w:t>customers.</w:t>
      </w:r>
      <w:r w:rsidR="00F73A4C" w:rsidRPr="00643A43">
        <w:t xml:space="preserve"> </w:t>
      </w:r>
      <w:r w:rsidRPr="00643A43">
        <w:t>This</w:t>
      </w:r>
      <w:r w:rsidR="00F73A4C" w:rsidRPr="00643A43">
        <w:t xml:space="preserve"> </w:t>
      </w:r>
      <w:r w:rsidRPr="00643A43">
        <w:t>would</w:t>
      </w:r>
      <w:r w:rsidR="00F73A4C" w:rsidRPr="00643A43">
        <w:t xml:space="preserve"> </w:t>
      </w:r>
      <w:r w:rsidRPr="00643A43">
        <w:t>lead</w:t>
      </w:r>
      <w:r w:rsidR="00F73A4C" w:rsidRPr="00643A43">
        <w:t xml:space="preserve"> </w:t>
      </w:r>
      <w:r w:rsidRPr="00643A43">
        <w:t>to</w:t>
      </w:r>
      <w:r w:rsidR="00F73A4C" w:rsidRPr="00643A43">
        <w:t xml:space="preserve"> </w:t>
      </w:r>
      <w:r w:rsidRPr="00643A43">
        <w:t>more</w:t>
      </w:r>
      <w:r w:rsidR="00F73A4C" w:rsidRPr="00643A43">
        <w:t xml:space="preserve"> </w:t>
      </w:r>
      <w:r w:rsidRPr="00643A43">
        <w:t>or</w:t>
      </w:r>
      <w:r w:rsidR="00F73A4C" w:rsidRPr="00643A43">
        <w:t xml:space="preserve"> </w:t>
      </w:r>
      <w:r w:rsidRPr="00643A43">
        <w:t>less</w:t>
      </w:r>
      <w:r w:rsidR="00F73A4C" w:rsidRPr="00643A43">
        <w:t xml:space="preserve"> </w:t>
      </w:r>
      <w:proofErr w:type="spellStart"/>
      <w:r w:rsidRPr="00643A43">
        <w:t>favourable</w:t>
      </w:r>
      <w:proofErr w:type="spellEnd"/>
      <w:r w:rsidR="00F73A4C" w:rsidRPr="00643A43">
        <w:t xml:space="preserve"> </w:t>
      </w:r>
      <w:r w:rsidRPr="00643A43">
        <w:t>ratings</w:t>
      </w:r>
      <w:r w:rsidR="00F73A4C" w:rsidRPr="00643A43">
        <w:t xml:space="preserve"> </w:t>
      </w:r>
      <w:r w:rsidRPr="00643A43">
        <w:t>from</w:t>
      </w:r>
      <w:r w:rsidR="00F73A4C" w:rsidRPr="00643A43">
        <w:t xml:space="preserve"> </w:t>
      </w:r>
      <w:r w:rsidRPr="00643A43">
        <w:t>farmers,</w:t>
      </w:r>
      <w:r w:rsidR="00F73A4C" w:rsidRPr="00643A43">
        <w:t xml:space="preserve"> </w:t>
      </w:r>
      <w:r w:rsidRPr="00643A43">
        <w:t>so</w:t>
      </w:r>
      <w:r w:rsidR="00F73A4C" w:rsidRPr="00643A43">
        <w:t xml:space="preserve"> </w:t>
      </w:r>
      <w:r w:rsidRPr="00643A43">
        <w:t>we</w:t>
      </w:r>
      <w:r w:rsidR="00F73A4C" w:rsidRPr="00643A43">
        <w:t xml:space="preserve"> </w:t>
      </w:r>
      <w:r w:rsidRPr="00643A43">
        <w:t>need</w:t>
      </w:r>
      <w:r w:rsidR="00F73A4C" w:rsidRPr="00643A43">
        <w:t xml:space="preserve"> </w:t>
      </w:r>
      <w:r w:rsidRPr="00643A43">
        <w:t>to</w:t>
      </w:r>
      <w:r w:rsidR="00F73A4C" w:rsidRPr="00643A43">
        <w:t xml:space="preserve"> </w:t>
      </w:r>
      <w:r w:rsidRPr="00643A43">
        <w:t>control</w:t>
      </w:r>
      <w:r w:rsidR="00F73A4C" w:rsidRPr="00643A43">
        <w:t xml:space="preserve"> </w:t>
      </w:r>
      <w:r w:rsidRPr="00643A43">
        <w:t>for</w:t>
      </w:r>
      <w:r w:rsidR="00F73A4C" w:rsidRPr="00643A43">
        <w:t xml:space="preserve"> </w:t>
      </w:r>
      <w:r w:rsidRPr="00643A43">
        <w:t>education</w:t>
      </w:r>
      <w:r w:rsidR="00F73A4C" w:rsidRPr="00643A43">
        <w:t xml:space="preserve"> </w:t>
      </w:r>
      <w:r w:rsidRPr="00643A43">
        <w:t>to</w:t>
      </w:r>
      <w:r w:rsidR="00F73A4C" w:rsidRPr="00643A43">
        <w:t xml:space="preserve"> </w:t>
      </w:r>
      <w:r w:rsidRPr="00643A43">
        <w:t>disentangle</w:t>
      </w:r>
      <w:r w:rsidR="00F73A4C" w:rsidRPr="00643A43">
        <w:t xml:space="preserve"> </w:t>
      </w:r>
      <w:r w:rsidRPr="00643A43">
        <w:t>the</w:t>
      </w:r>
      <w:r w:rsidR="00F73A4C" w:rsidRPr="00643A43">
        <w:t xml:space="preserve"> </w:t>
      </w:r>
      <w:r w:rsidRPr="00643A43">
        <w:t>effect</w:t>
      </w:r>
      <w:r w:rsidR="00F73A4C" w:rsidRPr="00643A43">
        <w:t xml:space="preserve"> </w:t>
      </w:r>
      <w:r w:rsidRPr="00643A43">
        <w:t>of</w:t>
      </w:r>
      <w:r w:rsidR="00F73A4C" w:rsidRPr="00643A43">
        <w:t xml:space="preserve"> </w:t>
      </w:r>
      <w:r w:rsidRPr="00643A43">
        <w:t>actor</w:t>
      </w:r>
      <w:r w:rsidR="00F73A4C" w:rsidRPr="00643A43">
        <w:t xml:space="preserve"> </w:t>
      </w:r>
      <w:r w:rsidRPr="00643A43">
        <w:t>gender</w:t>
      </w:r>
      <w:r w:rsidR="00F73A4C" w:rsidRPr="00643A43">
        <w:t xml:space="preserve"> </w:t>
      </w:r>
      <w:r w:rsidRPr="00643A43">
        <w:t>and</w:t>
      </w:r>
      <w:r w:rsidR="00F73A4C" w:rsidRPr="00643A43">
        <w:t xml:space="preserve"> </w:t>
      </w:r>
      <w:r w:rsidRPr="00643A43">
        <w:t>actor</w:t>
      </w:r>
      <w:r w:rsidR="00F73A4C" w:rsidRPr="00643A43">
        <w:t xml:space="preserve"> </w:t>
      </w:r>
      <w:r w:rsidRPr="00643A43">
        <w:t>education</w:t>
      </w:r>
      <w:r w:rsidR="00F73A4C" w:rsidRPr="00643A43">
        <w:t xml:space="preserve"> </w:t>
      </w:r>
      <w:r w:rsidRPr="00643A43">
        <w:t>levels.</w:t>
      </w:r>
      <w:r w:rsidR="00F73A4C" w:rsidRPr="00643A43">
        <w:t xml:space="preserve"> </w:t>
      </w:r>
      <w:r w:rsidRPr="00643A43">
        <w:t>Men</w:t>
      </w:r>
      <w:r w:rsidR="00F73A4C" w:rsidRPr="00643A43">
        <w:t xml:space="preserve"> </w:t>
      </w:r>
      <w:r w:rsidRPr="00643A43">
        <w:t>are</w:t>
      </w:r>
      <w:r w:rsidR="00F73A4C" w:rsidRPr="00643A43">
        <w:t xml:space="preserve"> </w:t>
      </w:r>
      <w:r w:rsidRPr="00643A43">
        <w:t>likely</w:t>
      </w:r>
      <w:r w:rsidR="00F73A4C" w:rsidRPr="00643A43">
        <w:t xml:space="preserve"> </w:t>
      </w:r>
      <w:r w:rsidRPr="00643A43">
        <w:t>to</w:t>
      </w:r>
      <w:r w:rsidR="00F73A4C" w:rsidRPr="00643A43">
        <w:t xml:space="preserve"> </w:t>
      </w:r>
      <w:r w:rsidRPr="00643A43">
        <w:t>be</w:t>
      </w:r>
      <w:r w:rsidR="00F73A4C" w:rsidRPr="00643A43">
        <w:t xml:space="preserve"> </w:t>
      </w:r>
      <w:r w:rsidRPr="00643A43">
        <w:t>older</w:t>
      </w:r>
      <w:r w:rsidR="00F73A4C" w:rsidRPr="00643A43">
        <w:t xml:space="preserve"> </w:t>
      </w:r>
      <w:r w:rsidRPr="00643A43">
        <w:t>because</w:t>
      </w:r>
      <w:r w:rsidR="00F73A4C" w:rsidRPr="00643A43">
        <w:t xml:space="preserve"> </w:t>
      </w:r>
      <w:r w:rsidRPr="00643A43">
        <w:t>of</w:t>
      </w:r>
      <w:r w:rsidR="00F73A4C" w:rsidRPr="00643A43">
        <w:t xml:space="preserve"> </w:t>
      </w:r>
      <w:r w:rsidRPr="00643A43">
        <w:t>longer</w:t>
      </w:r>
      <w:r w:rsidR="00F73A4C" w:rsidRPr="00643A43">
        <w:t xml:space="preserve"> </w:t>
      </w:r>
      <w:r w:rsidRPr="00643A43">
        <w:t>active</w:t>
      </w:r>
      <w:r w:rsidR="00F73A4C" w:rsidRPr="00643A43">
        <w:t xml:space="preserve"> </w:t>
      </w:r>
      <w:r w:rsidRPr="00643A43">
        <w:t>periods</w:t>
      </w:r>
      <w:r w:rsidR="00F73A4C" w:rsidRPr="00643A43">
        <w:t xml:space="preserve"> </w:t>
      </w:r>
      <w:r w:rsidRPr="00643A43">
        <w:t>in</w:t>
      </w:r>
      <w:r w:rsidR="00F73A4C" w:rsidRPr="00643A43">
        <w:t xml:space="preserve"> </w:t>
      </w:r>
      <w:r w:rsidRPr="00643A43">
        <w:t>service</w:t>
      </w:r>
      <w:r w:rsidR="00F73A4C" w:rsidRPr="00643A43">
        <w:t xml:space="preserve"> </w:t>
      </w:r>
      <w:r w:rsidRPr="00643A43">
        <w:t>providing</w:t>
      </w:r>
      <w:r w:rsidR="00F73A4C" w:rsidRPr="00643A43">
        <w:t xml:space="preserve"> </w:t>
      </w:r>
      <w:r w:rsidRPr="00643A43">
        <w:t>and</w:t>
      </w:r>
      <w:r w:rsidR="00F73A4C" w:rsidRPr="00643A43">
        <w:t xml:space="preserve"> </w:t>
      </w:r>
      <w:r w:rsidRPr="00643A43">
        <w:t>input</w:t>
      </w:r>
      <w:r w:rsidR="00F73A4C" w:rsidRPr="00643A43">
        <w:t xml:space="preserve"> </w:t>
      </w:r>
      <w:r w:rsidRPr="00643A43">
        <w:t>dealing.</w:t>
      </w:r>
      <w:r w:rsidR="00F73A4C" w:rsidRPr="00643A43">
        <w:t xml:space="preserve"> </w:t>
      </w:r>
      <w:r w:rsidRPr="00643A43">
        <w:t>Older</w:t>
      </w:r>
      <w:r w:rsidR="00F73A4C" w:rsidRPr="00643A43">
        <w:t xml:space="preserve"> </w:t>
      </w:r>
      <w:r w:rsidRPr="00643A43">
        <w:t>individuals</w:t>
      </w:r>
      <w:r w:rsidR="00F73A4C" w:rsidRPr="00643A43">
        <w:t xml:space="preserve"> </w:t>
      </w:r>
      <w:r w:rsidRPr="00643A43">
        <w:t>might</w:t>
      </w:r>
      <w:r w:rsidR="00F73A4C" w:rsidRPr="00643A43">
        <w:t xml:space="preserve"> </w:t>
      </w:r>
      <w:r w:rsidRPr="00643A43">
        <w:t>have</w:t>
      </w:r>
      <w:r w:rsidR="00F73A4C" w:rsidRPr="00643A43">
        <w:t xml:space="preserve"> </w:t>
      </w:r>
      <w:r w:rsidRPr="00643A43">
        <w:t>better</w:t>
      </w:r>
      <w:r w:rsidR="00F73A4C" w:rsidRPr="00643A43">
        <w:t xml:space="preserve"> </w:t>
      </w:r>
      <w:r w:rsidRPr="00643A43">
        <w:t>experience</w:t>
      </w:r>
      <w:r w:rsidR="00F73A4C" w:rsidRPr="00643A43">
        <w:t xml:space="preserve"> </w:t>
      </w:r>
      <w:r w:rsidRPr="00643A43">
        <w:t>in</w:t>
      </w:r>
      <w:r w:rsidR="00F73A4C" w:rsidRPr="00643A43">
        <w:t xml:space="preserve"> </w:t>
      </w:r>
      <w:r w:rsidRPr="00643A43">
        <w:t>the</w:t>
      </w:r>
      <w:r w:rsidR="00F73A4C" w:rsidRPr="00643A43">
        <w:t xml:space="preserve"> </w:t>
      </w:r>
      <w:r w:rsidRPr="00643A43">
        <w:t>business,</w:t>
      </w:r>
      <w:r w:rsidR="00F73A4C" w:rsidRPr="00643A43">
        <w:t xml:space="preserve"> </w:t>
      </w:r>
      <w:r w:rsidRPr="00643A43">
        <w:t>which</w:t>
      </w:r>
      <w:r w:rsidR="00F73A4C" w:rsidRPr="00643A43">
        <w:t xml:space="preserve"> </w:t>
      </w:r>
      <w:r w:rsidRPr="00643A43">
        <w:t>can</w:t>
      </w:r>
      <w:r w:rsidR="00F73A4C" w:rsidRPr="00643A43">
        <w:t xml:space="preserve"> </w:t>
      </w:r>
      <w:r w:rsidRPr="00643A43">
        <w:t>impact</w:t>
      </w:r>
      <w:r w:rsidR="00F73A4C" w:rsidRPr="00643A43">
        <w:t xml:space="preserve"> </w:t>
      </w:r>
      <w:r w:rsidRPr="00643A43">
        <w:t>the</w:t>
      </w:r>
      <w:r w:rsidR="00F73A4C" w:rsidRPr="00643A43">
        <w:t xml:space="preserve"> </w:t>
      </w:r>
      <w:r w:rsidRPr="00643A43">
        <w:t>ratings.</w:t>
      </w:r>
      <w:r w:rsidR="00F73A4C" w:rsidRPr="00643A43">
        <w:t xml:space="preserve"> </w:t>
      </w:r>
      <w:r w:rsidRPr="00643A43">
        <w:t>Controlling</w:t>
      </w:r>
      <w:r w:rsidR="00F73A4C" w:rsidRPr="00643A43">
        <w:t xml:space="preserve"> </w:t>
      </w:r>
      <w:r w:rsidRPr="00643A43">
        <w:t>for</w:t>
      </w:r>
      <w:r w:rsidR="00F73A4C" w:rsidRPr="00643A43">
        <w:t xml:space="preserve"> </w:t>
      </w:r>
      <w:r w:rsidRPr="00643A43">
        <w:t>marital</w:t>
      </w:r>
      <w:r w:rsidR="00F73A4C" w:rsidRPr="00643A43">
        <w:t xml:space="preserve"> </w:t>
      </w:r>
      <w:r w:rsidRPr="00643A43">
        <w:t>status</w:t>
      </w:r>
      <w:r w:rsidR="00F73A4C" w:rsidRPr="00643A43">
        <w:t xml:space="preserve"> </w:t>
      </w:r>
      <w:r w:rsidRPr="00643A43">
        <w:t>of</w:t>
      </w:r>
      <w:r w:rsidR="00F73A4C" w:rsidRPr="00643A43">
        <w:t xml:space="preserve"> </w:t>
      </w:r>
      <w:r w:rsidRPr="00643A43">
        <w:t>input</w:t>
      </w:r>
      <w:r w:rsidR="00F73A4C" w:rsidRPr="00643A43">
        <w:t xml:space="preserve"> </w:t>
      </w:r>
      <w:r w:rsidRPr="00643A43">
        <w:t>dealers,</w:t>
      </w:r>
      <w:r w:rsidR="00F73A4C" w:rsidRPr="00643A43">
        <w:t xml:space="preserve"> </w:t>
      </w:r>
      <w:r w:rsidRPr="00643A43">
        <w:t>trader</w:t>
      </w:r>
      <w:r w:rsidR="00F73A4C" w:rsidRPr="00643A43">
        <w:t xml:space="preserve"> </w:t>
      </w:r>
      <w:r w:rsidRPr="00643A43">
        <w:t>and</w:t>
      </w:r>
      <w:r w:rsidR="00F73A4C" w:rsidRPr="00643A43">
        <w:t xml:space="preserve"> </w:t>
      </w:r>
      <w:r w:rsidRPr="00643A43">
        <w:t>processors</w:t>
      </w:r>
      <w:r w:rsidR="00F73A4C" w:rsidRPr="00643A43">
        <w:t xml:space="preserve"> </w:t>
      </w:r>
      <w:r w:rsidRPr="00643A43">
        <w:t>is</w:t>
      </w:r>
      <w:r w:rsidR="00F73A4C" w:rsidRPr="00643A43">
        <w:t xml:space="preserve"> </w:t>
      </w:r>
      <w:r w:rsidRPr="00643A43">
        <w:t>necessary,</w:t>
      </w:r>
      <w:r w:rsidR="00F73A4C" w:rsidRPr="00643A43">
        <w:t xml:space="preserve"> </w:t>
      </w:r>
      <w:r w:rsidRPr="00643A43">
        <w:t>as</w:t>
      </w:r>
      <w:r w:rsidR="00F73A4C" w:rsidRPr="00643A43">
        <w:t xml:space="preserve"> </w:t>
      </w:r>
      <w:r w:rsidRPr="00643A43">
        <w:t>female</w:t>
      </w:r>
      <w:r w:rsidR="00F73A4C" w:rsidRPr="00643A43">
        <w:t xml:space="preserve"> </w:t>
      </w:r>
      <w:r w:rsidRPr="00643A43">
        <w:t>value</w:t>
      </w:r>
      <w:r w:rsidR="00F73A4C" w:rsidRPr="00643A43">
        <w:t xml:space="preserve"> </w:t>
      </w:r>
      <w:r w:rsidRPr="00643A43">
        <w:t>chain</w:t>
      </w:r>
      <w:r w:rsidR="00F73A4C" w:rsidRPr="00643A43">
        <w:t xml:space="preserve"> </w:t>
      </w:r>
      <w:r w:rsidRPr="00643A43">
        <w:t>actors</w:t>
      </w:r>
      <w:r w:rsidR="00F73A4C" w:rsidRPr="00643A43">
        <w:t xml:space="preserve"> </w:t>
      </w:r>
      <w:r w:rsidRPr="00643A43">
        <w:t>may</w:t>
      </w:r>
      <w:r w:rsidR="00F73A4C" w:rsidRPr="00643A43">
        <w:t xml:space="preserve"> </w:t>
      </w:r>
      <w:r w:rsidRPr="00643A43">
        <w:t>be</w:t>
      </w:r>
      <w:r w:rsidR="00F73A4C" w:rsidRPr="00643A43">
        <w:t xml:space="preserve"> </w:t>
      </w:r>
      <w:r w:rsidRPr="00643A43">
        <w:t>more</w:t>
      </w:r>
      <w:r w:rsidR="00F73A4C" w:rsidRPr="00643A43">
        <w:t xml:space="preserve"> </w:t>
      </w:r>
      <w:r w:rsidRPr="00643A43">
        <w:t>likely</w:t>
      </w:r>
      <w:r w:rsidR="00F73A4C" w:rsidRPr="00643A43">
        <w:t xml:space="preserve"> </w:t>
      </w:r>
      <w:r w:rsidRPr="00643A43">
        <w:t>to</w:t>
      </w:r>
      <w:r w:rsidR="00F73A4C" w:rsidRPr="00643A43">
        <w:t xml:space="preserve"> </w:t>
      </w:r>
      <w:r w:rsidRPr="00643A43">
        <w:t>be</w:t>
      </w:r>
      <w:bookmarkStart w:id="128" w:name="Results"/>
      <w:bookmarkEnd w:id="128"/>
      <w:r w:rsidR="00F73A4C" w:rsidRPr="00643A43">
        <w:t xml:space="preserve"> </w:t>
      </w:r>
      <w:r w:rsidRPr="00643A43">
        <w:t>single.</w:t>
      </w:r>
    </w:p>
    <w:p w14:paraId="670585A9" w14:textId="3642DA94" w:rsidR="009D0159" w:rsidRPr="009D0159" w:rsidRDefault="009D0159" w:rsidP="009D0159">
      <w:pPr>
        <w:widowControl/>
        <w:adjustRightInd w:val="0"/>
        <w:spacing w:line="276" w:lineRule="auto"/>
        <w:jc w:val="both"/>
        <w:rPr>
          <w:ins w:id="129" w:author="Anusha De" w:date="2022-05-05T14:02:00Z"/>
          <w:rFonts w:eastAsiaTheme="minorHAnsi" w:cs="F28"/>
        </w:rPr>
      </w:pPr>
      <w:ins w:id="130" w:author="Anusha De" w:date="2022-05-05T14:02:00Z">
        <w:r w:rsidRPr="009D0159">
          <w:rPr>
            <w:rFonts w:eastAsiaTheme="minorHAnsi" w:cs="F28"/>
          </w:rPr>
          <w:t>We also checked if farmers that interacted with a particular actor score signi</w:t>
        </w:r>
        <w:r>
          <w:rPr>
            <w:rFonts w:eastAsiaTheme="minorHAnsi" w:cs="F28"/>
          </w:rPr>
          <w:t>fi</w:t>
        </w:r>
        <w:r w:rsidRPr="009D0159">
          <w:rPr>
            <w:rFonts w:eastAsiaTheme="minorHAnsi" w:cs="F28"/>
          </w:rPr>
          <w:t>cantly di</w:t>
        </w:r>
        <w:r>
          <w:rPr>
            <w:rFonts w:eastAsiaTheme="minorHAnsi" w:cs="F28"/>
          </w:rPr>
          <w:t>ff</w:t>
        </w:r>
        <w:r w:rsidRPr="009D0159">
          <w:rPr>
            <w:rFonts w:eastAsiaTheme="minorHAnsi" w:cs="F28"/>
          </w:rPr>
          <w:t>erent from</w:t>
        </w:r>
        <w:r>
          <w:rPr>
            <w:rFonts w:eastAsiaTheme="minorHAnsi" w:cs="F28"/>
          </w:rPr>
          <w:t xml:space="preserve"> </w:t>
        </w:r>
        <w:r w:rsidRPr="009D0159">
          <w:rPr>
            <w:rFonts w:eastAsiaTheme="minorHAnsi" w:cs="F28"/>
          </w:rPr>
          <w:t xml:space="preserve">farmers that do not have </w:t>
        </w:r>
        <w:proofErr w:type="spellStart"/>
        <w:r>
          <w:rPr>
            <w:rFonts w:eastAsiaTheme="minorHAnsi" w:cs="F28"/>
          </w:rPr>
          <w:t>fi</w:t>
        </w:r>
        <w:r w:rsidRPr="009D0159">
          <w:rPr>
            <w:rFonts w:eastAsiaTheme="minorHAnsi" w:cs="F28"/>
          </w:rPr>
          <w:t>rst hand</w:t>
        </w:r>
        <w:proofErr w:type="spellEnd"/>
        <w:r w:rsidRPr="009D0159">
          <w:rPr>
            <w:rFonts w:eastAsiaTheme="minorHAnsi" w:cs="F28"/>
          </w:rPr>
          <w:t xml:space="preserve"> experience with the trader, dealer or miller. We </w:t>
        </w:r>
        <w:r>
          <w:rPr>
            <w:rFonts w:eastAsiaTheme="minorHAnsi" w:cs="F28"/>
          </w:rPr>
          <w:t>fi</w:t>
        </w:r>
        <w:r w:rsidRPr="009D0159">
          <w:rPr>
            <w:rFonts w:eastAsiaTheme="minorHAnsi" w:cs="F28"/>
          </w:rPr>
          <w:t>nd that farmers that</w:t>
        </w:r>
        <w:r>
          <w:rPr>
            <w:rFonts w:eastAsiaTheme="minorHAnsi" w:cs="F28"/>
          </w:rPr>
          <w:t xml:space="preserve"> </w:t>
        </w:r>
        <w:r w:rsidRPr="009D0159">
          <w:rPr>
            <w:rFonts w:eastAsiaTheme="minorHAnsi" w:cs="F28"/>
          </w:rPr>
          <w:t xml:space="preserve">report interactions also score higher </w:t>
        </w:r>
        <w:r w:rsidRPr="00643A43">
          <w:t>–</w:t>
        </w:r>
        <w:r>
          <w:t xml:space="preserve"> </w:t>
        </w:r>
        <w:r w:rsidRPr="009D0159">
          <w:rPr>
            <w:rFonts w:eastAsiaTheme="minorHAnsi" w:cs="F28"/>
          </w:rPr>
          <w:t>which was to be expected as farmers would self-select into relationships</w:t>
        </w:r>
        <w:r>
          <w:rPr>
            <w:rFonts w:eastAsiaTheme="minorHAnsi" w:cs="F28"/>
          </w:rPr>
          <w:t xml:space="preserve"> </w:t>
        </w:r>
        <w:r w:rsidRPr="009D0159">
          <w:rPr>
            <w:rFonts w:eastAsiaTheme="minorHAnsi" w:cs="F28"/>
          </w:rPr>
          <w:t>with actors. However, this may also confound the relationships we study. For instance, if gender of the actor</w:t>
        </w:r>
        <w:r>
          <w:rPr>
            <w:rFonts w:eastAsiaTheme="minorHAnsi" w:cs="F28"/>
          </w:rPr>
          <w:t xml:space="preserve"> </w:t>
        </w:r>
        <w:r w:rsidRPr="009D0159">
          <w:rPr>
            <w:rFonts w:eastAsiaTheme="minorHAnsi" w:cs="F28"/>
          </w:rPr>
          <w:t xml:space="preserve">(farmer) is also correlated </w:t>
        </w:r>
        <w:r>
          <w:rPr>
            <w:rFonts w:eastAsiaTheme="minorHAnsi" w:cs="F28"/>
          </w:rPr>
          <w:t>with</w:t>
        </w:r>
        <w:r w:rsidRPr="009D0159">
          <w:rPr>
            <w:rFonts w:eastAsiaTheme="minorHAnsi" w:cs="F28"/>
          </w:rPr>
          <w:t xml:space="preserve"> the likelihood of interaction, then the estimate of the relationship between</w:t>
        </w:r>
        <w:r>
          <w:rPr>
            <w:rFonts w:eastAsiaTheme="minorHAnsi" w:cs="F28"/>
          </w:rPr>
          <w:t xml:space="preserve"> </w:t>
        </w:r>
        <w:r w:rsidRPr="009D0159">
          <w:rPr>
            <w:rFonts w:eastAsiaTheme="minorHAnsi" w:cs="F28"/>
          </w:rPr>
          <w:t xml:space="preserve">gender of the actor (farmer) and the rating may be biased (hypothesis 4). While we do not </w:t>
        </w:r>
        <w:r>
          <w:rPr>
            <w:rFonts w:eastAsiaTheme="minorHAnsi" w:cs="F28"/>
          </w:rPr>
          <w:t>fi</w:t>
        </w:r>
        <w:r w:rsidRPr="009D0159">
          <w:rPr>
            <w:rFonts w:eastAsiaTheme="minorHAnsi" w:cs="F28"/>
          </w:rPr>
          <w:t>nd that the</w:t>
        </w:r>
        <w:r>
          <w:rPr>
            <w:rFonts w:eastAsiaTheme="minorHAnsi" w:cs="F28"/>
          </w:rPr>
          <w:t xml:space="preserve"> </w:t>
        </w:r>
        <w:r w:rsidRPr="009D0159">
          <w:rPr>
            <w:rFonts w:eastAsiaTheme="minorHAnsi" w:cs="F28"/>
          </w:rPr>
          <w:t xml:space="preserve">gender of the actor is correlated with the interaction dummy, we do </w:t>
        </w:r>
        <w:r>
          <w:rPr>
            <w:rFonts w:eastAsiaTheme="minorHAnsi" w:cs="F28"/>
          </w:rPr>
          <w:t>fi</w:t>
        </w:r>
        <w:r w:rsidRPr="009D0159">
          <w:rPr>
            <w:rFonts w:eastAsiaTheme="minorHAnsi" w:cs="F28"/>
          </w:rPr>
          <w:t>nd signi</w:t>
        </w:r>
        <w:r>
          <w:rPr>
            <w:rFonts w:eastAsiaTheme="minorHAnsi" w:cs="F28"/>
          </w:rPr>
          <w:t>fi</w:t>
        </w:r>
        <w:r w:rsidRPr="009D0159">
          <w:rPr>
            <w:rFonts w:eastAsiaTheme="minorHAnsi" w:cs="F28"/>
          </w:rPr>
          <w:t>cant correlation between the</w:t>
        </w:r>
        <w:r>
          <w:rPr>
            <w:rFonts w:eastAsiaTheme="minorHAnsi" w:cs="F28"/>
          </w:rPr>
          <w:t xml:space="preserve"> </w:t>
        </w:r>
        <w:r w:rsidRPr="009D0159">
          <w:rPr>
            <w:rFonts w:eastAsiaTheme="minorHAnsi" w:cs="F28"/>
          </w:rPr>
          <w:t>gender of the farmer and the indicator of interaction, which may a</w:t>
        </w:r>
        <w:r>
          <w:rPr>
            <w:rFonts w:eastAsiaTheme="minorHAnsi" w:cs="F28"/>
          </w:rPr>
          <w:t>ff</w:t>
        </w:r>
        <w:r w:rsidRPr="009D0159">
          <w:rPr>
            <w:rFonts w:eastAsiaTheme="minorHAnsi" w:cs="F28"/>
          </w:rPr>
          <w:t>ect hypothesis 2. To be on the safe side,</w:t>
        </w:r>
        <w:r>
          <w:rPr>
            <w:rFonts w:eastAsiaTheme="minorHAnsi" w:cs="F28"/>
          </w:rPr>
          <w:t xml:space="preserve"> </w:t>
        </w:r>
        <w:r w:rsidRPr="009D0159">
          <w:rPr>
            <w:rFonts w:eastAsiaTheme="minorHAnsi" w:cs="F28"/>
          </w:rPr>
          <w:t>we thus control for interaction between farmer and actor in equation 1.</w:t>
        </w:r>
      </w:ins>
    </w:p>
    <w:p w14:paraId="4805D018" w14:textId="77777777" w:rsidR="009D0159" w:rsidRPr="009D0159" w:rsidRDefault="009D0159" w:rsidP="009D0159">
      <w:pPr>
        <w:widowControl/>
        <w:adjustRightInd w:val="0"/>
        <w:spacing w:line="276" w:lineRule="auto"/>
        <w:jc w:val="both"/>
        <w:rPr>
          <w:rFonts w:eastAsiaTheme="minorHAnsi" w:cs="F28"/>
        </w:rPr>
      </w:pPr>
    </w:p>
    <w:p w14:paraId="0C14880E" w14:textId="77777777" w:rsidR="005139B5" w:rsidRPr="00643A43" w:rsidRDefault="0081249E" w:rsidP="00643A43">
      <w:pPr>
        <w:pStyle w:val="Heading1"/>
        <w:jc w:val="both"/>
        <w:rPr>
          <w:color w:val="auto"/>
        </w:rPr>
      </w:pPr>
      <w:r w:rsidRPr="00643A43">
        <w:rPr>
          <w:color w:val="auto"/>
        </w:rPr>
        <w:t>Results</w:t>
      </w:r>
    </w:p>
    <w:p w14:paraId="419E63F6" w14:textId="5F8F3EC6" w:rsidR="005139B5" w:rsidRPr="00643A43" w:rsidRDefault="0081249E" w:rsidP="00643A43">
      <w:pPr>
        <w:pStyle w:val="Heading2"/>
        <w:jc w:val="both"/>
        <w:rPr>
          <w:color w:val="auto"/>
        </w:rPr>
      </w:pPr>
      <w:bookmarkStart w:id="131" w:name="Average_ratings"/>
      <w:bookmarkEnd w:id="131"/>
      <w:r w:rsidRPr="00643A43">
        <w:rPr>
          <w:color w:val="auto"/>
        </w:rPr>
        <w:t>Average</w:t>
      </w:r>
      <w:r w:rsidR="00F73A4C" w:rsidRPr="00643A43">
        <w:rPr>
          <w:color w:val="auto"/>
        </w:rPr>
        <w:t xml:space="preserve"> </w:t>
      </w:r>
      <w:r w:rsidRPr="00643A43">
        <w:rPr>
          <w:color w:val="auto"/>
        </w:rPr>
        <w:t>ratings</w:t>
      </w:r>
    </w:p>
    <w:p w14:paraId="3116DE07" w14:textId="53A34168" w:rsidR="005139B5" w:rsidRPr="00643A43" w:rsidRDefault="0081249E" w:rsidP="00643A43">
      <w:pPr>
        <w:pStyle w:val="1PP"/>
        <w:jc w:val="both"/>
      </w:pPr>
      <w:r w:rsidRPr="00643A43">
        <w:t>In</w:t>
      </w:r>
      <w:r w:rsidR="00F73A4C" w:rsidRPr="00643A43">
        <w:t xml:space="preserve"> </w:t>
      </w:r>
      <w:r w:rsidRPr="00643A43">
        <w:t>this</w:t>
      </w:r>
      <w:r w:rsidR="00F73A4C" w:rsidRPr="00643A43">
        <w:t xml:space="preserve"> </w:t>
      </w:r>
      <w:r w:rsidRPr="00643A43">
        <w:t>section,</w:t>
      </w:r>
      <w:r w:rsidR="00F73A4C" w:rsidRPr="00643A43">
        <w:t xml:space="preserve"> </w:t>
      </w:r>
      <w:r w:rsidRPr="00643A43">
        <w:t>we</w:t>
      </w:r>
      <w:r w:rsidR="00F73A4C" w:rsidRPr="00643A43">
        <w:t xml:space="preserve"> </w:t>
      </w:r>
      <w:r w:rsidRPr="00643A43">
        <w:t>provide</w:t>
      </w:r>
      <w:r w:rsidR="00F73A4C" w:rsidRPr="00643A43">
        <w:t xml:space="preserve"> </w:t>
      </w:r>
      <w:r w:rsidRPr="00643A43">
        <w:t>a</w:t>
      </w:r>
      <w:r w:rsidR="00F73A4C" w:rsidRPr="00643A43">
        <w:t xml:space="preserve"> </w:t>
      </w:r>
      <w:r w:rsidRPr="00643A43">
        <w:t>descriptive</w:t>
      </w:r>
      <w:r w:rsidR="00F73A4C" w:rsidRPr="00643A43">
        <w:t xml:space="preserve"> </w:t>
      </w:r>
      <w:r w:rsidRPr="00643A43">
        <w:t>account</w:t>
      </w:r>
      <w:r w:rsidR="00F73A4C" w:rsidRPr="00643A43">
        <w:t xml:space="preserve"> </w:t>
      </w:r>
      <w:r w:rsidRPr="00643A43">
        <w:t>of</w:t>
      </w:r>
      <w:r w:rsidR="00F73A4C" w:rsidRPr="00643A43">
        <w:t xml:space="preserve"> </w:t>
      </w:r>
      <w:r w:rsidRPr="00643A43">
        <w:t>the</w:t>
      </w:r>
      <w:r w:rsidR="00F73A4C" w:rsidRPr="00643A43">
        <w:t xml:space="preserve"> </w:t>
      </w:r>
      <w:r w:rsidRPr="00643A43">
        <w:t>hypotheses</w:t>
      </w:r>
      <w:r w:rsidR="00F73A4C" w:rsidRPr="00643A43">
        <w:t xml:space="preserve"> </w:t>
      </w:r>
      <w:r w:rsidRPr="00643A43">
        <w:t>outlined</w:t>
      </w:r>
      <w:r w:rsidR="00F73A4C" w:rsidRPr="00643A43">
        <w:t xml:space="preserve"> </w:t>
      </w:r>
      <w:r w:rsidRPr="00643A43">
        <w:t>in</w:t>
      </w:r>
      <w:r w:rsidR="00F73A4C" w:rsidRPr="00643A43">
        <w:t xml:space="preserve"> </w:t>
      </w:r>
      <w:r w:rsidRPr="00643A43">
        <w:t>Section</w:t>
      </w:r>
      <w:r w:rsidR="00F73A4C" w:rsidRPr="00643A43">
        <w:t xml:space="preserve"> </w:t>
      </w:r>
      <w:hyperlink w:anchor="_bookmark1" w:history="1">
        <w:r w:rsidRPr="00643A43">
          <w:t>3</w:t>
        </w:r>
      </w:hyperlink>
      <w:r w:rsidR="00F73A4C" w:rsidRPr="00643A43">
        <w:t xml:space="preserve"> </w:t>
      </w:r>
      <w:r w:rsidRPr="00643A43">
        <w:t>based</w:t>
      </w:r>
      <w:r w:rsidR="00F73A4C" w:rsidRPr="00643A43">
        <w:t xml:space="preserve"> </w:t>
      </w:r>
      <w:r w:rsidRPr="00643A43">
        <w:t>on</w:t>
      </w:r>
      <w:r w:rsidR="00F73A4C" w:rsidRPr="00643A43">
        <w:t xml:space="preserve"> </w:t>
      </w:r>
      <w:r w:rsidRPr="00643A43">
        <w:t>subgroup</w:t>
      </w:r>
      <w:r w:rsidR="00F73A4C" w:rsidRPr="00643A43">
        <w:t xml:space="preserve"> </w:t>
      </w:r>
      <w:r w:rsidRPr="00643A43">
        <w:t>averages</w:t>
      </w:r>
      <w:r w:rsidR="00F73A4C" w:rsidRPr="00643A43">
        <w:t xml:space="preserve"> </w:t>
      </w:r>
      <w:r w:rsidRPr="00643A43">
        <w:t>reported</w:t>
      </w:r>
      <w:r w:rsidR="00F73A4C" w:rsidRPr="00643A43">
        <w:t xml:space="preserve"> </w:t>
      </w:r>
      <w:r w:rsidRPr="00643A43">
        <w:t>in</w:t>
      </w:r>
      <w:r w:rsidR="00F73A4C" w:rsidRPr="00643A43">
        <w:t xml:space="preserve"> </w:t>
      </w:r>
      <w:r w:rsidRPr="00643A43">
        <w:t>Table</w:t>
      </w:r>
      <w:r w:rsidR="00F73A4C" w:rsidRPr="00643A43">
        <w:t xml:space="preserve"> </w:t>
      </w:r>
      <w:hyperlink w:anchor="_bookmark75" w:history="1">
        <w:r w:rsidRPr="00643A43">
          <w:t>5</w:t>
        </w:r>
      </w:hyperlink>
      <w:r w:rsidRPr="00643A43">
        <w:t>.</w:t>
      </w:r>
      <w:r w:rsidR="00F73A4C" w:rsidRPr="00643A43">
        <w:t xml:space="preserve"> </w:t>
      </w:r>
      <w:r w:rsidRPr="00643A43">
        <w:t>The</w:t>
      </w:r>
      <w:r w:rsidR="00F73A4C" w:rsidRPr="00643A43">
        <w:t xml:space="preserve"> </w:t>
      </w:r>
      <w:r w:rsidRPr="00643A43">
        <w:t>table</w:t>
      </w:r>
      <w:r w:rsidR="00F73A4C" w:rsidRPr="00643A43">
        <w:t xml:space="preserve"> </w:t>
      </w:r>
      <w:r w:rsidRPr="00643A43">
        <w:t>shows</w:t>
      </w:r>
      <w:r w:rsidR="00F73A4C" w:rsidRPr="00643A43">
        <w:t xml:space="preserve"> </w:t>
      </w:r>
      <w:r w:rsidRPr="00643A43">
        <w:t>scores</w:t>
      </w:r>
      <w:r w:rsidR="00F73A4C" w:rsidRPr="00643A43">
        <w:t xml:space="preserve"> </w:t>
      </w:r>
      <w:r w:rsidRPr="00643A43">
        <w:t>aggregated</w:t>
      </w:r>
      <w:r w:rsidR="00F73A4C" w:rsidRPr="00643A43">
        <w:t xml:space="preserve"> </w:t>
      </w:r>
      <w:r w:rsidRPr="00643A43">
        <w:t>over</w:t>
      </w:r>
      <w:r w:rsidR="00F73A4C" w:rsidRPr="00643A43">
        <w:t xml:space="preserve"> </w:t>
      </w:r>
      <w:r w:rsidRPr="00643A43">
        <w:t>all</w:t>
      </w:r>
      <w:r w:rsidR="00F73A4C" w:rsidRPr="00643A43">
        <w:t xml:space="preserve"> </w:t>
      </w:r>
      <w:r w:rsidRPr="00643A43">
        <w:t>input</w:t>
      </w:r>
      <w:r w:rsidR="00F73A4C" w:rsidRPr="00643A43">
        <w:t xml:space="preserve"> </w:t>
      </w:r>
      <w:r w:rsidRPr="00643A43">
        <w:t>dealers</w:t>
      </w:r>
      <w:r w:rsidR="00F73A4C" w:rsidRPr="00643A43">
        <w:t xml:space="preserve"> </w:t>
      </w:r>
      <w:r w:rsidRPr="00643A43">
        <w:t>(first</w:t>
      </w:r>
      <w:r w:rsidR="00F73A4C" w:rsidRPr="00643A43">
        <w:t xml:space="preserve"> </w:t>
      </w:r>
      <w:r w:rsidRPr="00643A43">
        <w:t>three</w:t>
      </w:r>
      <w:r w:rsidR="00F73A4C" w:rsidRPr="00643A43">
        <w:t xml:space="preserve"> </w:t>
      </w:r>
      <w:r w:rsidRPr="00643A43">
        <w:t>columns</w:t>
      </w:r>
      <w:r w:rsidR="00F73A4C" w:rsidRPr="00643A43">
        <w:t xml:space="preserve"> </w:t>
      </w:r>
      <w:r w:rsidRPr="00643A43">
        <w:t>on</w:t>
      </w:r>
      <w:r w:rsidR="00F73A4C" w:rsidRPr="00643A43">
        <w:t xml:space="preserve"> </w:t>
      </w:r>
      <w:r w:rsidRPr="00643A43">
        <w:t>the</w:t>
      </w:r>
      <w:r w:rsidR="00F73A4C" w:rsidRPr="00643A43">
        <w:t xml:space="preserve"> </w:t>
      </w:r>
      <w:r w:rsidRPr="00643A43">
        <w:t>left),</w:t>
      </w:r>
      <w:r w:rsidR="00F73A4C" w:rsidRPr="00643A43">
        <w:t xml:space="preserve"> </w:t>
      </w:r>
      <w:r w:rsidRPr="00643A43">
        <w:t>but</w:t>
      </w:r>
      <w:r w:rsidR="00F73A4C" w:rsidRPr="00643A43">
        <w:t xml:space="preserve"> </w:t>
      </w:r>
      <w:r w:rsidRPr="00643A43">
        <w:t>also</w:t>
      </w:r>
      <w:r w:rsidR="00F73A4C" w:rsidRPr="00643A43">
        <w:t xml:space="preserve"> </w:t>
      </w:r>
      <w:r w:rsidRPr="00643A43">
        <w:t>for</w:t>
      </w:r>
      <w:r w:rsidR="00F73A4C" w:rsidRPr="00643A43">
        <w:t xml:space="preserve"> </w:t>
      </w:r>
      <w:r w:rsidRPr="00643A43">
        <w:t>each</w:t>
      </w:r>
      <w:r w:rsidR="00F73A4C" w:rsidRPr="00643A43">
        <w:t xml:space="preserve"> </w:t>
      </w:r>
      <w:r w:rsidRPr="00643A43">
        <w:t>actor</w:t>
      </w:r>
      <w:r w:rsidR="00F73A4C" w:rsidRPr="00643A43">
        <w:t xml:space="preserve"> </w:t>
      </w:r>
      <w:r w:rsidRPr="00643A43">
        <w:t>type</w:t>
      </w:r>
      <w:r w:rsidR="00F73A4C" w:rsidRPr="00643A43">
        <w:t xml:space="preserve"> </w:t>
      </w:r>
      <w:r w:rsidRPr="00643A43">
        <w:t>separately</w:t>
      </w:r>
      <w:r w:rsidR="00F73A4C" w:rsidRPr="00643A43">
        <w:t xml:space="preserve"> </w:t>
      </w:r>
      <w:r w:rsidRPr="00643A43">
        <w:t>(columns</w:t>
      </w:r>
      <w:r w:rsidR="00F73A4C" w:rsidRPr="00643A43">
        <w:t xml:space="preserve"> </w:t>
      </w:r>
      <w:r w:rsidRPr="00643A43">
        <w:t>4-6</w:t>
      </w:r>
      <w:r w:rsidR="00F73A4C" w:rsidRPr="00643A43">
        <w:t xml:space="preserve"> </w:t>
      </w:r>
      <w:r w:rsidRPr="00643A43">
        <w:t>for</w:t>
      </w:r>
      <w:r w:rsidR="00F73A4C" w:rsidRPr="00643A43">
        <w:t xml:space="preserve"> </w:t>
      </w:r>
      <w:proofErr w:type="spellStart"/>
      <w:r w:rsidRPr="00643A43">
        <w:t>agro</w:t>
      </w:r>
      <w:proofErr w:type="spellEnd"/>
      <w:r w:rsidRPr="00643A43">
        <w:t>-input</w:t>
      </w:r>
      <w:r w:rsidR="00F73A4C" w:rsidRPr="00643A43">
        <w:t xml:space="preserve"> </w:t>
      </w:r>
      <w:r w:rsidRPr="00643A43">
        <w:t>dealers,</w:t>
      </w:r>
      <w:r w:rsidR="00F73A4C" w:rsidRPr="00643A43">
        <w:t xml:space="preserve"> </w:t>
      </w:r>
      <w:r w:rsidRPr="00643A43">
        <w:t>columns</w:t>
      </w:r>
      <w:r w:rsidR="00F73A4C" w:rsidRPr="00643A43">
        <w:t xml:space="preserve"> </w:t>
      </w:r>
      <w:r w:rsidRPr="00643A43">
        <w:t>7-9</w:t>
      </w:r>
      <w:r w:rsidR="00F73A4C" w:rsidRPr="00643A43">
        <w:t xml:space="preserve"> </w:t>
      </w:r>
      <w:r w:rsidRPr="00643A43">
        <w:t>for</w:t>
      </w:r>
      <w:r w:rsidR="00F73A4C" w:rsidRPr="00643A43">
        <w:t xml:space="preserve"> </w:t>
      </w:r>
      <w:r w:rsidRPr="00643A43">
        <w:t>traders,</w:t>
      </w:r>
      <w:r w:rsidR="00F73A4C" w:rsidRPr="00643A43">
        <w:t xml:space="preserve"> </w:t>
      </w:r>
      <w:r w:rsidRPr="00643A43">
        <w:t>and</w:t>
      </w:r>
      <w:r w:rsidR="00F73A4C" w:rsidRPr="00643A43">
        <w:t xml:space="preserve"> </w:t>
      </w:r>
      <w:r w:rsidRPr="00643A43">
        <w:t>columns</w:t>
      </w:r>
      <w:r w:rsidR="00F73A4C" w:rsidRPr="00643A43">
        <w:t xml:space="preserve"> </w:t>
      </w:r>
      <w:r w:rsidRPr="00643A43">
        <w:t>10-12</w:t>
      </w:r>
      <w:r w:rsidR="00F73A4C" w:rsidRPr="00643A43">
        <w:t xml:space="preserve"> </w:t>
      </w:r>
      <w:r w:rsidRPr="00643A43">
        <w:t>for</w:t>
      </w:r>
      <w:r w:rsidR="00F73A4C" w:rsidRPr="00643A43">
        <w:t xml:space="preserve"> </w:t>
      </w:r>
      <w:r w:rsidRPr="00643A43">
        <w:t>processors).</w:t>
      </w:r>
      <w:r w:rsidR="00F73A4C" w:rsidRPr="00643A43">
        <w:t xml:space="preserve"> </w:t>
      </w:r>
      <w:r w:rsidRPr="00643A43">
        <w:t>We</w:t>
      </w:r>
      <w:r w:rsidR="00F73A4C" w:rsidRPr="00643A43">
        <w:t xml:space="preserve"> </w:t>
      </w:r>
      <w:r w:rsidRPr="00643A43">
        <w:t>further</w:t>
      </w:r>
      <w:r w:rsidR="00F73A4C" w:rsidRPr="00643A43">
        <w:t xml:space="preserve"> </w:t>
      </w:r>
      <w:r w:rsidRPr="00643A43">
        <w:t>differentiate</w:t>
      </w:r>
      <w:r w:rsidR="00F73A4C" w:rsidRPr="00643A43">
        <w:t xml:space="preserve"> </w:t>
      </w:r>
      <w:r w:rsidRPr="00643A43">
        <w:t>between</w:t>
      </w:r>
      <w:r w:rsidR="00F73A4C" w:rsidRPr="00643A43">
        <w:t xml:space="preserve"> </w:t>
      </w:r>
      <w:r w:rsidRPr="00643A43">
        <w:t>scores</w:t>
      </w:r>
      <w:r w:rsidR="00F73A4C" w:rsidRPr="00643A43">
        <w:t xml:space="preserve"> </w:t>
      </w:r>
      <w:r w:rsidRPr="00643A43">
        <w:t>received</w:t>
      </w:r>
      <w:r w:rsidR="00F73A4C" w:rsidRPr="00643A43">
        <w:t xml:space="preserve"> </w:t>
      </w:r>
      <w:r w:rsidRPr="00643A43">
        <w:t>by</w:t>
      </w:r>
      <w:r w:rsidR="00F73A4C" w:rsidRPr="00643A43">
        <w:t xml:space="preserve"> </w:t>
      </w:r>
      <w:r w:rsidRPr="00643A43">
        <w:t>male</w:t>
      </w:r>
      <w:r w:rsidR="00F73A4C" w:rsidRPr="00643A43">
        <w:t xml:space="preserve"> </w:t>
      </w:r>
      <w:r w:rsidRPr="00643A43">
        <w:t>and</w:t>
      </w:r>
      <w:r w:rsidR="00F73A4C" w:rsidRPr="00643A43">
        <w:t xml:space="preserve"> </w:t>
      </w:r>
      <w:r w:rsidRPr="00643A43">
        <w:t>female</w:t>
      </w:r>
      <w:r w:rsidR="00F73A4C" w:rsidRPr="00643A43">
        <w:t xml:space="preserve"> </w:t>
      </w:r>
      <w:r w:rsidRPr="00643A43">
        <w:t>actors.</w:t>
      </w:r>
    </w:p>
    <w:p w14:paraId="55507EE5" w14:textId="3148E1AC" w:rsidR="005139B5" w:rsidRPr="00643A43" w:rsidRDefault="0081249E" w:rsidP="00643A43">
      <w:pPr>
        <w:pStyle w:val="1PP"/>
        <w:jc w:val="both"/>
      </w:pPr>
      <w:r w:rsidRPr="00643A43">
        <w:t>The</w:t>
      </w:r>
      <w:r w:rsidR="00F73A4C" w:rsidRPr="00643A43">
        <w:t xml:space="preserve"> </w:t>
      </w:r>
      <w:r w:rsidRPr="00643A43">
        <w:t>rows</w:t>
      </w:r>
      <w:r w:rsidR="00F73A4C" w:rsidRPr="00643A43">
        <w:t xml:space="preserve"> </w:t>
      </w:r>
      <w:r w:rsidRPr="00643A43">
        <w:t>represent</w:t>
      </w:r>
      <w:r w:rsidR="00F73A4C" w:rsidRPr="00643A43">
        <w:t xml:space="preserve"> </w:t>
      </w:r>
      <w:r w:rsidRPr="00643A43">
        <w:t>the</w:t>
      </w:r>
      <w:r w:rsidR="00F73A4C" w:rsidRPr="00643A43">
        <w:t xml:space="preserve"> </w:t>
      </w:r>
      <w:r w:rsidRPr="00643A43">
        <w:t>different</w:t>
      </w:r>
      <w:r w:rsidR="00F73A4C" w:rsidRPr="00643A43">
        <w:t xml:space="preserve"> </w:t>
      </w:r>
      <w:r w:rsidRPr="00643A43">
        <w:t>dimensions</w:t>
      </w:r>
      <w:r w:rsidR="00F73A4C" w:rsidRPr="00643A43">
        <w:t xml:space="preserve"> </w:t>
      </w:r>
      <w:r w:rsidRPr="00643A43">
        <w:t>on</w:t>
      </w:r>
      <w:r w:rsidR="00F73A4C" w:rsidRPr="00643A43">
        <w:t xml:space="preserve"> </w:t>
      </w:r>
      <w:r w:rsidRPr="00643A43">
        <w:t>which</w:t>
      </w:r>
      <w:r w:rsidR="00F73A4C" w:rsidRPr="00643A43">
        <w:t xml:space="preserve"> </w:t>
      </w:r>
      <w:r w:rsidRPr="00643A43">
        <w:t>actors</w:t>
      </w:r>
      <w:r w:rsidR="00F73A4C" w:rsidRPr="00643A43">
        <w:t xml:space="preserve"> </w:t>
      </w:r>
      <w:r w:rsidRPr="00643A43">
        <w:t>were</w:t>
      </w:r>
      <w:r w:rsidR="00F73A4C" w:rsidRPr="00643A43">
        <w:t xml:space="preserve"> </w:t>
      </w:r>
      <w:r w:rsidRPr="00643A43">
        <w:t>scored</w:t>
      </w:r>
      <w:r w:rsidR="00F73A4C" w:rsidRPr="00643A43">
        <w:t xml:space="preserve"> </w:t>
      </w:r>
      <w:r w:rsidRPr="00643A43">
        <w:t>(or</w:t>
      </w:r>
      <w:r w:rsidR="00F73A4C" w:rsidRPr="00643A43">
        <w:t xml:space="preserve"> </w:t>
      </w:r>
      <w:r w:rsidRPr="00643A43">
        <w:t>were</w:t>
      </w:r>
      <w:r w:rsidR="00F73A4C" w:rsidRPr="00643A43">
        <w:t xml:space="preserve"> </w:t>
      </w:r>
      <w:r w:rsidRPr="00643A43">
        <w:t>asked</w:t>
      </w:r>
      <w:r w:rsidR="00F73A4C" w:rsidRPr="00643A43">
        <w:t xml:space="preserve"> </w:t>
      </w:r>
      <w:r w:rsidRPr="00643A43">
        <w:t>to</w:t>
      </w:r>
      <w:r w:rsidR="00F73A4C" w:rsidRPr="00643A43">
        <w:t xml:space="preserve"> </w:t>
      </w:r>
      <w:r w:rsidRPr="00643A43">
        <w:t>rate</w:t>
      </w:r>
      <w:r w:rsidR="00F73A4C" w:rsidRPr="00643A43">
        <w:t xml:space="preserve"> </w:t>
      </w:r>
      <w:r w:rsidRPr="00643A43">
        <w:t>themselves).</w:t>
      </w:r>
      <w:r w:rsidR="00F73A4C" w:rsidRPr="00643A43">
        <w:t xml:space="preserve"> </w:t>
      </w:r>
      <w:r w:rsidRPr="00643A43">
        <w:t>We</w:t>
      </w:r>
      <w:r w:rsidR="00F73A4C" w:rsidRPr="00643A43">
        <w:t xml:space="preserve"> </w:t>
      </w:r>
      <w:r w:rsidRPr="00643A43">
        <w:t>again</w:t>
      </w:r>
      <w:r w:rsidR="00F73A4C" w:rsidRPr="00643A43">
        <w:t xml:space="preserve"> </w:t>
      </w:r>
      <w:r w:rsidRPr="00643A43">
        <w:t>start</w:t>
      </w:r>
      <w:r w:rsidR="00F73A4C" w:rsidRPr="00643A43">
        <w:t xml:space="preserve"> </w:t>
      </w:r>
      <w:r w:rsidRPr="00643A43">
        <w:t>with</w:t>
      </w:r>
      <w:r w:rsidR="00F73A4C" w:rsidRPr="00643A43">
        <w:t xml:space="preserve"> </w:t>
      </w:r>
      <w:r w:rsidRPr="00643A43">
        <w:t>an</w:t>
      </w:r>
      <w:r w:rsidR="00F73A4C" w:rsidRPr="00643A43">
        <w:t xml:space="preserve"> </w:t>
      </w:r>
      <w:r w:rsidRPr="00643A43">
        <w:t>overall</w:t>
      </w:r>
      <w:r w:rsidR="00F73A4C" w:rsidRPr="00643A43">
        <w:t xml:space="preserve"> </w:t>
      </w:r>
      <w:r w:rsidRPr="00643A43">
        <w:t>rating</w:t>
      </w:r>
      <w:r w:rsidR="00F73A4C" w:rsidRPr="00643A43">
        <w:t xml:space="preserve"> </w:t>
      </w:r>
      <w:r w:rsidRPr="00643A43">
        <w:t>(rows</w:t>
      </w:r>
      <w:r w:rsidR="00F73A4C" w:rsidRPr="00643A43">
        <w:t xml:space="preserve"> </w:t>
      </w:r>
      <w:r w:rsidRPr="00643A43">
        <w:t>1-4)</w:t>
      </w:r>
      <w:r w:rsidR="00F73A4C" w:rsidRPr="00643A43">
        <w:t xml:space="preserve"> </w:t>
      </w:r>
      <w:r w:rsidRPr="00643A43">
        <w:t>and</w:t>
      </w:r>
      <w:r w:rsidR="00F73A4C" w:rsidRPr="00643A43">
        <w:t xml:space="preserve"> </w:t>
      </w:r>
      <w:r w:rsidRPr="00643A43">
        <w:t>then</w:t>
      </w:r>
      <w:r w:rsidR="00F73A4C" w:rsidRPr="00643A43">
        <w:t xml:space="preserve"> </w:t>
      </w:r>
      <w:r w:rsidRPr="00643A43">
        <w:t>provide</w:t>
      </w:r>
      <w:r w:rsidR="00F73A4C" w:rsidRPr="00643A43">
        <w:t xml:space="preserve"> </w:t>
      </w:r>
      <w:r w:rsidRPr="00643A43">
        <w:t>separate</w:t>
      </w:r>
      <w:r w:rsidR="00F73A4C" w:rsidRPr="00643A43">
        <w:t xml:space="preserve"> </w:t>
      </w:r>
      <w:r w:rsidRPr="00643A43">
        <w:t>ratings</w:t>
      </w:r>
      <w:r w:rsidR="00F73A4C" w:rsidRPr="00643A43">
        <w:t xml:space="preserve"> </w:t>
      </w:r>
      <w:r w:rsidRPr="00643A43">
        <w:t>for</w:t>
      </w:r>
      <w:r w:rsidR="00F73A4C" w:rsidRPr="00643A43">
        <w:t xml:space="preserve"> </w:t>
      </w:r>
      <w:r w:rsidRPr="00643A43">
        <w:t>location</w:t>
      </w:r>
      <w:r w:rsidR="00F73A4C" w:rsidRPr="00643A43">
        <w:t xml:space="preserve"> </w:t>
      </w:r>
      <w:r w:rsidRPr="00643A43">
        <w:t>(5-8),</w:t>
      </w:r>
      <w:r w:rsidR="00F73A4C" w:rsidRPr="00643A43">
        <w:t xml:space="preserve"> </w:t>
      </w:r>
      <w:r w:rsidRPr="00643A43">
        <w:t>quality</w:t>
      </w:r>
      <w:r w:rsidR="00F73A4C" w:rsidRPr="00643A43">
        <w:t xml:space="preserve"> </w:t>
      </w:r>
      <w:r w:rsidRPr="00643A43">
        <w:t>(9-12),</w:t>
      </w:r>
      <w:r w:rsidR="00F73A4C" w:rsidRPr="00643A43">
        <w:t xml:space="preserve"> </w:t>
      </w:r>
      <w:r w:rsidRPr="00643A43">
        <w:t>and</w:t>
      </w:r>
      <w:r w:rsidR="00F73A4C" w:rsidRPr="00643A43">
        <w:t xml:space="preserve"> </w:t>
      </w:r>
      <w:r w:rsidRPr="00643A43">
        <w:t>reputation</w:t>
      </w:r>
      <w:r w:rsidR="00F73A4C" w:rsidRPr="00643A43">
        <w:t xml:space="preserve"> </w:t>
      </w:r>
      <w:r w:rsidRPr="00643A43">
        <w:t>(rows</w:t>
      </w:r>
      <w:r w:rsidR="00F73A4C" w:rsidRPr="00643A43">
        <w:t xml:space="preserve"> </w:t>
      </w:r>
      <w:r w:rsidRPr="00643A43">
        <w:t>13-16).</w:t>
      </w:r>
      <w:r w:rsidR="00F73A4C" w:rsidRPr="00643A43">
        <w:t xml:space="preserve"> </w:t>
      </w:r>
      <w:r w:rsidRPr="00643A43">
        <w:t>We</w:t>
      </w:r>
      <w:r w:rsidR="00F73A4C" w:rsidRPr="00643A43">
        <w:t xml:space="preserve"> </w:t>
      </w:r>
      <w:r w:rsidRPr="00643A43">
        <w:t>also</w:t>
      </w:r>
      <w:r w:rsidR="00F73A4C" w:rsidRPr="00643A43">
        <w:t xml:space="preserve"> </w:t>
      </w:r>
      <w:r w:rsidRPr="00643A43">
        <w:t>differentiate</w:t>
      </w:r>
      <w:r w:rsidR="00F73A4C" w:rsidRPr="00643A43">
        <w:t xml:space="preserve"> </w:t>
      </w:r>
      <w:r w:rsidRPr="00643A43">
        <w:t>between</w:t>
      </w:r>
      <w:r w:rsidR="00F73A4C" w:rsidRPr="00643A43">
        <w:t xml:space="preserve"> </w:t>
      </w:r>
      <w:r w:rsidRPr="00643A43">
        <w:t>the</w:t>
      </w:r>
      <w:r w:rsidR="00F73A4C" w:rsidRPr="00643A43">
        <w:t xml:space="preserve"> </w:t>
      </w:r>
      <w:r w:rsidRPr="00643A43">
        <w:t>gender</w:t>
      </w:r>
      <w:r w:rsidR="00F73A4C" w:rsidRPr="00643A43">
        <w:t xml:space="preserve"> </w:t>
      </w:r>
      <w:r w:rsidRPr="00643A43">
        <w:t>of</w:t>
      </w:r>
      <w:r w:rsidR="00F73A4C" w:rsidRPr="00643A43">
        <w:t xml:space="preserve"> </w:t>
      </w:r>
      <w:r w:rsidRPr="00643A43">
        <w:t>the</w:t>
      </w:r>
      <w:r w:rsidR="00F73A4C" w:rsidRPr="00643A43">
        <w:t xml:space="preserve"> </w:t>
      </w:r>
      <w:r w:rsidRPr="00643A43">
        <w:t>farmer,</w:t>
      </w:r>
      <w:r w:rsidR="00F73A4C" w:rsidRPr="00643A43">
        <w:t xml:space="preserve"> </w:t>
      </w:r>
      <w:r w:rsidRPr="00643A43">
        <w:t>and</w:t>
      </w:r>
      <w:r w:rsidR="00F73A4C" w:rsidRPr="00643A43">
        <w:t xml:space="preserve"> </w:t>
      </w:r>
      <w:r w:rsidRPr="00643A43">
        <w:t>also</w:t>
      </w:r>
      <w:r w:rsidR="00F73A4C" w:rsidRPr="00643A43">
        <w:t xml:space="preserve"> </w:t>
      </w:r>
      <w:r w:rsidRPr="00643A43">
        <w:t>add</w:t>
      </w:r>
      <w:r w:rsidR="00F73A4C" w:rsidRPr="00643A43">
        <w:t xml:space="preserve"> </w:t>
      </w:r>
      <w:r w:rsidRPr="00643A43">
        <w:t>a</w:t>
      </w:r>
      <w:r w:rsidR="00F73A4C" w:rsidRPr="00643A43">
        <w:t xml:space="preserve"> </w:t>
      </w:r>
      <w:r w:rsidRPr="00643A43">
        <w:t>line</w:t>
      </w:r>
      <w:r w:rsidR="00F73A4C" w:rsidRPr="00643A43">
        <w:t xml:space="preserve"> </w:t>
      </w:r>
      <w:r w:rsidRPr="00643A43">
        <w:t>for</w:t>
      </w:r>
      <w:r w:rsidR="00F73A4C" w:rsidRPr="00643A43">
        <w:t xml:space="preserve"> </w:t>
      </w:r>
      <w:r w:rsidRPr="00643A43">
        <w:t>self-ratings.</w:t>
      </w:r>
    </w:p>
    <w:p w14:paraId="6752AB7F" w14:textId="54BECF6A" w:rsidR="005139B5" w:rsidRPr="00643A43" w:rsidRDefault="0081249E" w:rsidP="00643A43">
      <w:pPr>
        <w:pStyle w:val="1PP"/>
        <w:jc w:val="both"/>
        <w:rPr>
          <w:spacing w:val="-2"/>
        </w:rPr>
      </w:pPr>
      <w:r w:rsidRPr="00643A43">
        <w:lastRenderedPageBreak/>
        <w:t>In</w:t>
      </w:r>
      <w:r w:rsidR="00F73A4C" w:rsidRPr="00643A43">
        <w:t xml:space="preserve"> </w:t>
      </w:r>
      <w:r w:rsidRPr="00643A43">
        <w:t>line</w:t>
      </w:r>
      <w:r w:rsidR="00F73A4C" w:rsidRPr="00643A43">
        <w:t xml:space="preserve"> </w:t>
      </w:r>
      <w:r w:rsidRPr="00643A43">
        <w:t>with</w:t>
      </w:r>
      <w:r w:rsidR="00F73A4C" w:rsidRPr="00643A43">
        <w:t xml:space="preserve"> </w:t>
      </w:r>
      <w:r w:rsidRPr="00643A43">
        <w:t>hypothesis</w:t>
      </w:r>
      <w:r w:rsidR="00F73A4C" w:rsidRPr="00643A43">
        <w:t xml:space="preserve"> </w:t>
      </w:r>
      <w:r w:rsidRPr="00643A43">
        <w:t>1,</w:t>
      </w:r>
      <w:r w:rsidR="00F73A4C" w:rsidRPr="00643A43">
        <w:t xml:space="preserve"> </w:t>
      </w:r>
      <w:r w:rsidRPr="00643A43">
        <w:t>Table</w:t>
      </w:r>
      <w:r w:rsidR="00F73A4C" w:rsidRPr="00643A43">
        <w:t xml:space="preserve"> </w:t>
      </w:r>
      <w:hyperlink w:anchor="_bookmark75" w:history="1">
        <w:r w:rsidRPr="00643A43">
          <w:t>5</w:t>
        </w:r>
        <w:r w:rsidR="00F73A4C" w:rsidRPr="00643A43">
          <w:t xml:space="preserve"> </w:t>
        </w:r>
      </w:hyperlink>
      <w:r w:rsidRPr="00643A43">
        <w:t>shows</w:t>
      </w:r>
      <w:r w:rsidR="00F73A4C" w:rsidRPr="00643A43">
        <w:t xml:space="preserve"> </w:t>
      </w:r>
      <w:r w:rsidRPr="00643A43">
        <w:t>that</w:t>
      </w:r>
      <w:r w:rsidR="00F73A4C" w:rsidRPr="00643A43">
        <w:t xml:space="preserve"> </w:t>
      </w:r>
      <w:r w:rsidRPr="00643A43">
        <w:t>the</w:t>
      </w:r>
      <w:r w:rsidR="00F73A4C" w:rsidRPr="00643A43">
        <w:t xml:space="preserve"> </w:t>
      </w:r>
      <w:r w:rsidRPr="00643A43">
        <w:t>mean</w:t>
      </w:r>
      <w:r w:rsidR="00F73A4C" w:rsidRPr="00643A43">
        <w:t xml:space="preserve"> </w:t>
      </w:r>
      <w:r w:rsidRPr="00643A43">
        <w:t>overall</w:t>
      </w:r>
      <w:r w:rsidR="00F73A4C" w:rsidRPr="00643A43">
        <w:t xml:space="preserve"> </w:t>
      </w:r>
      <w:r w:rsidRPr="00643A43">
        <w:t>self-rating</w:t>
      </w:r>
      <w:r w:rsidR="00F73A4C" w:rsidRPr="00643A43">
        <w:t xml:space="preserve"> </w:t>
      </w:r>
      <w:r w:rsidRPr="00643A43">
        <w:t>given</w:t>
      </w:r>
      <w:r w:rsidR="00F73A4C" w:rsidRPr="00643A43">
        <w:t xml:space="preserve"> </w:t>
      </w:r>
      <w:r w:rsidRPr="00643A43">
        <w:t>by</w:t>
      </w:r>
      <w:r w:rsidR="00F73A4C" w:rsidRPr="00643A43">
        <w:t xml:space="preserve"> </w:t>
      </w:r>
      <w:r w:rsidRPr="00643A43">
        <w:t>the</w:t>
      </w:r>
      <w:r w:rsidR="00F73A4C" w:rsidRPr="00643A43">
        <w:t xml:space="preserve"> </w:t>
      </w:r>
      <w:r w:rsidRPr="00643A43">
        <w:t>actors</w:t>
      </w:r>
      <w:r w:rsidR="00F73A4C" w:rsidRPr="00643A43">
        <w:t xml:space="preserve"> </w:t>
      </w:r>
      <w:r w:rsidRPr="00643A43">
        <w:t>(4.22)</w:t>
      </w:r>
      <w:r w:rsidR="00F73A4C" w:rsidRPr="00643A43">
        <w:t xml:space="preserve"> </w:t>
      </w:r>
      <w:r w:rsidRPr="00643A43">
        <w:t>is</w:t>
      </w:r>
      <w:r w:rsidR="00F73A4C" w:rsidRPr="00643A43">
        <w:t xml:space="preserve"> </w:t>
      </w:r>
      <w:r w:rsidRPr="00643A43">
        <w:t>substantially</w:t>
      </w:r>
      <w:r w:rsidR="00F73A4C" w:rsidRPr="00643A43">
        <w:t xml:space="preserve"> </w:t>
      </w:r>
      <w:r w:rsidRPr="00643A43">
        <w:t>higher</w:t>
      </w:r>
      <w:r w:rsidR="00F73A4C" w:rsidRPr="00643A43">
        <w:t xml:space="preserve"> </w:t>
      </w:r>
      <w:r w:rsidRPr="00643A43">
        <w:t>than</w:t>
      </w:r>
      <w:r w:rsidR="00F73A4C" w:rsidRPr="00643A43">
        <w:t xml:space="preserve"> </w:t>
      </w:r>
      <w:r w:rsidRPr="00643A43">
        <w:t>the</w:t>
      </w:r>
      <w:r w:rsidR="00F73A4C" w:rsidRPr="00643A43">
        <w:t xml:space="preserve"> </w:t>
      </w:r>
      <w:r w:rsidRPr="00643A43">
        <w:t>mean</w:t>
      </w:r>
      <w:r w:rsidR="00F73A4C" w:rsidRPr="00643A43">
        <w:t xml:space="preserve"> </w:t>
      </w:r>
      <w:r w:rsidRPr="00643A43">
        <w:t>overall</w:t>
      </w:r>
      <w:r w:rsidR="00F73A4C" w:rsidRPr="00643A43">
        <w:t xml:space="preserve"> </w:t>
      </w:r>
      <w:r w:rsidRPr="00643A43">
        <w:t>rating</w:t>
      </w:r>
      <w:r w:rsidR="00F73A4C" w:rsidRPr="00643A43">
        <w:t xml:space="preserve"> </w:t>
      </w:r>
      <w:r w:rsidRPr="00643A43">
        <w:t>that</w:t>
      </w:r>
      <w:r w:rsidR="00F73A4C" w:rsidRPr="00643A43">
        <w:t xml:space="preserve"> </w:t>
      </w:r>
      <w:r w:rsidRPr="00643A43">
        <w:t>farmers</w:t>
      </w:r>
      <w:r w:rsidR="00F73A4C" w:rsidRPr="00643A43">
        <w:t xml:space="preserve"> </w:t>
      </w:r>
      <w:r w:rsidRPr="00643A43">
        <w:t>give</w:t>
      </w:r>
      <w:r w:rsidR="00F73A4C" w:rsidRPr="00643A43">
        <w:t xml:space="preserve"> </w:t>
      </w:r>
      <w:r w:rsidRPr="00643A43">
        <w:t>to</w:t>
      </w:r>
      <w:r w:rsidR="00F73A4C" w:rsidRPr="00643A43">
        <w:t xml:space="preserve"> </w:t>
      </w:r>
      <w:r w:rsidRPr="00643A43">
        <w:t>actors</w:t>
      </w:r>
      <w:r w:rsidR="00F73A4C" w:rsidRPr="00643A43">
        <w:t xml:space="preserve"> </w:t>
      </w:r>
      <w:r w:rsidRPr="00643A43">
        <w:t>(3.6).</w:t>
      </w:r>
      <w:r w:rsidR="00F73A4C" w:rsidRPr="00643A43">
        <w:t xml:space="preserve"> </w:t>
      </w:r>
      <w:r w:rsidRPr="00643A43">
        <w:rPr>
          <w:spacing w:val="-2"/>
        </w:rPr>
        <w:t>This</w:t>
      </w:r>
      <w:r w:rsidR="00F73A4C" w:rsidRPr="00643A43">
        <w:rPr>
          <w:spacing w:val="-2"/>
        </w:rPr>
        <w:t xml:space="preserve"> </w:t>
      </w:r>
      <w:r w:rsidRPr="00643A43">
        <w:rPr>
          <w:spacing w:val="-2"/>
        </w:rPr>
        <w:t>pattern</w:t>
      </w:r>
      <w:r w:rsidR="00F73A4C" w:rsidRPr="00643A43">
        <w:rPr>
          <w:spacing w:val="-2"/>
        </w:rPr>
        <w:t xml:space="preserve"> </w:t>
      </w:r>
      <w:r w:rsidRPr="00643A43">
        <w:rPr>
          <w:spacing w:val="-2"/>
        </w:rPr>
        <w:t>is</w:t>
      </w:r>
      <w:r w:rsidR="00F73A4C" w:rsidRPr="00643A43">
        <w:rPr>
          <w:spacing w:val="-2"/>
        </w:rPr>
        <w:t xml:space="preserve"> </w:t>
      </w:r>
      <w:r w:rsidRPr="00643A43">
        <w:rPr>
          <w:spacing w:val="-2"/>
        </w:rPr>
        <w:t>consistent</w:t>
      </w:r>
      <w:r w:rsidR="00F73A4C" w:rsidRPr="00643A43">
        <w:rPr>
          <w:spacing w:val="-2"/>
        </w:rPr>
        <w:t xml:space="preserve"> </w:t>
      </w:r>
      <w:r w:rsidRPr="00643A43">
        <w:rPr>
          <w:spacing w:val="-2"/>
        </w:rPr>
        <w:t>across</w:t>
      </w:r>
      <w:r w:rsidR="00F73A4C" w:rsidRPr="00643A43">
        <w:rPr>
          <w:spacing w:val="-2"/>
        </w:rPr>
        <w:t xml:space="preserve"> </w:t>
      </w:r>
      <w:r w:rsidRPr="00643A43">
        <w:rPr>
          <w:spacing w:val="-2"/>
        </w:rPr>
        <w:t>all</w:t>
      </w:r>
      <w:r w:rsidR="00F73A4C" w:rsidRPr="00643A43">
        <w:rPr>
          <w:spacing w:val="-2"/>
        </w:rPr>
        <w:t xml:space="preserve"> </w:t>
      </w:r>
      <w:r w:rsidRPr="00643A43">
        <w:rPr>
          <w:spacing w:val="-2"/>
        </w:rPr>
        <w:t>the</w:t>
      </w:r>
      <w:r w:rsidR="00F73A4C" w:rsidRPr="00643A43">
        <w:rPr>
          <w:spacing w:val="-2"/>
        </w:rPr>
        <w:t xml:space="preserve"> </w:t>
      </w:r>
      <w:r w:rsidRPr="00643A43">
        <w:rPr>
          <w:spacing w:val="-2"/>
        </w:rPr>
        <w:t>different</w:t>
      </w:r>
      <w:r w:rsidR="00F73A4C" w:rsidRPr="00643A43">
        <w:rPr>
          <w:spacing w:val="-2"/>
        </w:rPr>
        <w:t xml:space="preserve"> </w:t>
      </w:r>
      <w:r w:rsidRPr="00643A43">
        <w:rPr>
          <w:spacing w:val="-2"/>
        </w:rPr>
        <w:t>rating</w:t>
      </w:r>
      <w:r w:rsidR="00F73A4C" w:rsidRPr="00643A43">
        <w:rPr>
          <w:spacing w:val="-2"/>
        </w:rPr>
        <w:t xml:space="preserve"> </w:t>
      </w:r>
      <w:r w:rsidRPr="00643A43">
        <w:rPr>
          <w:spacing w:val="-2"/>
        </w:rPr>
        <w:t>dimensions.</w:t>
      </w:r>
      <w:r w:rsidR="00F73A4C" w:rsidRPr="00643A43">
        <w:rPr>
          <w:spacing w:val="-2"/>
        </w:rPr>
        <w:t xml:space="preserve"> </w:t>
      </w:r>
      <w:r w:rsidRPr="00643A43">
        <w:rPr>
          <w:spacing w:val="-2"/>
        </w:rPr>
        <w:t>Looking</w:t>
      </w:r>
      <w:r w:rsidR="00F73A4C" w:rsidRPr="00643A43">
        <w:rPr>
          <w:spacing w:val="-2"/>
        </w:rPr>
        <w:t xml:space="preserve"> </w:t>
      </w:r>
      <w:r w:rsidRPr="00643A43">
        <w:rPr>
          <w:spacing w:val="-2"/>
        </w:rPr>
        <w:t>at</w:t>
      </w:r>
      <w:r w:rsidR="00F73A4C" w:rsidRPr="00643A43">
        <w:rPr>
          <w:spacing w:val="-2"/>
        </w:rPr>
        <w:t xml:space="preserve"> </w:t>
      </w:r>
      <w:r w:rsidRPr="00643A43">
        <w:rPr>
          <w:spacing w:val="-2"/>
        </w:rPr>
        <w:t>individual</w:t>
      </w:r>
      <w:r w:rsidR="00F73A4C" w:rsidRPr="00643A43">
        <w:rPr>
          <w:spacing w:val="-2"/>
        </w:rPr>
        <w:t xml:space="preserve"> </w:t>
      </w:r>
      <w:r w:rsidRPr="00643A43">
        <w:rPr>
          <w:spacing w:val="-2"/>
        </w:rPr>
        <w:t>groups</w:t>
      </w:r>
      <w:r w:rsidR="00F73A4C" w:rsidRPr="00643A43">
        <w:rPr>
          <w:spacing w:val="-2"/>
        </w:rPr>
        <w:t xml:space="preserve"> </w:t>
      </w:r>
      <w:r w:rsidRPr="00643A43">
        <w:rPr>
          <w:spacing w:val="-2"/>
        </w:rPr>
        <w:t>of</w:t>
      </w:r>
      <w:r w:rsidR="00F73A4C" w:rsidRPr="00643A43">
        <w:rPr>
          <w:spacing w:val="-2"/>
        </w:rPr>
        <w:t xml:space="preserve"> </w:t>
      </w:r>
      <w:r w:rsidRPr="00643A43">
        <w:rPr>
          <w:spacing w:val="-2"/>
        </w:rPr>
        <w:t>input</w:t>
      </w:r>
      <w:r w:rsidR="00F73A4C" w:rsidRPr="00643A43">
        <w:rPr>
          <w:spacing w:val="-2"/>
        </w:rPr>
        <w:t xml:space="preserve"> </w:t>
      </w:r>
      <w:r w:rsidRPr="00643A43">
        <w:rPr>
          <w:spacing w:val="-2"/>
        </w:rPr>
        <w:t>dealers,</w:t>
      </w:r>
      <w:r w:rsidR="00F73A4C" w:rsidRPr="00643A43">
        <w:rPr>
          <w:spacing w:val="-2"/>
        </w:rPr>
        <w:t xml:space="preserve"> </w:t>
      </w:r>
      <w:r w:rsidRPr="00643A43">
        <w:rPr>
          <w:spacing w:val="-2"/>
        </w:rPr>
        <w:t>traders,</w:t>
      </w:r>
      <w:r w:rsidR="00F73A4C" w:rsidRPr="00643A43">
        <w:rPr>
          <w:spacing w:val="-2"/>
        </w:rPr>
        <w:t xml:space="preserve"> </w:t>
      </w:r>
      <w:r w:rsidRPr="00643A43">
        <w:rPr>
          <w:spacing w:val="-2"/>
        </w:rPr>
        <w:t>and</w:t>
      </w:r>
      <w:r w:rsidR="00F73A4C" w:rsidRPr="00643A43">
        <w:rPr>
          <w:spacing w:val="-2"/>
        </w:rPr>
        <w:t xml:space="preserve"> </w:t>
      </w:r>
      <w:r w:rsidRPr="00643A43">
        <w:rPr>
          <w:spacing w:val="-2"/>
        </w:rPr>
        <w:t>processors</w:t>
      </w:r>
      <w:r w:rsidR="00F73A4C" w:rsidRPr="00643A43">
        <w:rPr>
          <w:spacing w:val="-2"/>
        </w:rPr>
        <w:t xml:space="preserve"> </w:t>
      </w:r>
      <w:r w:rsidRPr="00643A43">
        <w:rPr>
          <w:spacing w:val="-2"/>
        </w:rPr>
        <w:t>in</w:t>
      </w:r>
      <w:r w:rsidR="00F73A4C" w:rsidRPr="00643A43">
        <w:rPr>
          <w:spacing w:val="-2"/>
        </w:rPr>
        <w:t xml:space="preserve"> </w:t>
      </w:r>
      <w:r w:rsidRPr="00643A43">
        <w:rPr>
          <w:spacing w:val="-2"/>
        </w:rPr>
        <w:t>Table</w:t>
      </w:r>
      <w:r w:rsidR="00F73A4C" w:rsidRPr="00643A43">
        <w:rPr>
          <w:spacing w:val="-2"/>
        </w:rPr>
        <w:t xml:space="preserve"> </w:t>
      </w:r>
      <w:hyperlink w:anchor="_bookmark75" w:history="1">
        <w:r w:rsidRPr="00643A43">
          <w:rPr>
            <w:spacing w:val="-2"/>
          </w:rPr>
          <w:t>5</w:t>
        </w:r>
      </w:hyperlink>
      <w:r w:rsidRPr="00643A43">
        <w:rPr>
          <w:spacing w:val="-2"/>
        </w:rPr>
        <w:t>,</w:t>
      </w:r>
      <w:r w:rsidR="00F73A4C" w:rsidRPr="00643A43">
        <w:rPr>
          <w:spacing w:val="-2"/>
        </w:rPr>
        <w:t xml:space="preserve"> </w:t>
      </w:r>
      <w:r w:rsidRPr="00643A43">
        <w:rPr>
          <w:spacing w:val="-2"/>
        </w:rPr>
        <w:t>self-ratings</w:t>
      </w:r>
      <w:r w:rsidR="00F73A4C" w:rsidRPr="00643A43">
        <w:rPr>
          <w:spacing w:val="-2"/>
        </w:rPr>
        <w:t xml:space="preserve"> </w:t>
      </w:r>
      <w:r w:rsidRPr="00643A43">
        <w:rPr>
          <w:spacing w:val="-2"/>
        </w:rPr>
        <w:t>are</w:t>
      </w:r>
      <w:r w:rsidR="00F73A4C" w:rsidRPr="00643A43">
        <w:rPr>
          <w:spacing w:val="-2"/>
        </w:rPr>
        <w:t xml:space="preserve"> </w:t>
      </w:r>
      <w:r w:rsidRPr="00643A43">
        <w:rPr>
          <w:spacing w:val="-2"/>
        </w:rPr>
        <w:t>also</w:t>
      </w:r>
      <w:r w:rsidR="00F73A4C" w:rsidRPr="00643A43">
        <w:rPr>
          <w:spacing w:val="-2"/>
        </w:rPr>
        <w:t xml:space="preserve"> </w:t>
      </w:r>
      <w:r w:rsidRPr="00643A43">
        <w:rPr>
          <w:spacing w:val="-2"/>
        </w:rPr>
        <w:t>always</w:t>
      </w:r>
      <w:r w:rsidR="00F73A4C" w:rsidRPr="00643A43">
        <w:rPr>
          <w:spacing w:val="-2"/>
        </w:rPr>
        <w:t xml:space="preserve"> </w:t>
      </w:r>
      <w:r w:rsidRPr="00643A43">
        <w:rPr>
          <w:spacing w:val="-2"/>
        </w:rPr>
        <w:t>higher.</w:t>
      </w:r>
    </w:p>
    <w:p w14:paraId="1A5B9760" w14:textId="77777777" w:rsidR="00BE397E" w:rsidRPr="00643A43" w:rsidRDefault="00BE397E" w:rsidP="00643A43">
      <w:pPr>
        <w:pStyle w:val="1PP"/>
        <w:jc w:val="both"/>
      </w:pPr>
      <w:r w:rsidRPr="00643A43">
        <w:t>In line with hypothesis 2, we find that the mean overall rating provided by female farmers is 3.62 which is slightly higher than the mean overall rating given by male farmers (3.58). We similarly see that location-, price- and reputation-based ratings are higher among female farmers than among male farmers. However, for quality-based rating, male farmers give a higher rating.</w:t>
      </w:r>
    </w:p>
    <w:p w14:paraId="46CB0967" w14:textId="73A0AC3D" w:rsidR="00BE397E" w:rsidRPr="00643A43" w:rsidRDefault="00BE397E" w:rsidP="00643A43">
      <w:pPr>
        <w:pStyle w:val="1PP"/>
        <w:jc w:val="both"/>
      </w:pPr>
      <w:r w:rsidRPr="00643A43">
        <w:t xml:space="preserve">Looking across actor types, for average ratings we again find that women consistently rate higher than men, but the margin is small. For traders, women rate more </w:t>
      </w:r>
      <w:proofErr w:type="spellStart"/>
      <w:r w:rsidRPr="00643A43">
        <w:t>favourable</w:t>
      </w:r>
      <w:proofErr w:type="spellEnd"/>
      <w:r w:rsidRPr="00643A43">
        <w:t xml:space="preserve"> in all dimensions. For processors, women also generally rate more </w:t>
      </w:r>
      <w:proofErr w:type="spellStart"/>
      <w:r w:rsidRPr="00643A43">
        <w:t>favo</w:t>
      </w:r>
      <w:r w:rsidR="000E5B29">
        <w:t>u</w:t>
      </w:r>
      <w:r w:rsidRPr="00643A43">
        <w:t>rable</w:t>
      </w:r>
      <w:proofErr w:type="spellEnd"/>
      <w:r w:rsidRPr="00643A43">
        <w:t>, except for reputation where ratings between men and women are virtually the same. Female farmers rate dealers lower on both reputation and price competitiveness than male farmers. In all, out of 20 comparisons, 16 are in line with hypothesis 2.</w:t>
      </w:r>
    </w:p>
    <w:p w14:paraId="763491DA" w14:textId="77777777" w:rsidR="00BE397E" w:rsidRPr="00643A43" w:rsidRDefault="00BE397E" w:rsidP="00643A43">
      <w:pPr>
        <w:pStyle w:val="1PP"/>
        <w:jc w:val="both"/>
      </w:pPr>
      <w:r w:rsidRPr="00643A43">
        <w:t>Next, we focus on the comparison of self-ratings from female and male value chain actors (hypothesis 3). For overall average self-rating, female actors rate themselves lower than how male actors rate themselves (4.16 vs. 4.23). We also find women rate themselves lower on location and reputation dimensions. However, for quality and price, men self-assess themselves worse than how women self-assess themselves.</w:t>
      </w:r>
    </w:p>
    <w:p w14:paraId="59CC4571" w14:textId="77777777" w:rsidR="00BE397E" w:rsidRPr="00643A43" w:rsidRDefault="00BE397E" w:rsidP="00643A43">
      <w:pPr>
        <w:pStyle w:val="1PP"/>
        <w:jc w:val="both"/>
      </w:pPr>
      <w:r w:rsidRPr="00643A43">
        <w:t xml:space="preserve">There is also no clear pattern when we look at the different actors. While female traders assess themselves higher than their male counterparts, male input dealers rate themselves higher than female dealers. When looking at the four dimensions, we find that for </w:t>
      </w:r>
      <w:proofErr w:type="spellStart"/>
      <w:r w:rsidRPr="00643A43">
        <w:t>agro</w:t>
      </w:r>
      <w:proofErr w:type="spellEnd"/>
      <w:r w:rsidRPr="00643A43">
        <w:t>-input dealers, men rate themselves higher on three of the four dimensions. For processors, it is the other way around. For traders, women consistently rate themselves higher. However, due to the small number of female traders, this result needs to be interpreted with caution. Overall, we see that from the 20 comparisons, 9 are in line with hypothesis 3, indicating that the hypothesis is likely to be false.</w:t>
      </w:r>
    </w:p>
    <w:p w14:paraId="0C90D399" w14:textId="77777777" w:rsidR="00BE397E" w:rsidRPr="00643A43" w:rsidRDefault="00BE397E" w:rsidP="00643A43">
      <w:pPr>
        <w:pStyle w:val="1PP"/>
        <w:jc w:val="both"/>
      </w:pPr>
      <w:r w:rsidRPr="00643A43">
        <w:t>In hypothesis 4, we test if the gender of the actor leads to systematically different ratings from farmers. Judged from the overall score, male value chain actors receive lower scores than female actors, but the difference is negligible (3.59 vs. 3.61). When all actors are pooled, we see that male actors are scored higher on location and price competitiveness, while they are scored lower on the dimensions of quality and reputation.</w:t>
      </w:r>
    </w:p>
    <w:p w14:paraId="073CFCA1" w14:textId="77777777" w:rsidR="00BE397E" w:rsidRPr="00643A43" w:rsidRDefault="00BE397E" w:rsidP="00643A43">
      <w:pPr>
        <w:pStyle w:val="1PP"/>
        <w:jc w:val="both"/>
        <w:rPr>
          <w:spacing w:val="-2"/>
        </w:rPr>
      </w:pPr>
    </w:p>
    <w:p w14:paraId="3ECF18C3" w14:textId="010DD761" w:rsidR="00883CE9" w:rsidRPr="00643A43" w:rsidRDefault="00883CE9" w:rsidP="00643A43">
      <w:pPr>
        <w:pStyle w:val="1PP"/>
        <w:jc w:val="both"/>
        <w:sectPr w:rsidR="00883CE9" w:rsidRPr="00643A43" w:rsidSect="00092A91">
          <w:headerReference w:type="default" r:id="rId12"/>
          <w:footerReference w:type="default" r:id="rId13"/>
          <w:pgSz w:w="11907" w:h="16840" w:code="9"/>
          <w:pgMar w:top="1418" w:right="1418" w:bottom="1418" w:left="1418" w:header="850" w:footer="850" w:gutter="0"/>
          <w:cols w:space="720"/>
          <w:docGrid w:linePitch="299"/>
        </w:sectPr>
      </w:pPr>
    </w:p>
    <w:p w14:paraId="3BAFF907" w14:textId="1BD7108F" w:rsidR="00CC23DE" w:rsidRPr="00643A43" w:rsidRDefault="00CC23DE" w:rsidP="00643A43">
      <w:pPr>
        <w:pStyle w:val="1PP"/>
        <w:jc w:val="both"/>
      </w:pPr>
      <w:r w:rsidRPr="00643A43">
        <w:lastRenderedPageBreak/>
        <w:t>Table</w:t>
      </w:r>
      <w:r w:rsidR="00F73A4C" w:rsidRPr="00643A43">
        <w:t xml:space="preserve"> </w:t>
      </w:r>
      <w:r w:rsidRPr="00643A43">
        <w:t>5.</w:t>
      </w:r>
      <w:r w:rsidR="00F73A4C" w:rsidRPr="00643A43">
        <w:t xml:space="preserve"> </w:t>
      </w:r>
      <w:r w:rsidRPr="00643A43">
        <w:t>Average</w:t>
      </w:r>
      <w:r w:rsidR="00F73A4C" w:rsidRPr="00643A43">
        <w:t xml:space="preserve"> </w:t>
      </w:r>
      <w:r w:rsidRPr="00643A43">
        <w:t>ratings</w:t>
      </w:r>
      <w:r w:rsidR="00F73A4C" w:rsidRPr="00643A43">
        <w:t xml:space="preserve"> </w:t>
      </w:r>
      <w:r w:rsidRPr="00643A43">
        <w:t>(all</w:t>
      </w:r>
      <w:r w:rsidR="00F73A4C" w:rsidRPr="00643A43">
        <w:t xml:space="preserve"> </w:t>
      </w:r>
      <w:r w:rsidRPr="00643A43">
        <w:t>dimensions)</w:t>
      </w:r>
      <w:r w:rsidR="00F73A4C" w:rsidRPr="00643A43">
        <w:t xml:space="preserve"> </w:t>
      </w:r>
      <w:r w:rsidRPr="00643A43">
        <w:t>from</w:t>
      </w:r>
      <w:r w:rsidR="00F73A4C" w:rsidRPr="00643A43">
        <w:t xml:space="preserve"> </w:t>
      </w:r>
      <w:r w:rsidRPr="00643A43">
        <w:t>farmers</w:t>
      </w:r>
      <w:r w:rsidR="00F73A4C" w:rsidRPr="00643A43">
        <w:t xml:space="preserve"> </w:t>
      </w:r>
      <w:r w:rsidRPr="00643A43">
        <w:t>and</w:t>
      </w:r>
      <w:r w:rsidR="00F73A4C" w:rsidRPr="00643A43">
        <w:t xml:space="preserve"> </w:t>
      </w:r>
      <w:r w:rsidRPr="00643A43">
        <w:t>average</w:t>
      </w:r>
      <w:r w:rsidR="00F73A4C" w:rsidRPr="00643A43">
        <w:t xml:space="preserve"> </w:t>
      </w:r>
      <w:r w:rsidRPr="00643A43">
        <w:t>self-ratings</w:t>
      </w:r>
      <w:r w:rsidR="00F73A4C" w:rsidRPr="00643A43">
        <w:t xml:space="preserve"> </w:t>
      </w:r>
      <w:r w:rsidRPr="00643A43">
        <w:t>(all</w:t>
      </w:r>
      <w:r w:rsidR="00F73A4C" w:rsidRPr="00643A43">
        <w:t xml:space="preserve"> </w:t>
      </w:r>
      <w:r w:rsidRPr="00643A43">
        <w:t>dimensions)</w:t>
      </w:r>
      <w:r w:rsidR="00F73A4C" w:rsidRPr="00643A43">
        <w:t xml:space="preserve"> </w:t>
      </w:r>
      <w:r w:rsidRPr="00643A43">
        <w:t>from</w:t>
      </w:r>
      <w:r w:rsidR="00F73A4C" w:rsidRPr="00643A43">
        <w:t xml:space="preserve"> </w:t>
      </w:r>
      <w:r w:rsidRPr="00643A43">
        <w:t>dealers,</w:t>
      </w:r>
      <w:r w:rsidR="00F73A4C" w:rsidRPr="00643A43">
        <w:t xml:space="preserve"> </w:t>
      </w:r>
      <w:r w:rsidRPr="00643A43">
        <w:t>traders,</w:t>
      </w:r>
      <w:r w:rsidR="00F73A4C" w:rsidRPr="00643A43">
        <w:t xml:space="preserve"> </w:t>
      </w:r>
      <w:r w:rsidRPr="00643A43">
        <w:t>and</w:t>
      </w:r>
      <w:r w:rsidR="00F73A4C" w:rsidRPr="00643A43">
        <w:t xml:space="preserve"> </w:t>
      </w:r>
      <w:r w:rsidRPr="00643A43">
        <w:t>processors,</w:t>
      </w:r>
      <w:r w:rsidR="00F73A4C" w:rsidRPr="00643A43">
        <w:t xml:space="preserve"> </w:t>
      </w:r>
      <w:r w:rsidRPr="00643A43">
        <w:t>grouped</w:t>
      </w:r>
      <w:r w:rsidR="00F73A4C" w:rsidRPr="00643A43">
        <w:t xml:space="preserve"> </w:t>
      </w:r>
      <w:r w:rsidRPr="00643A43">
        <w:t>by</w:t>
      </w:r>
      <w:r w:rsidR="00F73A4C" w:rsidRPr="00643A43">
        <w:t xml:space="preserve"> </w:t>
      </w:r>
      <w:r w:rsidRPr="00643A43">
        <w:t>gender.</w:t>
      </w:r>
    </w:p>
    <w:tbl>
      <w:tblPr>
        <w:tblW w:w="5000" w:type="pct"/>
        <w:tblLook w:val="01E0" w:firstRow="1" w:lastRow="1" w:firstColumn="1" w:lastColumn="1" w:noHBand="0" w:noVBand="0"/>
      </w:tblPr>
      <w:tblGrid>
        <w:gridCol w:w="3186"/>
        <w:gridCol w:w="757"/>
        <w:gridCol w:w="1131"/>
        <w:gridCol w:w="785"/>
        <w:gridCol w:w="818"/>
        <w:gridCol w:w="1131"/>
        <w:gridCol w:w="785"/>
        <w:gridCol w:w="818"/>
        <w:gridCol w:w="1131"/>
        <w:gridCol w:w="785"/>
        <w:gridCol w:w="818"/>
        <w:gridCol w:w="1131"/>
        <w:gridCol w:w="728"/>
      </w:tblGrid>
      <w:tr w:rsidR="00643A43" w:rsidRPr="00643A43" w14:paraId="75450290" w14:textId="77777777" w:rsidTr="00EC40A2">
        <w:trPr>
          <w:trHeight w:val="144"/>
        </w:trPr>
        <w:tc>
          <w:tcPr>
            <w:tcW w:w="3186" w:type="dxa"/>
            <w:tcBorders>
              <w:top w:val="single" w:sz="4" w:space="0" w:color="auto"/>
            </w:tcBorders>
            <w:vAlign w:val="center"/>
          </w:tcPr>
          <w:p w14:paraId="24133AEB" w14:textId="77777777" w:rsidR="00CC23DE" w:rsidRPr="00643A43" w:rsidRDefault="00CC23DE" w:rsidP="00643A43">
            <w:pPr>
              <w:pStyle w:val="TableParagraph"/>
              <w:spacing w:line="240" w:lineRule="auto"/>
              <w:jc w:val="both"/>
              <w:rPr>
                <w:rFonts w:ascii="Arial Nova" w:hAnsi="Arial Nova"/>
                <w:sz w:val="20"/>
                <w:szCs w:val="20"/>
              </w:rPr>
            </w:pPr>
          </w:p>
        </w:tc>
        <w:tc>
          <w:tcPr>
            <w:tcW w:w="10818" w:type="dxa"/>
            <w:gridSpan w:val="12"/>
            <w:tcBorders>
              <w:top w:val="single" w:sz="4" w:space="0" w:color="auto"/>
              <w:bottom w:val="single" w:sz="4" w:space="0" w:color="000000"/>
            </w:tcBorders>
            <w:vAlign w:val="center"/>
          </w:tcPr>
          <w:p w14:paraId="10CF2181" w14:textId="05F9C40B" w:rsidR="00CC23DE" w:rsidRPr="00643A43" w:rsidRDefault="00CC23DE" w:rsidP="00BE4F53">
            <w:pPr>
              <w:pStyle w:val="TableParagraph"/>
              <w:spacing w:line="240" w:lineRule="auto"/>
              <w:rPr>
                <w:rFonts w:ascii="Arial Nova" w:hAnsi="Arial Nova"/>
                <w:b/>
                <w:bCs/>
                <w:sz w:val="20"/>
                <w:szCs w:val="20"/>
              </w:rPr>
            </w:pPr>
            <w:r w:rsidRPr="00643A43">
              <w:rPr>
                <w:rFonts w:ascii="Arial Nova" w:hAnsi="Arial Nova"/>
                <w:b/>
                <w:bCs/>
                <w:sz w:val="20"/>
                <w:szCs w:val="20"/>
              </w:rPr>
              <w:t>Average</w:t>
            </w:r>
            <w:r w:rsidR="00F73A4C" w:rsidRPr="00643A43">
              <w:rPr>
                <w:rFonts w:ascii="Arial Nova" w:hAnsi="Arial Nova"/>
                <w:b/>
                <w:bCs/>
                <w:sz w:val="20"/>
                <w:szCs w:val="20"/>
              </w:rPr>
              <w:t xml:space="preserve"> </w:t>
            </w:r>
            <w:r w:rsidRPr="00643A43">
              <w:rPr>
                <w:rFonts w:ascii="Arial Nova" w:hAnsi="Arial Nova"/>
                <w:b/>
                <w:bCs/>
                <w:sz w:val="20"/>
                <w:szCs w:val="20"/>
              </w:rPr>
              <w:t>Ratings</w:t>
            </w:r>
            <w:r w:rsidR="00F73A4C" w:rsidRPr="00643A43">
              <w:rPr>
                <w:rFonts w:ascii="Arial Nova" w:hAnsi="Arial Nova"/>
                <w:b/>
                <w:bCs/>
                <w:sz w:val="20"/>
                <w:szCs w:val="20"/>
              </w:rPr>
              <w:t xml:space="preserve"> </w:t>
            </w:r>
            <w:r w:rsidRPr="00643A43">
              <w:rPr>
                <w:rFonts w:ascii="Arial Nova" w:hAnsi="Arial Nova"/>
                <w:b/>
                <w:bCs/>
                <w:sz w:val="20"/>
                <w:szCs w:val="20"/>
              </w:rPr>
              <w:t>(Mean)</w:t>
            </w:r>
          </w:p>
        </w:tc>
      </w:tr>
      <w:tr w:rsidR="00643A43" w:rsidRPr="00643A43" w14:paraId="10BB99B1" w14:textId="77777777" w:rsidTr="00EC40A2">
        <w:trPr>
          <w:trHeight w:val="144"/>
        </w:trPr>
        <w:tc>
          <w:tcPr>
            <w:tcW w:w="3186" w:type="dxa"/>
            <w:vAlign w:val="center"/>
          </w:tcPr>
          <w:p w14:paraId="2A36C269" w14:textId="77777777" w:rsidR="00CC23DE" w:rsidRPr="00643A43" w:rsidRDefault="00CC23DE" w:rsidP="00643A43">
            <w:pPr>
              <w:pStyle w:val="TableParagraph"/>
              <w:spacing w:line="240" w:lineRule="auto"/>
              <w:jc w:val="both"/>
              <w:rPr>
                <w:rFonts w:ascii="Arial Nova" w:hAnsi="Arial Nova"/>
                <w:sz w:val="20"/>
                <w:szCs w:val="20"/>
              </w:rPr>
            </w:pPr>
          </w:p>
        </w:tc>
        <w:tc>
          <w:tcPr>
            <w:tcW w:w="10818" w:type="dxa"/>
            <w:gridSpan w:val="12"/>
            <w:tcBorders>
              <w:bottom w:val="single" w:sz="4" w:space="0" w:color="000000"/>
            </w:tcBorders>
            <w:vAlign w:val="center"/>
          </w:tcPr>
          <w:p w14:paraId="18EB2A1F" w14:textId="3086D61E" w:rsidR="00CC23DE" w:rsidRPr="00643A43" w:rsidRDefault="00CC23DE" w:rsidP="00BE4F53">
            <w:pPr>
              <w:pStyle w:val="TableParagraph"/>
              <w:spacing w:line="240" w:lineRule="auto"/>
              <w:rPr>
                <w:rFonts w:ascii="Arial Nova" w:hAnsi="Arial Nova"/>
                <w:b/>
                <w:bCs/>
                <w:sz w:val="20"/>
                <w:szCs w:val="20"/>
              </w:rPr>
            </w:pPr>
            <w:r w:rsidRPr="00643A43">
              <w:rPr>
                <w:rFonts w:ascii="Arial Nova" w:hAnsi="Arial Nova"/>
                <w:b/>
                <w:bCs/>
                <w:sz w:val="20"/>
                <w:szCs w:val="20"/>
              </w:rPr>
              <w:t>Overall</w:t>
            </w:r>
            <w:r w:rsidR="00F73A4C" w:rsidRPr="00643A43">
              <w:rPr>
                <w:rFonts w:ascii="Arial Nova" w:hAnsi="Arial Nova"/>
                <w:b/>
                <w:bCs/>
                <w:sz w:val="20"/>
                <w:szCs w:val="20"/>
              </w:rPr>
              <w:t xml:space="preserve"> </w:t>
            </w:r>
            <w:r w:rsidRPr="00643A43">
              <w:rPr>
                <w:rFonts w:ascii="Arial Nova" w:hAnsi="Arial Nova"/>
                <w:b/>
                <w:bCs/>
                <w:sz w:val="20"/>
                <w:szCs w:val="20"/>
              </w:rPr>
              <w:t>Average</w:t>
            </w:r>
            <w:r w:rsidR="00F73A4C" w:rsidRPr="00643A43">
              <w:rPr>
                <w:rFonts w:ascii="Arial Nova" w:hAnsi="Arial Nova"/>
                <w:b/>
                <w:bCs/>
                <w:sz w:val="20"/>
                <w:szCs w:val="20"/>
              </w:rPr>
              <w:t xml:space="preserve"> </w:t>
            </w:r>
            <w:r w:rsidRPr="00643A43">
              <w:rPr>
                <w:rFonts w:ascii="Arial Nova" w:hAnsi="Arial Nova"/>
                <w:b/>
                <w:bCs/>
                <w:sz w:val="20"/>
                <w:szCs w:val="20"/>
              </w:rPr>
              <w:t>(All</w:t>
            </w:r>
            <w:r w:rsidR="00F73A4C" w:rsidRPr="00643A43">
              <w:rPr>
                <w:rFonts w:ascii="Arial Nova" w:hAnsi="Arial Nova"/>
                <w:b/>
                <w:bCs/>
                <w:sz w:val="20"/>
                <w:szCs w:val="20"/>
              </w:rPr>
              <w:t xml:space="preserve"> </w:t>
            </w:r>
            <w:r w:rsidRPr="00643A43">
              <w:rPr>
                <w:rFonts w:ascii="Arial Nova" w:hAnsi="Arial Nova"/>
                <w:b/>
                <w:bCs/>
                <w:sz w:val="20"/>
                <w:szCs w:val="20"/>
              </w:rPr>
              <w:t>Dimensions)</w:t>
            </w:r>
          </w:p>
        </w:tc>
      </w:tr>
      <w:tr w:rsidR="00643A43" w:rsidRPr="00643A43" w14:paraId="6CAB540E" w14:textId="77777777" w:rsidTr="00EC40A2">
        <w:trPr>
          <w:trHeight w:val="144"/>
        </w:trPr>
        <w:tc>
          <w:tcPr>
            <w:tcW w:w="3186" w:type="dxa"/>
            <w:vAlign w:val="center"/>
          </w:tcPr>
          <w:p w14:paraId="5593CEBA" w14:textId="77777777" w:rsidR="00CC23DE" w:rsidRPr="00643A43" w:rsidRDefault="00CC23DE" w:rsidP="00643A43">
            <w:pPr>
              <w:pStyle w:val="TableParagraph"/>
              <w:spacing w:line="240" w:lineRule="auto"/>
              <w:jc w:val="both"/>
              <w:rPr>
                <w:rFonts w:ascii="Arial Nova" w:hAnsi="Arial Nova"/>
                <w:sz w:val="20"/>
                <w:szCs w:val="20"/>
              </w:rPr>
            </w:pPr>
          </w:p>
        </w:tc>
        <w:tc>
          <w:tcPr>
            <w:tcW w:w="2673" w:type="dxa"/>
            <w:gridSpan w:val="3"/>
            <w:tcBorders>
              <w:bottom w:val="single" w:sz="4" w:space="0" w:color="000000"/>
            </w:tcBorders>
            <w:vAlign w:val="center"/>
          </w:tcPr>
          <w:p w14:paraId="379211A4" w14:textId="522BB04C" w:rsidR="00CC23DE" w:rsidRPr="00643A43" w:rsidRDefault="00CC23DE" w:rsidP="00BE4F53">
            <w:pPr>
              <w:pStyle w:val="TableParagraph"/>
              <w:spacing w:line="240" w:lineRule="auto"/>
              <w:rPr>
                <w:rFonts w:ascii="Arial Nova" w:hAnsi="Arial Nova"/>
                <w:b/>
                <w:bCs/>
                <w:sz w:val="20"/>
                <w:szCs w:val="20"/>
              </w:rPr>
            </w:pPr>
            <w:r w:rsidRPr="00643A43">
              <w:rPr>
                <w:rFonts w:ascii="Arial Nova" w:hAnsi="Arial Nova"/>
                <w:b/>
                <w:bCs/>
                <w:sz w:val="20"/>
                <w:szCs w:val="20"/>
              </w:rPr>
              <w:t>All</w:t>
            </w:r>
            <w:r w:rsidR="00F73A4C" w:rsidRPr="00643A43">
              <w:rPr>
                <w:rFonts w:ascii="Arial Nova" w:hAnsi="Arial Nova"/>
                <w:b/>
                <w:bCs/>
                <w:sz w:val="20"/>
                <w:szCs w:val="20"/>
              </w:rPr>
              <w:t xml:space="preserve"> </w:t>
            </w:r>
            <w:r w:rsidRPr="00643A43">
              <w:rPr>
                <w:rFonts w:ascii="Arial Nova" w:hAnsi="Arial Nova"/>
                <w:b/>
                <w:bCs/>
                <w:sz w:val="20"/>
                <w:szCs w:val="20"/>
              </w:rPr>
              <w:t>actors</w:t>
            </w:r>
          </w:p>
        </w:tc>
        <w:tc>
          <w:tcPr>
            <w:tcW w:w="2734" w:type="dxa"/>
            <w:gridSpan w:val="3"/>
            <w:tcBorders>
              <w:bottom w:val="single" w:sz="4" w:space="0" w:color="000000"/>
            </w:tcBorders>
            <w:vAlign w:val="center"/>
          </w:tcPr>
          <w:p w14:paraId="2C6E5479" w14:textId="249B7F65" w:rsidR="00CC23DE" w:rsidRPr="00643A43" w:rsidRDefault="00CC23DE" w:rsidP="00BE4F53">
            <w:pPr>
              <w:pStyle w:val="TableParagraph"/>
              <w:spacing w:line="240" w:lineRule="auto"/>
              <w:rPr>
                <w:rFonts w:ascii="Arial Nova" w:hAnsi="Arial Nova"/>
                <w:b/>
                <w:bCs/>
                <w:sz w:val="20"/>
                <w:szCs w:val="20"/>
              </w:rPr>
            </w:pPr>
            <w:proofErr w:type="spellStart"/>
            <w:r w:rsidRPr="00643A43">
              <w:rPr>
                <w:rFonts w:ascii="Arial Nova" w:hAnsi="Arial Nova"/>
                <w:b/>
                <w:bCs/>
                <w:sz w:val="20"/>
                <w:szCs w:val="20"/>
              </w:rPr>
              <w:t>Agro</w:t>
            </w:r>
            <w:proofErr w:type="spellEnd"/>
            <w:r w:rsidRPr="00643A43">
              <w:rPr>
                <w:rFonts w:ascii="Arial Nova" w:hAnsi="Arial Nova"/>
                <w:b/>
                <w:bCs/>
                <w:sz w:val="20"/>
                <w:szCs w:val="20"/>
              </w:rPr>
              <w:t>-Input</w:t>
            </w:r>
            <w:r w:rsidR="00F73A4C" w:rsidRPr="00643A43">
              <w:rPr>
                <w:rFonts w:ascii="Arial Nova" w:hAnsi="Arial Nova"/>
                <w:b/>
                <w:bCs/>
                <w:sz w:val="20"/>
                <w:szCs w:val="20"/>
              </w:rPr>
              <w:t xml:space="preserve"> </w:t>
            </w:r>
            <w:r w:rsidRPr="00643A43">
              <w:rPr>
                <w:rFonts w:ascii="Arial Nova" w:hAnsi="Arial Nova"/>
                <w:b/>
                <w:bCs/>
                <w:sz w:val="20"/>
                <w:szCs w:val="20"/>
              </w:rPr>
              <w:t>Dealers</w:t>
            </w:r>
          </w:p>
        </w:tc>
        <w:tc>
          <w:tcPr>
            <w:tcW w:w="2734" w:type="dxa"/>
            <w:gridSpan w:val="3"/>
            <w:tcBorders>
              <w:bottom w:val="single" w:sz="4" w:space="0" w:color="000000"/>
            </w:tcBorders>
            <w:vAlign w:val="center"/>
          </w:tcPr>
          <w:p w14:paraId="44255765" w14:textId="64F29414" w:rsidR="00CC23DE" w:rsidRPr="00643A43" w:rsidRDefault="00CC23DE" w:rsidP="00BE4F53">
            <w:pPr>
              <w:pStyle w:val="TableParagraph"/>
              <w:spacing w:line="240" w:lineRule="auto"/>
              <w:rPr>
                <w:rFonts w:ascii="Arial Nova" w:hAnsi="Arial Nova"/>
                <w:b/>
                <w:bCs/>
                <w:sz w:val="20"/>
                <w:szCs w:val="20"/>
              </w:rPr>
            </w:pPr>
            <w:r w:rsidRPr="00643A43">
              <w:rPr>
                <w:rFonts w:ascii="Arial Nova" w:hAnsi="Arial Nova"/>
                <w:b/>
                <w:bCs/>
                <w:sz w:val="20"/>
                <w:szCs w:val="20"/>
              </w:rPr>
              <w:t>Assembly</w:t>
            </w:r>
            <w:r w:rsidR="00F73A4C" w:rsidRPr="00643A43">
              <w:rPr>
                <w:rFonts w:ascii="Arial Nova" w:hAnsi="Arial Nova"/>
                <w:b/>
                <w:bCs/>
                <w:sz w:val="20"/>
                <w:szCs w:val="20"/>
              </w:rPr>
              <w:t xml:space="preserve"> </w:t>
            </w:r>
            <w:r w:rsidRPr="00643A43">
              <w:rPr>
                <w:rFonts w:ascii="Arial Nova" w:hAnsi="Arial Nova"/>
                <w:b/>
                <w:bCs/>
                <w:sz w:val="20"/>
                <w:szCs w:val="20"/>
              </w:rPr>
              <w:t>Traders</w:t>
            </w:r>
          </w:p>
        </w:tc>
        <w:tc>
          <w:tcPr>
            <w:tcW w:w="2677" w:type="dxa"/>
            <w:gridSpan w:val="3"/>
            <w:tcBorders>
              <w:bottom w:val="single" w:sz="4" w:space="0" w:color="000000"/>
            </w:tcBorders>
            <w:vAlign w:val="center"/>
          </w:tcPr>
          <w:p w14:paraId="07CD5E67" w14:textId="61BF298D" w:rsidR="00CC23DE" w:rsidRPr="00643A43" w:rsidRDefault="00CC23DE" w:rsidP="00BE4F53">
            <w:pPr>
              <w:pStyle w:val="TableParagraph"/>
              <w:spacing w:line="240" w:lineRule="auto"/>
              <w:rPr>
                <w:rFonts w:ascii="Arial Nova" w:hAnsi="Arial Nova"/>
                <w:b/>
                <w:bCs/>
                <w:sz w:val="20"/>
                <w:szCs w:val="20"/>
              </w:rPr>
            </w:pPr>
            <w:r w:rsidRPr="00643A43">
              <w:rPr>
                <w:rFonts w:ascii="Arial Nova" w:hAnsi="Arial Nova"/>
                <w:b/>
                <w:bCs/>
                <w:sz w:val="20"/>
                <w:szCs w:val="20"/>
              </w:rPr>
              <w:t>Millers</w:t>
            </w:r>
          </w:p>
        </w:tc>
      </w:tr>
      <w:tr w:rsidR="00643A43" w:rsidRPr="00643A43" w14:paraId="56D2116A" w14:textId="77777777" w:rsidTr="00EC40A2">
        <w:trPr>
          <w:trHeight w:val="144"/>
        </w:trPr>
        <w:tc>
          <w:tcPr>
            <w:tcW w:w="3186" w:type="dxa"/>
            <w:tcBorders>
              <w:bottom w:val="single" w:sz="4" w:space="0" w:color="000000"/>
            </w:tcBorders>
            <w:vAlign w:val="center"/>
          </w:tcPr>
          <w:p w14:paraId="2EF30B44" w14:textId="77777777" w:rsidR="00CC23DE" w:rsidRPr="00643A43" w:rsidRDefault="00CC23DE" w:rsidP="00643A43">
            <w:pPr>
              <w:pStyle w:val="TableParagraph"/>
              <w:spacing w:line="240" w:lineRule="auto"/>
              <w:jc w:val="both"/>
              <w:rPr>
                <w:rFonts w:ascii="Arial Nova" w:hAnsi="Arial Nova"/>
                <w:sz w:val="20"/>
                <w:szCs w:val="20"/>
              </w:rPr>
            </w:pPr>
          </w:p>
        </w:tc>
        <w:tc>
          <w:tcPr>
            <w:tcW w:w="757" w:type="dxa"/>
            <w:tcBorders>
              <w:bottom w:val="single" w:sz="4" w:space="0" w:color="000000"/>
            </w:tcBorders>
            <w:vAlign w:val="center"/>
          </w:tcPr>
          <w:p w14:paraId="3D03EAAC" w14:textId="77777777" w:rsidR="00CC23DE" w:rsidRPr="00643A43" w:rsidRDefault="00CC23DE" w:rsidP="00BE4F53">
            <w:pPr>
              <w:pStyle w:val="TableParagraph"/>
              <w:spacing w:line="240" w:lineRule="auto"/>
              <w:rPr>
                <w:rFonts w:ascii="Arial Nova" w:hAnsi="Arial Nova"/>
                <w:b/>
                <w:bCs/>
                <w:sz w:val="20"/>
                <w:szCs w:val="20"/>
              </w:rPr>
            </w:pPr>
            <w:r w:rsidRPr="00643A43">
              <w:rPr>
                <w:rFonts w:ascii="Arial Nova" w:hAnsi="Arial Nova"/>
                <w:b/>
                <w:bCs/>
                <w:sz w:val="20"/>
                <w:szCs w:val="20"/>
              </w:rPr>
              <w:t>Men</w:t>
            </w:r>
          </w:p>
        </w:tc>
        <w:tc>
          <w:tcPr>
            <w:tcW w:w="1131" w:type="dxa"/>
            <w:tcBorders>
              <w:bottom w:val="single" w:sz="4" w:space="0" w:color="000000"/>
            </w:tcBorders>
            <w:vAlign w:val="center"/>
          </w:tcPr>
          <w:p w14:paraId="5A4EA073" w14:textId="77777777" w:rsidR="00CC23DE" w:rsidRPr="00643A43" w:rsidRDefault="00CC23DE" w:rsidP="00BE4F53">
            <w:pPr>
              <w:pStyle w:val="TableParagraph"/>
              <w:spacing w:line="240" w:lineRule="auto"/>
              <w:rPr>
                <w:rFonts w:ascii="Arial Nova" w:hAnsi="Arial Nova"/>
                <w:b/>
                <w:bCs/>
                <w:sz w:val="20"/>
                <w:szCs w:val="20"/>
              </w:rPr>
            </w:pPr>
            <w:r w:rsidRPr="00643A43">
              <w:rPr>
                <w:rFonts w:ascii="Arial Nova" w:hAnsi="Arial Nova"/>
                <w:b/>
                <w:bCs/>
                <w:sz w:val="20"/>
                <w:szCs w:val="20"/>
              </w:rPr>
              <w:t>Women</w:t>
            </w:r>
          </w:p>
        </w:tc>
        <w:tc>
          <w:tcPr>
            <w:tcW w:w="785" w:type="dxa"/>
            <w:tcBorders>
              <w:bottom w:val="single" w:sz="4" w:space="0" w:color="000000"/>
            </w:tcBorders>
            <w:vAlign w:val="center"/>
          </w:tcPr>
          <w:p w14:paraId="156E3F0F" w14:textId="77777777" w:rsidR="00CC23DE" w:rsidRPr="00643A43" w:rsidRDefault="00CC23DE" w:rsidP="00BE4F53">
            <w:pPr>
              <w:pStyle w:val="TableParagraph"/>
              <w:spacing w:line="240" w:lineRule="auto"/>
              <w:rPr>
                <w:rFonts w:ascii="Arial Nova" w:hAnsi="Arial Nova"/>
                <w:b/>
                <w:bCs/>
                <w:sz w:val="20"/>
                <w:szCs w:val="20"/>
              </w:rPr>
            </w:pPr>
            <w:r w:rsidRPr="00643A43">
              <w:rPr>
                <w:rFonts w:ascii="Arial Nova" w:hAnsi="Arial Nova"/>
                <w:b/>
                <w:bCs/>
                <w:sz w:val="20"/>
                <w:szCs w:val="20"/>
              </w:rPr>
              <w:t>All</w:t>
            </w:r>
          </w:p>
        </w:tc>
        <w:tc>
          <w:tcPr>
            <w:tcW w:w="818" w:type="dxa"/>
            <w:tcBorders>
              <w:bottom w:val="single" w:sz="4" w:space="0" w:color="000000"/>
            </w:tcBorders>
            <w:vAlign w:val="center"/>
          </w:tcPr>
          <w:p w14:paraId="4175EFC7" w14:textId="77777777" w:rsidR="00CC23DE" w:rsidRPr="00643A43" w:rsidRDefault="00CC23DE" w:rsidP="00BE4F53">
            <w:pPr>
              <w:pStyle w:val="TableParagraph"/>
              <w:spacing w:line="240" w:lineRule="auto"/>
              <w:rPr>
                <w:rFonts w:ascii="Arial Nova" w:hAnsi="Arial Nova"/>
                <w:b/>
                <w:bCs/>
                <w:sz w:val="20"/>
                <w:szCs w:val="20"/>
              </w:rPr>
            </w:pPr>
            <w:r w:rsidRPr="00643A43">
              <w:rPr>
                <w:rFonts w:ascii="Arial Nova" w:hAnsi="Arial Nova"/>
                <w:b/>
                <w:bCs/>
                <w:sz w:val="20"/>
                <w:szCs w:val="20"/>
              </w:rPr>
              <w:t>Men</w:t>
            </w:r>
          </w:p>
        </w:tc>
        <w:tc>
          <w:tcPr>
            <w:tcW w:w="1131" w:type="dxa"/>
            <w:tcBorders>
              <w:bottom w:val="single" w:sz="4" w:space="0" w:color="000000"/>
            </w:tcBorders>
            <w:vAlign w:val="center"/>
          </w:tcPr>
          <w:p w14:paraId="647C6A26" w14:textId="77777777" w:rsidR="00CC23DE" w:rsidRPr="00643A43" w:rsidRDefault="00CC23DE" w:rsidP="00BE4F53">
            <w:pPr>
              <w:pStyle w:val="TableParagraph"/>
              <w:spacing w:line="240" w:lineRule="auto"/>
              <w:rPr>
                <w:rFonts w:ascii="Arial Nova" w:hAnsi="Arial Nova"/>
                <w:b/>
                <w:bCs/>
                <w:sz w:val="20"/>
                <w:szCs w:val="20"/>
              </w:rPr>
            </w:pPr>
            <w:r w:rsidRPr="00643A43">
              <w:rPr>
                <w:rFonts w:ascii="Arial Nova" w:hAnsi="Arial Nova"/>
                <w:b/>
                <w:bCs/>
                <w:sz w:val="20"/>
                <w:szCs w:val="20"/>
              </w:rPr>
              <w:t>Women</w:t>
            </w:r>
          </w:p>
        </w:tc>
        <w:tc>
          <w:tcPr>
            <w:tcW w:w="785" w:type="dxa"/>
            <w:tcBorders>
              <w:bottom w:val="single" w:sz="4" w:space="0" w:color="000000"/>
            </w:tcBorders>
            <w:vAlign w:val="center"/>
          </w:tcPr>
          <w:p w14:paraId="1401313D" w14:textId="77777777" w:rsidR="00CC23DE" w:rsidRPr="00643A43" w:rsidRDefault="00CC23DE" w:rsidP="00BE4F53">
            <w:pPr>
              <w:pStyle w:val="TableParagraph"/>
              <w:spacing w:line="240" w:lineRule="auto"/>
              <w:rPr>
                <w:rFonts w:ascii="Arial Nova" w:hAnsi="Arial Nova"/>
                <w:b/>
                <w:bCs/>
                <w:sz w:val="20"/>
                <w:szCs w:val="20"/>
              </w:rPr>
            </w:pPr>
            <w:r w:rsidRPr="00643A43">
              <w:rPr>
                <w:rFonts w:ascii="Arial Nova" w:hAnsi="Arial Nova"/>
                <w:b/>
                <w:bCs/>
                <w:sz w:val="20"/>
                <w:szCs w:val="20"/>
              </w:rPr>
              <w:t>All</w:t>
            </w:r>
          </w:p>
        </w:tc>
        <w:tc>
          <w:tcPr>
            <w:tcW w:w="818" w:type="dxa"/>
            <w:tcBorders>
              <w:bottom w:val="single" w:sz="4" w:space="0" w:color="000000"/>
            </w:tcBorders>
            <w:vAlign w:val="center"/>
          </w:tcPr>
          <w:p w14:paraId="0CCAA730" w14:textId="77777777" w:rsidR="00CC23DE" w:rsidRPr="00643A43" w:rsidRDefault="00CC23DE" w:rsidP="00BE4F53">
            <w:pPr>
              <w:pStyle w:val="TableParagraph"/>
              <w:spacing w:line="240" w:lineRule="auto"/>
              <w:rPr>
                <w:rFonts w:ascii="Arial Nova" w:hAnsi="Arial Nova"/>
                <w:b/>
                <w:bCs/>
                <w:sz w:val="20"/>
                <w:szCs w:val="20"/>
              </w:rPr>
            </w:pPr>
            <w:r w:rsidRPr="00643A43">
              <w:rPr>
                <w:rFonts w:ascii="Arial Nova" w:hAnsi="Arial Nova"/>
                <w:b/>
                <w:bCs/>
                <w:sz w:val="20"/>
                <w:szCs w:val="20"/>
              </w:rPr>
              <w:t>Men</w:t>
            </w:r>
          </w:p>
        </w:tc>
        <w:tc>
          <w:tcPr>
            <w:tcW w:w="1131" w:type="dxa"/>
            <w:tcBorders>
              <w:bottom w:val="single" w:sz="4" w:space="0" w:color="000000"/>
            </w:tcBorders>
            <w:vAlign w:val="center"/>
          </w:tcPr>
          <w:p w14:paraId="557C8E7D" w14:textId="77777777" w:rsidR="00CC23DE" w:rsidRPr="00643A43" w:rsidRDefault="00CC23DE" w:rsidP="00BE4F53">
            <w:pPr>
              <w:pStyle w:val="TableParagraph"/>
              <w:spacing w:line="240" w:lineRule="auto"/>
              <w:rPr>
                <w:rFonts w:ascii="Arial Nova" w:hAnsi="Arial Nova"/>
                <w:b/>
                <w:bCs/>
                <w:sz w:val="20"/>
                <w:szCs w:val="20"/>
              </w:rPr>
            </w:pPr>
            <w:r w:rsidRPr="00643A43">
              <w:rPr>
                <w:rFonts w:ascii="Arial Nova" w:hAnsi="Arial Nova"/>
                <w:b/>
                <w:bCs/>
                <w:sz w:val="20"/>
                <w:szCs w:val="20"/>
              </w:rPr>
              <w:t>Women</w:t>
            </w:r>
          </w:p>
        </w:tc>
        <w:tc>
          <w:tcPr>
            <w:tcW w:w="785" w:type="dxa"/>
            <w:tcBorders>
              <w:bottom w:val="single" w:sz="4" w:space="0" w:color="000000"/>
            </w:tcBorders>
            <w:vAlign w:val="center"/>
          </w:tcPr>
          <w:p w14:paraId="26733824" w14:textId="77777777" w:rsidR="00CC23DE" w:rsidRPr="00643A43" w:rsidRDefault="00CC23DE" w:rsidP="00BE4F53">
            <w:pPr>
              <w:pStyle w:val="TableParagraph"/>
              <w:spacing w:line="240" w:lineRule="auto"/>
              <w:rPr>
                <w:rFonts w:ascii="Arial Nova" w:hAnsi="Arial Nova"/>
                <w:b/>
                <w:bCs/>
                <w:sz w:val="20"/>
                <w:szCs w:val="20"/>
              </w:rPr>
            </w:pPr>
            <w:r w:rsidRPr="00643A43">
              <w:rPr>
                <w:rFonts w:ascii="Arial Nova" w:hAnsi="Arial Nova"/>
                <w:b/>
                <w:bCs/>
                <w:sz w:val="20"/>
                <w:szCs w:val="20"/>
              </w:rPr>
              <w:t>All</w:t>
            </w:r>
          </w:p>
        </w:tc>
        <w:tc>
          <w:tcPr>
            <w:tcW w:w="818" w:type="dxa"/>
            <w:tcBorders>
              <w:bottom w:val="single" w:sz="4" w:space="0" w:color="000000"/>
            </w:tcBorders>
            <w:vAlign w:val="center"/>
          </w:tcPr>
          <w:p w14:paraId="2D3D71AE" w14:textId="77777777" w:rsidR="00CC23DE" w:rsidRPr="00643A43" w:rsidRDefault="00CC23DE" w:rsidP="00BE4F53">
            <w:pPr>
              <w:pStyle w:val="TableParagraph"/>
              <w:spacing w:line="240" w:lineRule="auto"/>
              <w:rPr>
                <w:rFonts w:ascii="Arial Nova" w:hAnsi="Arial Nova"/>
                <w:b/>
                <w:bCs/>
                <w:sz w:val="20"/>
                <w:szCs w:val="20"/>
              </w:rPr>
            </w:pPr>
            <w:r w:rsidRPr="00643A43">
              <w:rPr>
                <w:rFonts w:ascii="Arial Nova" w:hAnsi="Arial Nova"/>
                <w:b/>
                <w:bCs/>
                <w:sz w:val="20"/>
                <w:szCs w:val="20"/>
              </w:rPr>
              <w:t>Men</w:t>
            </w:r>
          </w:p>
        </w:tc>
        <w:tc>
          <w:tcPr>
            <w:tcW w:w="1131" w:type="dxa"/>
            <w:tcBorders>
              <w:bottom w:val="single" w:sz="4" w:space="0" w:color="000000"/>
            </w:tcBorders>
            <w:vAlign w:val="center"/>
          </w:tcPr>
          <w:p w14:paraId="293EE752" w14:textId="77777777" w:rsidR="00CC23DE" w:rsidRPr="00643A43" w:rsidRDefault="00CC23DE" w:rsidP="00BE4F53">
            <w:pPr>
              <w:pStyle w:val="TableParagraph"/>
              <w:spacing w:line="240" w:lineRule="auto"/>
              <w:rPr>
                <w:rFonts w:ascii="Arial Nova" w:hAnsi="Arial Nova"/>
                <w:b/>
                <w:bCs/>
                <w:sz w:val="20"/>
                <w:szCs w:val="20"/>
              </w:rPr>
            </w:pPr>
            <w:r w:rsidRPr="00643A43">
              <w:rPr>
                <w:rFonts w:ascii="Arial Nova" w:hAnsi="Arial Nova"/>
                <w:b/>
                <w:bCs/>
                <w:sz w:val="20"/>
                <w:szCs w:val="20"/>
              </w:rPr>
              <w:t>Women</w:t>
            </w:r>
          </w:p>
        </w:tc>
        <w:tc>
          <w:tcPr>
            <w:tcW w:w="728" w:type="dxa"/>
            <w:tcBorders>
              <w:bottom w:val="single" w:sz="4" w:space="0" w:color="000000"/>
            </w:tcBorders>
            <w:vAlign w:val="center"/>
          </w:tcPr>
          <w:p w14:paraId="6D3CF6B9" w14:textId="77777777" w:rsidR="00CC23DE" w:rsidRPr="00643A43" w:rsidRDefault="00CC23DE" w:rsidP="00BE4F53">
            <w:pPr>
              <w:pStyle w:val="TableParagraph"/>
              <w:spacing w:line="240" w:lineRule="auto"/>
              <w:rPr>
                <w:rFonts w:ascii="Arial Nova" w:hAnsi="Arial Nova"/>
                <w:b/>
                <w:bCs/>
                <w:sz w:val="20"/>
                <w:szCs w:val="20"/>
              </w:rPr>
            </w:pPr>
            <w:r w:rsidRPr="00643A43">
              <w:rPr>
                <w:rFonts w:ascii="Arial Nova" w:hAnsi="Arial Nova"/>
                <w:b/>
                <w:bCs/>
                <w:sz w:val="20"/>
                <w:szCs w:val="20"/>
              </w:rPr>
              <w:t>All</w:t>
            </w:r>
          </w:p>
        </w:tc>
      </w:tr>
      <w:tr w:rsidR="00643A43" w:rsidRPr="00643A43" w14:paraId="088D2A2A" w14:textId="77777777" w:rsidTr="00EC40A2">
        <w:trPr>
          <w:trHeight w:val="144"/>
        </w:trPr>
        <w:tc>
          <w:tcPr>
            <w:tcW w:w="3186" w:type="dxa"/>
            <w:tcBorders>
              <w:top w:val="single" w:sz="4" w:space="0" w:color="000000"/>
            </w:tcBorders>
            <w:vAlign w:val="center"/>
          </w:tcPr>
          <w:p w14:paraId="53F2F33D" w14:textId="7F740405" w:rsidR="00CC23DE" w:rsidRPr="00643A43" w:rsidRDefault="00CC23DE" w:rsidP="00643A43">
            <w:pPr>
              <w:pStyle w:val="TableParagraph"/>
              <w:spacing w:line="240" w:lineRule="auto"/>
              <w:jc w:val="both"/>
              <w:rPr>
                <w:rFonts w:ascii="Arial Nova" w:hAnsi="Arial Nova"/>
                <w:sz w:val="20"/>
                <w:szCs w:val="20"/>
              </w:rPr>
            </w:pPr>
            <w:r w:rsidRPr="00643A43">
              <w:rPr>
                <w:rFonts w:ascii="Arial Nova" w:hAnsi="Arial Nova"/>
                <w:sz w:val="20"/>
                <w:szCs w:val="20"/>
              </w:rPr>
              <w:t>Farmer</w:t>
            </w:r>
            <w:r w:rsidR="00F73A4C" w:rsidRPr="00643A43">
              <w:rPr>
                <w:rFonts w:ascii="Arial Nova" w:hAnsi="Arial Nova"/>
                <w:sz w:val="20"/>
                <w:szCs w:val="20"/>
              </w:rPr>
              <w:t xml:space="preserve"> </w:t>
            </w:r>
            <w:r w:rsidRPr="00643A43">
              <w:rPr>
                <w:rFonts w:ascii="Arial Nova" w:hAnsi="Arial Nova"/>
                <w:sz w:val="20"/>
                <w:szCs w:val="20"/>
              </w:rPr>
              <w:t>is</w:t>
            </w:r>
            <w:r w:rsidR="00F73A4C" w:rsidRPr="00643A43">
              <w:rPr>
                <w:rFonts w:ascii="Arial Nova" w:hAnsi="Arial Nova"/>
                <w:sz w:val="20"/>
                <w:szCs w:val="20"/>
              </w:rPr>
              <w:t xml:space="preserve"> </w:t>
            </w:r>
            <w:r w:rsidRPr="00643A43">
              <w:rPr>
                <w:rFonts w:ascii="Arial Nova" w:hAnsi="Arial Nova"/>
                <w:sz w:val="20"/>
                <w:szCs w:val="20"/>
              </w:rPr>
              <w:t>male</w:t>
            </w:r>
          </w:p>
        </w:tc>
        <w:tc>
          <w:tcPr>
            <w:tcW w:w="757" w:type="dxa"/>
            <w:tcBorders>
              <w:top w:val="single" w:sz="4" w:space="0" w:color="000000"/>
            </w:tcBorders>
            <w:vAlign w:val="center"/>
          </w:tcPr>
          <w:p w14:paraId="2A6A3BEF" w14:textId="77777777" w:rsidR="00CC23DE" w:rsidRPr="00643A43" w:rsidRDefault="00CC23DE" w:rsidP="00BE4F53">
            <w:pPr>
              <w:pStyle w:val="TableParagraph"/>
              <w:spacing w:line="240" w:lineRule="auto"/>
              <w:rPr>
                <w:rFonts w:ascii="Arial Nova" w:hAnsi="Arial Nova"/>
                <w:sz w:val="20"/>
                <w:szCs w:val="20"/>
              </w:rPr>
            </w:pPr>
            <w:r w:rsidRPr="00643A43">
              <w:rPr>
                <w:rFonts w:ascii="Arial Nova" w:hAnsi="Arial Nova"/>
                <w:sz w:val="20"/>
                <w:szCs w:val="20"/>
              </w:rPr>
              <w:t>3</w:t>
            </w:r>
            <w:r w:rsidRPr="00643A43">
              <w:rPr>
                <w:rFonts w:ascii="Arial Nova" w:hAnsi="Arial Nova"/>
                <w:i/>
                <w:sz w:val="20"/>
                <w:szCs w:val="20"/>
              </w:rPr>
              <w:t>.</w:t>
            </w:r>
            <w:r w:rsidRPr="00643A43">
              <w:rPr>
                <w:rFonts w:ascii="Arial Nova" w:hAnsi="Arial Nova"/>
                <w:sz w:val="20"/>
                <w:szCs w:val="20"/>
              </w:rPr>
              <w:t>58</w:t>
            </w:r>
          </w:p>
        </w:tc>
        <w:tc>
          <w:tcPr>
            <w:tcW w:w="1131" w:type="dxa"/>
            <w:tcBorders>
              <w:top w:val="single" w:sz="4" w:space="0" w:color="000000"/>
            </w:tcBorders>
            <w:vAlign w:val="center"/>
          </w:tcPr>
          <w:p w14:paraId="488A1252" w14:textId="77777777" w:rsidR="00CC23DE" w:rsidRPr="00643A43" w:rsidRDefault="00CC23DE" w:rsidP="00BE4F53">
            <w:pPr>
              <w:pStyle w:val="TableParagraph"/>
              <w:spacing w:line="240" w:lineRule="auto"/>
              <w:rPr>
                <w:rFonts w:ascii="Arial Nova" w:hAnsi="Arial Nova"/>
                <w:sz w:val="20"/>
                <w:szCs w:val="20"/>
              </w:rPr>
            </w:pPr>
            <w:r w:rsidRPr="00643A43">
              <w:rPr>
                <w:rFonts w:ascii="Arial Nova" w:hAnsi="Arial Nova"/>
                <w:sz w:val="20"/>
                <w:szCs w:val="20"/>
              </w:rPr>
              <w:t>3</w:t>
            </w:r>
            <w:r w:rsidRPr="00643A43">
              <w:rPr>
                <w:rFonts w:ascii="Arial Nova" w:hAnsi="Arial Nova"/>
                <w:i/>
                <w:sz w:val="20"/>
                <w:szCs w:val="20"/>
              </w:rPr>
              <w:t>.</w:t>
            </w:r>
            <w:r w:rsidRPr="00643A43">
              <w:rPr>
                <w:rFonts w:ascii="Arial Nova" w:hAnsi="Arial Nova"/>
                <w:sz w:val="20"/>
                <w:szCs w:val="20"/>
              </w:rPr>
              <w:t>61</w:t>
            </w:r>
          </w:p>
        </w:tc>
        <w:tc>
          <w:tcPr>
            <w:tcW w:w="785" w:type="dxa"/>
            <w:tcBorders>
              <w:top w:val="single" w:sz="4" w:space="0" w:color="000000"/>
            </w:tcBorders>
            <w:vAlign w:val="center"/>
          </w:tcPr>
          <w:p w14:paraId="73EDAD1A" w14:textId="77777777" w:rsidR="00CC23DE" w:rsidRPr="00643A43" w:rsidRDefault="00CC23DE" w:rsidP="00BE4F53">
            <w:pPr>
              <w:pStyle w:val="TableParagraph"/>
              <w:spacing w:line="240" w:lineRule="auto"/>
              <w:rPr>
                <w:rFonts w:ascii="Arial Nova" w:hAnsi="Arial Nova"/>
                <w:sz w:val="20"/>
                <w:szCs w:val="20"/>
              </w:rPr>
            </w:pPr>
            <w:r w:rsidRPr="00643A43">
              <w:rPr>
                <w:rFonts w:ascii="Arial Nova" w:hAnsi="Arial Nova"/>
                <w:sz w:val="20"/>
                <w:szCs w:val="20"/>
              </w:rPr>
              <w:t>3</w:t>
            </w:r>
            <w:r w:rsidRPr="00643A43">
              <w:rPr>
                <w:rFonts w:ascii="Arial Nova" w:hAnsi="Arial Nova"/>
                <w:i/>
                <w:sz w:val="20"/>
                <w:szCs w:val="20"/>
              </w:rPr>
              <w:t>.</w:t>
            </w:r>
            <w:r w:rsidRPr="00643A43">
              <w:rPr>
                <w:rFonts w:ascii="Arial Nova" w:hAnsi="Arial Nova"/>
                <w:sz w:val="20"/>
                <w:szCs w:val="20"/>
              </w:rPr>
              <w:t>58</w:t>
            </w:r>
          </w:p>
        </w:tc>
        <w:tc>
          <w:tcPr>
            <w:tcW w:w="818" w:type="dxa"/>
            <w:tcBorders>
              <w:top w:val="single" w:sz="4" w:space="0" w:color="000000"/>
            </w:tcBorders>
            <w:vAlign w:val="center"/>
          </w:tcPr>
          <w:p w14:paraId="0016AC12" w14:textId="77777777" w:rsidR="00CC23DE" w:rsidRPr="00643A43" w:rsidRDefault="00CC23DE" w:rsidP="00BE4F53">
            <w:pPr>
              <w:pStyle w:val="TableParagraph"/>
              <w:spacing w:line="240" w:lineRule="auto"/>
              <w:rPr>
                <w:rFonts w:ascii="Arial Nova" w:hAnsi="Arial Nova"/>
                <w:sz w:val="20"/>
                <w:szCs w:val="20"/>
              </w:rPr>
            </w:pPr>
            <w:r w:rsidRPr="00643A43">
              <w:rPr>
                <w:rFonts w:ascii="Arial Nova" w:hAnsi="Arial Nova"/>
                <w:sz w:val="20"/>
                <w:szCs w:val="20"/>
              </w:rPr>
              <w:t>3</w:t>
            </w:r>
            <w:r w:rsidRPr="00643A43">
              <w:rPr>
                <w:rFonts w:ascii="Arial Nova" w:hAnsi="Arial Nova"/>
                <w:i/>
                <w:sz w:val="20"/>
                <w:szCs w:val="20"/>
              </w:rPr>
              <w:t>.</w:t>
            </w:r>
            <w:r w:rsidRPr="00643A43">
              <w:rPr>
                <w:rFonts w:ascii="Arial Nova" w:hAnsi="Arial Nova"/>
                <w:sz w:val="20"/>
                <w:szCs w:val="20"/>
              </w:rPr>
              <w:t>59</w:t>
            </w:r>
          </w:p>
        </w:tc>
        <w:tc>
          <w:tcPr>
            <w:tcW w:w="1131" w:type="dxa"/>
            <w:tcBorders>
              <w:top w:val="single" w:sz="4" w:space="0" w:color="000000"/>
            </w:tcBorders>
            <w:vAlign w:val="center"/>
          </w:tcPr>
          <w:p w14:paraId="00D3D821" w14:textId="77777777" w:rsidR="00CC23DE" w:rsidRPr="00643A43" w:rsidRDefault="00CC23DE" w:rsidP="00BE4F53">
            <w:pPr>
              <w:pStyle w:val="TableParagraph"/>
              <w:spacing w:line="240" w:lineRule="auto"/>
              <w:rPr>
                <w:rFonts w:ascii="Arial Nova" w:hAnsi="Arial Nova"/>
                <w:sz w:val="20"/>
                <w:szCs w:val="20"/>
              </w:rPr>
            </w:pPr>
            <w:r w:rsidRPr="00643A43">
              <w:rPr>
                <w:rFonts w:ascii="Arial Nova" w:hAnsi="Arial Nova"/>
                <w:sz w:val="20"/>
                <w:szCs w:val="20"/>
              </w:rPr>
              <w:t>3</w:t>
            </w:r>
            <w:r w:rsidRPr="00643A43">
              <w:rPr>
                <w:rFonts w:ascii="Arial Nova" w:hAnsi="Arial Nova"/>
                <w:i/>
                <w:sz w:val="20"/>
                <w:szCs w:val="20"/>
              </w:rPr>
              <w:t>.</w:t>
            </w:r>
            <w:r w:rsidRPr="00643A43">
              <w:rPr>
                <w:rFonts w:ascii="Arial Nova" w:hAnsi="Arial Nova"/>
                <w:sz w:val="20"/>
                <w:szCs w:val="20"/>
              </w:rPr>
              <w:t>57</w:t>
            </w:r>
          </w:p>
        </w:tc>
        <w:tc>
          <w:tcPr>
            <w:tcW w:w="785" w:type="dxa"/>
            <w:tcBorders>
              <w:top w:val="single" w:sz="4" w:space="0" w:color="000000"/>
            </w:tcBorders>
            <w:vAlign w:val="center"/>
          </w:tcPr>
          <w:p w14:paraId="5A171632" w14:textId="77777777" w:rsidR="00CC23DE" w:rsidRPr="00643A43" w:rsidRDefault="00CC23DE" w:rsidP="00BE4F53">
            <w:pPr>
              <w:pStyle w:val="TableParagraph"/>
              <w:spacing w:line="240" w:lineRule="auto"/>
              <w:rPr>
                <w:rFonts w:ascii="Arial Nova" w:hAnsi="Arial Nova"/>
                <w:sz w:val="20"/>
                <w:szCs w:val="20"/>
              </w:rPr>
            </w:pPr>
            <w:r w:rsidRPr="00643A43">
              <w:rPr>
                <w:rFonts w:ascii="Arial Nova" w:hAnsi="Arial Nova"/>
                <w:sz w:val="20"/>
                <w:szCs w:val="20"/>
              </w:rPr>
              <w:t>3</w:t>
            </w:r>
            <w:r w:rsidRPr="00643A43">
              <w:rPr>
                <w:rFonts w:ascii="Arial Nova" w:hAnsi="Arial Nova"/>
                <w:i/>
                <w:sz w:val="20"/>
                <w:szCs w:val="20"/>
              </w:rPr>
              <w:t>.</w:t>
            </w:r>
            <w:r w:rsidRPr="00643A43">
              <w:rPr>
                <w:rFonts w:ascii="Arial Nova" w:hAnsi="Arial Nova"/>
                <w:sz w:val="20"/>
                <w:szCs w:val="20"/>
              </w:rPr>
              <w:t>58</w:t>
            </w:r>
          </w:p>
        </w:tc>
        <w:tc>
          <w:tcPr>
            <w:tcW w:w="818" w:type="dxa"/>
            <w:tcBorders>
              <w:top w:val="single" w:sz="4" w:space="0" w:color="000000"/>
            </w:tcBorders>
            <w:vAlign w:val="center"/>
          </w:tcPr>
          <w:p w14:paraId="42BB6A1A" w14:textId="77777777" w:rsidR="00CC23DE" w:rsidRPr="00643A43" w:rsidRDefault="00CC23DE" w:rsidP="00BE4F53">
            <w:pPr>
              <w:pStyle w:val="TableParagraph"/>
              <w:spacing w:line="240" w:lineRule="auto"/>
              <w:rPr>
                <w:rFonts w:ascii="Arial Nova" w:hAnsi="Arial Nova"/>
                <w:sz w:val="20"/>
                <w:szCs w:val="20"/>
              </w:rPr>
            </w:pPr>
            <w:r w:rsidRPr="00643A43">
              <w:rPr>
                <w:rFonts w:ascii="Arial Nova" w:hAnsi="Arial Nova"/>
                <w:sz w:val="20"/>
                <w:szCs w:val="20"/>
              </w:rPr>
              <w:t>3</w:t>
            </w:r>
            <w:r w:rsidRPr="00643A43">
              <w:rPr>
                <w:rFonts w:ascii="Arial Nova" w:hAnsi="Arial Nova"/>
                <w:i/>
                <w:sz w:val="20"/>
                <w:szCs w:val="20"/>
              </w:rPr>
              <w:t>.</w:t>
            </w:r>
            <w:r w:rsidRPr="00643A43">
              <w:rPr>
                <w:rFonts w:ascii="Arial Nova" w:hAnsi="Arial Nova"/>
                <w:sz w:val="20"/>
                <w:szCs w:val="20"/>
              </w:rPr>
              <w:t>64</w:t>
            </w:r>
          </w:p>
        </w:tc>
        <w:tc>
          <w:tcPr>
            <w:tcW w:w="1131" w:type="dxa"/>
            <w:tcBorders>
              <w:top w:val="single" w:sz="4" w:space="0" w:color="000000"/>
            </w:tcBorders>
            <w:vAlign w:val="center"/>
          </w:tcPr>
          <w:p w14:paraId="2AE245A2" w14:textId="77777777" w:rsidR="00CC23DE" w:rsidRPr="00643A43" w:rsidRDefault="00CC23DE" w:rsidP="00BE4F53">
            <w:pPr>
              <w:pStyle w:val="TableParagraph"/>
              <w:spacing w:line="240" w:lineRule="auto"/>
              <w:rPr>
                <w:rFonts w:ascii="Arial Nova" w:hAnsi="Arial Nova"/>
                <w:sz w:val="20"/>
                <w:szCs w:val="20"/>
              </w:rPr>
            </w:pPr>
            <w:r w:rsidRPr="00643A43">
              <w:rPr>
                <w:rFonts w:ascii="Arial Nova" w:hAnsi="Arial Nova"/>
                <w:sz w:val="20"/>
                <w:szCs w:val="20"/>
              </w:rPr>
              <w:t>3</w:t>
            </w:r>
            <w:r w:rsidRPr="00643A43">
              <w:rPr>
                <w:rFonts w:ascii="Arial Nova" w:hAnsi="Arial Nova"/>
                <w:i/>
                <w:sz w:val="20"/>
                <w:szCs w:val="20"/>
              </w:rPr>
              <w:t>.</w:t>
            </w:r>
            <w:r w:rsidRPr="00643A43">
              <w:rPr>
                <w:rFonts w:ascii="Arial Nova" w:hAnsi="Arial Nova"/>
                <w:sz w:val="20"/>
                <w:szCs w:val="20"/>
              </w:rPr>
              <w:t>92</w:t>
            </w:r>
          </w:p>
        </w:tc>
        <w:tc>
          <w:tcPr>
            <w:tcW w:w="785" w:type="dxa"/>
            <w:tcBorders>
              <w:top w:val="single" w:sz="4" w:space="0" w:color="000000"/>
            </w:tcBorders>
            <w:vAlign w:val="center"/>
          </w:tcPr>
          <w:p w14:paraId="459617B1" w14:textId="77777777" w:rsidR="00CC23DE" w:rsidRPr="00643A43" w:rsidRDefault="00CC23DE" w:rsidP="00BE4F53">
            <w:pPr>
              <w:pStyle w:val="TableParagraph"/>
              <w:spacing w:line="240" w:lineRule="auto"/>
              <w:rPr>
                <w:rFonts w:ascii="Arial Nova" w:hAnsi="Arial Nova"/>
                <w:sz w:val="20"/>
                <w:szCs w:val="20"/>
              </w:rPr>
            </w:pPr>
            <w:r w:rsidRPr="00643A43">
              <w:rPr>
                <w:rFonts w:ascii="Arial Nova" w:hAnsi="Arial Nova"/>
                <w:sz w:val="20"/>
                <w:szCs w:val="20"/>
              </w:rPr>
              <w:t>3</w:t>
            </w:r>
            <w:r w:rsidRPr="00643A43">
              <w:rPr>
                <w:rFonts w:ascii="Arial Nova" w:hAnsi="Arial Nova"/>
                <w:i/>
                <w:sz w:val="20"/>
                <w:szCs w:val="20"/>
              </w:rPr>
              <w:t>.</w:t>
            </w:r>
            <w:r w:rsidRPr="00643A43">
              <w:rPr>
                <w:rFonts w:ascii="Arial Nova" w:hAnsi="Arial Nova"/>
                <w:sz w:val="20"/>
                <w:szCs w:val="20"/>
              </w:rPr>
              <w:t>65</w:t>
            </w:r>
          </w:p>
        </w:tc>
        <w:tc>
          <w:tcPr>
            <w:tcW w:w="818" w:type="dxa"/>
            <w:tcBorders>
              <w:top w:val="single" w:sz="4" w:space="0" w:color="000000"/>
            </w:tcBorders>
            <w:vAlign w:val="center"/>
          </w:tcPr>
          <w:p w14:paraId="2A17B1DA" w14:textId="77777777" w:rsidR="00CC23DE" w:rsidRPr="00643A43" w:rsidRDefault="00CC23DE" w:rsidP="00BE4F53">
            <w:pPr>
              <w:pStyle w:val="TableParagraph"/>
              <w:spacing w:line="240" w:lineRule="auto"/>
              <w:rPr>
                <w:rFonts w:ascii="Arial Nova" w:hAnsi="Arial Nova"/>
                <w:sz w:val="20"/>
                <w:szCs w:val="20"/>
              </w:rPr>
            </w:pPr>
            <w:r w:rsidRPr="00643A43">
              <w:rPr>
                <w:rFonts w:ascii="Arial Nova" w:hAnsi="Arial Nova"/>
                <w:sz w:val="20"/>
                <w:szCs w:val="20"/>
              </w:rPr>
              <w:t>3</w:t>
            </w:r>
            <w:r w:rsidRPr="00643A43">
              <w:rPr>
                <w:rFonts w:ascii="Arial Nova" w:hAnsi="Arial Nova"/>
                <w:i/>
                <w:sz w:val="20"/>
                <w:szCs w:val="20"/>
              </w:rPr>
              <w:t>.</w:t>
            </w:r>
            <w:r w:rsidRPr="00643A43">
              <w:rPr>
                <w:rFonts w:ascii="Arial Nova" w:hAnsi="Arial Nova"/>
                <w:sz w:val="20"/>
                <w:szCs w:val="20"/>
              </w:rPr>
              <w:t>51</w:t>
            </w:r>
          </w:p>
        </w:tc>
        <w:tc>
          <w:tcPr>
            <w:tcW w:w="1131" w:type="dxa"/>
            <w:tcBorders>
              <w:top w:val="single" w:sz="4" w:space="0" w:color="000000"/>
            </w:tcBorders>
            <w:vAlign w:val="center"/>
          </w:tcPr>
          <w:p w14:paraId="6A0EB5C9" w14:textId="77777777" w:rsidR="00CC23DE" w:rsidRPr="00643A43" w:rsidRDefault="00CC23DE" w:rsidP="00BE4F53">
            <w:pPr>
              <w:pStyle w:val="TableParagraph"/>
              <w:spacing w:line="240" w:lineRule="auto"/>
              <w:rPr>
                <w:rFonts w:ascii="Arial Nova" w:hAnsi="Arial Nova"/>
                <w:sz w:val="20"/>
                <w:szCs w:val="20"/>
              </w:rPr>
            </w:pPr>
            <w:r w:rsidRPr="00643A43">
              <w:rPr>
                <w:rFonts w:ascii="Arial Nova" w:hAnsi="Arial Nova"/>
                <w:sz w:val="20"/>
                <w:szCs w:val="20"/>
              </w:rPr>
              <w:t>3</w:t>
            </w:r>
            <w:r w:rsidRPr="00643A43">
              <w:rPr>
                <w:rFonts w:ascii="Arial Nova" w:hAnsi="Arial Nova"/>
                <w:i/>
                <w:sz w:val="20"/>
                <w:szCs w:val="20"/>
              </w:rPr>
              <w:t>.</w:t>
            </w:r>
            <w:r w:rsidRPr="00643A43">
              <w:rPr>
                <w:rFonts w:ascii="Arial Nova" w:hAnsi="Arial Nova"/>
                <w:sz w:val="20"/>
                <w:szCs w:val="20"/>
              </w:rPr>
              <w:t>59</w:t>
            </w:r>
          </w:p>
        </w:tc>
        <w:tc>
          <w:tcPr>
            <w:tcW w:w="728" w:type="dxa"/>
            <w:tcBorders>
              <w:top w:val="single" w:sz="4" w:space="0" w:color="000000"/>
            </w:tcBorders>
            <w:vAlign w:val="center"/>
          </w:tcPr>
          <w:p w14:paraId="5160C5B2" w14:textId="77777777" w:rsidR="00CC23DE" w:rsidRPr="00643A43" w:rsidRDefault="00CC23DE" w:rsidP="00BE4F53">
            <w:pPr>
              <w:pStyle w:val="TableParagraph"/>
              <w:spacing w:line="240" w:lineRule="auto"/>
              <w:rPr>
                <w:rFonts w:ascii="Arial Nova" w:hAnsi="Arial Nova"/>
                <w:sz w:val="20"/>
                <w:szCs w:val="20"/>
              </w:rPr>
            </w:pPr>
            <w:r w:rsidRPr="00643A43">
              <w:rPr>
                <w:rFonts w:ascii="Arial Nova" w:hAnsi="Arial Nova"/>
                <w:sz w:val="20"/>
                <w:szCs w:val="20"/>
              </w:rPr>
              <w:t>3</w:t>
            </w:r>
            <w:r w:rsidRPr="00643A43">
              <w:rPr>
                <w:rFonts w:ascii="Arial Nova" w:hAnsi="Arial Nova"/>
                <w:i/>
                <w:sz w:val="20"/>
                <w:szCs w:val="20"/>
              </w:rPr>
              <w:t>.</w:t>
            </w:r>
            <w:r w:rsidRPr="00643A43">
              <w:rPr>
                <w:rFonts w:ascii="Arial Nova" w:hAnsi="Arial Nova"/>
                <w:sz w:val="20"/>
                <w:szCs w:val="20"/>
              </w:rPr>
              <w:t>52</w:t>
            </w:r>
          </w:p>
        </w:tc>
      </w:tr>
      <w:tr w:rsidR="00643A43" w:rsidRPr="00643A43" w14:paraId="7E7B6EDB" w14:textId="77777777" w:rsidTr="00EC40A2">
        <w:trPr>
          <w:trHeight w:val="144"/>
        </w:trPr>
        <w:tc>
          <w:tcPr>
            <w:tcW w:w="3186" w:type="dxa"/>
            <w:vAlign w:val="center"/>
          </w:tcPr>
          <w:p w14:paraId="2A974156" w14:textId="1B19EF87" w:rsidR="00CC23DE" w:rsidRPr="00643A43" w:rsidRDefault="00CC23DE" w:rsidP="00643A43">
            <w:pPr>
              <w:pStyle w:val="TableParagraph"/>
              <w:spacing w:line="240" w:lineRule="auto"/>
              <w:jc w:val="both"/>
              <w:rPr>
                <w:rFonts w:ascii="Arial Nova" w:hAnsi="Arial Nova"/>
                <w:sz w:val="20"/>
                <w:szCs w:val="20"/>
              </w:rPr>
            </w:pPr>
            <w:r w:rsidRPr="00643A43">
              <w:rPr>
                <w:rFonts w:ascii="Arial Nova" w:hAnsi="Arial Nova"/>
                <w:sz w:val="20"/>
                <w:szCs w:val="20"/>
              </w:rPr>
              <w:t>Farmer</w:t>
            </w:r>
            <w:r w:rsidR="00F73A4C" w:rsidRPr="00643A43">
              <w:rPr>
                <w:rFonts w:ascii="Arial Nova" w:hAnsi="Arial Nova"/>
                <w:sz w:val="20"/>
                <w:szCs w:val="20"/>
              </w:rPr>
              <w:t xml:space="preserve"> </w:t>
            </w:r>
            <w:r w:rsidRPr="00643A43">
              <w:rPr>
                <w:rFonts w:ascii="Arial Nova" w:hAnsi="Arial Nova"/>
                <w:sz w:val="20"/>
                <w:szCs w:val="20"/>
              </w:rPr>
              <w:t>is</w:t>
            </w:r>
            <w:r w:rsidR="00F73A4C" w:rsidRPr="00643A43">
              <w:rPr>
                <w:rFonts w:ascii="Arial Nova" w:hAnsi="Arial Nova"/>
                <w:sz w:val="20"/>
                <w:szCs w:val="20"/>
              </w:rPr>
              <w:t xml:space="preserve"> </w:t>
            </w:r>
            <w:r w:rsidRPr="00643A43">
              <w:rPr>
                <w:rFonts w:ascii="Arial Nova" w:hAnsi="Arial Nova"/>
                <w:sz w:val="20"/>
                <w:szCs w:val="20"/>
              </w:rPr>
              <w:t>female</w:t>
            </w:r>
          </w:p>
        </w:tc>
        <w:tc>
          <w:tcPr>
            <w:tcW w:w="757" w:type="dxa"/>
            <w:vAlign w:val="center"/>
          </w:tcPr>
          <w:p w14:paraId="07B23CF0" w14:textId="77777777" w:rsidR="00CC23DE" w:rsidRPr="00643A43" w:rsidRDefault="00CC23DE" w:rsidP="00BE4F53">
            <w:pPr>
              <w:pStyle w:val="TableParagraph"/>
              <w:spacing w:line="240" w:lineRule="auto"/>
              <w:rPr>
                <w:rFonts w:ascii="Arial Nova" w:hAnsi="Arial Nova"/>
                <w:sz w:val="20"/>
                <w:szCs w:val="20"/>
              </w:rPr>
            </w:pPr>
            <w:r w:rsidRPr="00643A43">
              <w:rPr>
                <w:rFonts w:ascii="Arial Nova" w:hAnsi="Arial Nova"/>
                <w:sz w:val="20"/>
                <w:szCs w:val="20"/>
              </w:rPr>
              <w:t>3</w:t>
            </w:r>
            <w:r w:rsidRPr="00643A43">
              <w:rPr>
                <w:rFonts w:ascii="Arial Nova" w:hAnsi="Arial Nova"/>
                <w:i/>
                <w:sz w:val="20"/>
                <w:szCs w:val="20"/>
              </w:rPr>
              <w:t>.</w:t>
            </w:r>
            <w:r w:rsidRPr="00643A43">
              <w:rPr>
                <w:rFonts w:ascii="Arial Nova" w:hAnsi="Arial Nova"/>
                <w:sz w:val="20"/>
                <w:szCs w:val="20"/>
              </w:rPr>
              <w:t>62</w:t>
            </w:r>
          </w:p>
        </w:tc>
        <w:tc>
          <w:tcPr>
            <w:tcW w:w="1131" w:type="dxa"/>
            <w:vAlign w:val="center"/>
          </w:tcPr>
          <w:p w14:paraId="5BD87B9B" w14:textId="77777777" w:rsidR="00CC23DE" w:rsidRPr="00643A43" w:rsidRDefault="00CC23DE" w:rsidP="00BE4F53">
            <w:pPr>
              <w:pStyle w:val="TableParagraph"/>
              <w:spacing w:line="240" w:lineRule="auto"/>
              <w:rPr>
                <w:rFonts w:ascii="Arial Nova" w:hAnsi="Arial Nova"/>
                <w:sz w:val="20"/>
                <w:szCs w:val="20"/>
              </w:rPr>
            </w:pPr>
            <w:r w:rsidRPr="00643A43">
              <w:rPr>
                <w:rFonts w:ascii="Arial Nova" w:hAnsi="Arial Nova"/>
                <w:sz w:val="20"/>
                <w:szCs w:val="20"/>
              </w:rPr>
              <w:t>3</w:t>
            </w:r>
            <w:r w:rsidRPr="00643A43">
              <w:rPr>
                <w:rFonts w:ascii="Arial Nova" w:hAnsi="Arial Nova"/>
                <w:i/>
                <w:sz w:val="20"/>
                <w:szCs w:val="20"/>
              </w:rPr>
              <w:t>.</w:t>
            </w:r>
            <w:r w:rsidRPr="00643A43">
              <w:rPr>
                <w:rFonts w:ascii="Arial Nova" w:hAnsi="Arial Nova"/>
                <w:sz w:val="20"/>
                <w:szCs w:val="20"/>
              </w:rPr>
              <w:t>63</w:t>
            </w:r>
          </w:p>
        </w:tc>
        <w:tc>
          <w:tcPr>
            <w:tcW w:w="785" w:type="dxa"/>
            <w:vAlign w:val="center"/>
          </w:tcPr>
          <w:p w14:paraId="1B0AE0E6" w14:textId="77777777" w:rsidR="00CC23DE" w:rsidRPr="00643A43" w:rsidRDefault="00CC23DE" w:rsidP="00BE4F53">
            <w:pPr>
              <w:pStyle w:val="TableParagraph"/>
              <w:spacing w:line="240" w:lineRule="auto"/>
              <w:rPr>
                <w:rFonts w:ascii="Arial Nova" w:hAnsi="Arial Nova"/>
                <w:sz w:val="20"/>
                <w:szCs w:val="20"/>
              </w:rPr>
            </w:pPr>
            <w:r w:rsidRPr="00643A43">
              <w:rPr>
                <w:rFonts w:ascii="Arial Nova" w:hAnsi="Arial Nova"/>
                <w:sz w:val="20"/>
                <w:szCs w:val="20"/>
              </w:rPr>
              <w:t>3</w:t>
            </w:r>
            <w:r w:rsidRPr="00643A43">
              <w:rPr>
                <w:rFonts w:ascii="Arial Nova" w:hAnsi="Arial Nova"/>
                <w:i/>
                <w:sz w:val="20"/>
                <w:szCs w:val="20"/>
              </w:rPr>
              <w:t>.</w:t>
            </w:r>
            <w:r w:rsidRPr="00643A43">
              <w:rPr>
                <w:rFonts w:ascii="Arial Nova" w:hAnsi="Arial Nova"/>
                <w:sz w:val="20"/>
                <w:szCs w:val="20"/>
              </w:rPr>
              <w:t>62</w:t>
            </w:r>
          </w:p>
        </w:tc>
        <w:tc>
          <w:tcPr>
            <w:tcW w:w="818" w:type="dxa"/>
            <w:vAlign w:val="center"/>
          </w:tcPr>
          <w:p w14:paraId="0B628723" w14:textId="77777777" w:rsidR="00CC23DE" w:rsidRPr="00643A43" w:rsidRDefault="00CC23DE" w:rsidP="00BE4F53">
            <w:pPr>
              <w:pStyle w:val="TableParagraph"/>
              <w:spacing w:line="240" w:lineRule="auto"/>
              <w:rPr>
                <w:rFonts w:ascii="Arial Nova" w:hAnsi="Arial Nova"/>
                <w:sz w:val="20"/>
                <w:szCs w:val="20"/>
              </w:rPr>
            </w:pPr>
            <w:r w:rsidRPr="00643A43">
              <w:rPr>
                <w:rFonts w:ascii="Arial Nova" w:hAnsi="Arial Nova"/>
                <w:sz w:val="20"/>
                <w:szCs w:val="20"/>
              </w:rPr>
              <w:t>3</w:t>
            </w:r>
            <w:r w:rsidRPr="00643A43">
              <w:rPr>
                <w:rFonts w:ascii="Arial Nova" w:hAnsi="Arial Nova"/>
                <w:i/>
                <w:sz w:val="20"/>
                <w:szCs w:val="20"/>
              </w:rPr>
              <w:t>.</w:t>
            </w:r>
            <w:r w:rsidRPr="00643A43">
              <w:rPr>
                <w:rFonts w:ascii="Arial Nova" w:hAnsi="Arial Nova"/>
                <w:sz w:val="20"/>
                <w:szCs w:val="20"/>
              </w:rPr>
              <w:t>6</w:t>
            </w:r>
          </w:p>
        </w:tc>
        <w:tc>
          <w:tcPr>
            <w:tcW w:w="1131" w:type="dxa"/>
            <w:vAlign w:val="center"/>
          </w:tcPr>
          <w:p w14:paraId="5DE70A4D" w14:textId="77777777" w:rsidR="00CC23DE" w:rsidRPr="00643A43" w:rsidRDefault="00CC23DE" w:rsidP="00BE4F53">
            <w:pPr>
              <w:pStyle w:val="TableParagraph"/>
              <w:spacing w:line="240" w:lineRule="auto"/>
              <w:rPr>
                <w:rFonts w:ascii="Arial Nova" w:hAnsi="Arial Nova"/>
                <w:sz w:val="20"/>
                <w:szCs w:val="20"/>
              </w:rPr>
            </w:pPr>
            <w:r w:rsidRPr="00643A43">
              <w:rPr>
                <w:rFonts w:ascii="Arial Nova" w:hAnsi="Arial Nova"/>
                <w:sz w:val="20"/>
                <w:szCs w:val="20"/>
              </w:rPr>
              <w:t>3</w:t>
            </w:r>
            <w:r w:rsidRPr="00643A43">
              <w:rPr>
                <w:rFonts w:ascii="Arial Nova" w:hAnsi="Arial Nova"/>
                <w:i/>
                <w:sz w:val="20"/>
                <w:szCs w:val="20"/>
              </w:rPr>
              <w:t>.</w:t>
            </w:r>
            <w:r w:rsidRPr="00643A43">
              <w:rPr>
                <w:rFonts w:ascii="Arial Nova" w:hAnsi="Arial Nova"/>
                <w:sz w:val="20"/>
                <w:szCs w:val="20"/>
              </w:rPr>
              <w:t>64</w:t>
            </w:r>
          </w:p>
        </w:tc>
        <w:tc>
          <w:tcPr>
            <w:tcW w:w="785" w:type="dxa"/>
            <w:vAlign w:val="center"/>
          </w:tcPr>
          <w:p w14:paraId="03831BD8" w14:textId="77777777" w:rsidR="00CC23DE" w:rsidRPr="00643A43" w:rsidRDefault="00CC23DE" w:rsidP="00BE4F53">
            <w:pPr>
              <w:pStyle w:val="TableParagraph"/>
              <w:spacing w:line="240" w:lineRule="auto"/>
              <w:rPr>
                <w:rFonts w:ascii="Arial Nova" w:hAnsi="Arial Nova"/>
                <w:sz w:val="20"/>
                <w:szCs w:val="20"/>
              </w:rPr>
            </w:pPr>
            <w:r w:rsidRPr="00643A43">
              <w:rPr>
                <w:rFonts w:ascii="Arial Nova" w:hAnsi="Arial Nova"/>
                <w:sz w:val="20"/>
                <w:szCs w:val="20"/>
              </w:rPr>
              <w:t>3</w:t>
            </w:r>
            <w:r w:rsidRPr="00643A43">
              <w:rPr>
                <w:rFonts w:ascii="Arial Nova" w:hAnsi="Arial Nova"/>
                <w:i/>
                <w:sz w:val="20"/>
                <w:szCs w:val="20"/>
              </w:rPr>
              <w:t>.</w:t>
            </w:r>
            <w:r w:rsidRPr="00643A43">
              <w:rPr>
                <w:rFonts w:ascii="Arial Nova" w:hAnsi="Arial Nova"/>
                <w:sz w:val="20"/>
                <w:szCs w:val="20"/>
              </w:rPr>
              <w:t>61</w:t>
            </w:r>
          </w:p>
        </w:tc>
        <w:tc>
          <w:tcPr>
            <w:tcW w:w="818" w:type="dxa"/>
            <w:vAlign w:val="center"/>
          </w:tcPr>
          <w:p w14:paraId="57CFE836" w14:textId="77777777" w:rsidR="00CC23DE" w:rsidRPr="00643A43" w:rsidRDefault="00CC23DE" w:rsidP="00BE4F53">
            <w:pPr>
              <w:pStyle w:val="TableParagraph"/>
              <w:spacing w:line="240" w:lineRule="auto"/>
              <w:rPr>
                <w:rFonts w:ascii="Arial Nova" w:hAnsi="Arial Nova"/>
                <w:sz w:val="20"/>
                <w:szCs w:val="20"/>
              </w:rPr>
            </w:pPr>
            <w:r w:rsidRPr="00643A43">
              <w:rPr>
                <w:rFonts w:ascii="Arial Nova" w:hAnsi="Arial Nova"/>
                <w:sz w:val="20"/>
                <w:szCs w:val="20"/>
              </w:rPr>
              <w:t>3</w:t>
            </w:r>
            <w:r w:rsidRPr="00643A43">
              <w:rPr>
                <w:rFonts w:ascii="Arial Nova" w:hAnsi="Arial Nova"/>
                <w:i/>
                <w:sz w:val="20"/>
                <w:szCs w:val="20"/>
              </w:rPr>
              <w:t>.</w:t>
            </w:r>
            <w:r w:rsidRPr="00643A43">
              <w:rPr>
                <w:rFonts w:ascii="Arial Nova" w:hAnsi="Arial Nova"/>
                <w:sz w:val="20"/>
                <w:szCs w:val="20"/>
              </w:rPr>
              <w:t>68</w:t>
            </w:r>
          </w:p>
        </w:tc>
        <w:tc>
          <w:tcPr>
            <w:tcW w:w="1131" w:type="dxa"/>
            <w:vAlign w:val="center"/>
          </w:tcPr>
          <w:p w14:paraId="5E0C490A" w14:textId="77777777" w:rsidR="00CC23DE" w:rsidRPr="00643A43" w:rsidRDefault="00CC23DE" w:rsidP="00BE4F53">
            <w:pPr>
              <w:pStyle w:val="TableParagraph"/>
              <w:spacing w:line="240" w:lineRule="auto"/>
              <w:rPr>
                <w:rFonts w:ascii="Arial Nova" w:hAnsi="Arial Nova"/>
                <w:sz w:val="20"/>
                <w:szCs w:val="20"/>
              </w:rPr>
            </w:pPr>
            <w:r w:rsidRPr="00643A43">
              <w:rPr>
                <w:rFonts w:ascii="Arial Nova" w:hAnsi="Arial Nova"/>
                <w:sz w:val="20"/>
                <w:szCs w:val="20"/>
              </w:rPr>
              <w:t>4</w:t>
            </w:r>
            <w:r w:rsidRPr="00643A43">
              <w:rPr>
                <w:rFonts w:ascii="Arial Nova" w:hAnsi="Arial Nova"/>
                <w:i/>
                <w:sz w:val="20"/>
                <w:szCs w:val="20"/>
              </w:rPr>
              <w:t>.</w:t>
            </w:r>
            <w:r w:rsidRPr="00643A43">
              <w:rPr>
                <w:rFonts w:ascii="Arial Nova" w:hAnsi="Arial Nova"/>
                <w:sz w:val="20"/>
                <w:szCs w:val="20"/>
              </w:rPr>
              <w:t>09</w:t>
            </w:r>
          </w:p>
        </w:tc>
        <w:tc>
          <w:tcPr>
            <w:tcW w:w="785" w:type="dxa"/>
            <w:vAlign w:val="center"/>
          </w:tcPr>
          <w:p w14:paraId="185AF447" w14:textId="77777777" w:rsidR="00CC23DE" w:rsidRPr="00643A43" w:rsidRDefault="00CC23DE" w:rsidP="00BE4F53">
            <w:pPr>
              <w:pStyle w:val="TableParagraph"/>
              <w:spacing w:line="240" w:lineRule="auto"/>
              <w:rPr>
                <w:rFonts w:ascii="Arial Nova" w:hAnsi="Arial Nova"/>
                <w:sz w:val="20"/>
                <w:szCs w:val="20"/>
              </w:rPr>
            </w:pPr>
            <w:r w:rsidRPr="00643A43">
              <w:rPr>
                <w:rFonts w:ascii="Arial Nova" w:hAnsi="Arial Nova"/>
                <w:sz w:val="20"/>
                <w:szCs w:val="20"/>
              </w:rPr>
              <w:t>3</w:t>
            </w:r>
            <w:r w:rsidRPr="00643A43">
              <w:rPr>
                <w:rFonts w:ascii="Arial Nova" w:hAnsi="Arial Nova"/>
                <w:i/>
                <w:sz w:val="20"/>
                <w:szCs w:val="20"/>
              </w:rPr>
              <w:t>.</w:t>
            </w:r>
            <w:r w:rsidRPr="00643A43">
              <w:rPr>
                <w:rFonts w:ascii="Arial Nova" w:hAnsi="Arial Nova"/>
                <w:sz w:val="20"/>
                <w:szCs w:val="20"/>
              </w:rPr>
              <w:t>69</w:t>
            </w:r>
          </w:p>
        </w:tc>
        <w:tc>
          <w:tcPr>
            <w:tcW w:w="818" w:type="dxa"/>
            <w:vAlign w:val="center"/>
          </w:tcPr>
          <w:p w14:paraId="745A13FE" w14:textId="77777777" w:rsidR="00CC23DE" w:rsidRPr="00643A43" w:rsidRDefault="00CC23DE" w:rsidP="00BE4F53">
            <w:pPr>
              <w:pStyle w:val="TableParagraph"/>
              <w:spacing w:line="240" w:lineRule="auto"/>
              <w:rPr>
                <w:rFonts w:ascii="Arial Nova" w:hAnsi="Arial Nova"/>
                <w:sz w:val="20"/>
                <w:szCs w:val="20"/>
              </w:rPr>
            </w:pPr>
            <w:r w:rsidRPr="00643A43">
              <w:rPr>
                <w:rFonts w:ascii="Arial Nova" w:hAnsi="Arial Nova"/>
                <w:sz w:val="20"/>
                <w:szCs w:val="20"/>
              </w:rPr>
              <w:t>3</w:t>
            </w:r>
            <w:r w:rsidRPr="00643A43">
              <w:rPr>
                <w:rFonts w:ascii="Arial Nova" w:hAnsi="Arial Nova"/>
                <w:i/>
                <w:sz w:val="20"/>
                <w:szCs w:val="20"/>
              </w:rPr>
              <w:t>.</w:t>
            </w:r>
            <w:r w:rsidRPr="00643A43">
              <w:rPr>
                <w:rFonts w:ascii="Arial Nova" w:hAnsi="Arial Nova"/>
                <w:sz w:val="20"/>
                <w:szCs w:val="20"/>
              </w:rPr>
              <w:t>58</w:t>
            </w:r>
          </w:p>
        </w:tc>
        <w:tc>
          <w:tcPr>
            <w:tcW w:w="1131" w:type="dxa"/>
            <w:vAlign w:val="center"/>
          </w:tcPr>
          <w:p w14:paraId="3EBDED10" w14:textId="77777777" w:rsidR="00CC23DE" w:rsidRPr="00643A43" w:rsidRDefault="00CC23DE" w:rsidP="00BE4F53">
            <w:pPr>
              <w:pStyle w:val="TableParagraph"/>
              <w:spacing w:line="240" w:lineRule="auto"/>
              <w:rPr>
                <w:rFonts w:ascii="Arial Nova" w:hAnsi="Arial Nova"/>
                <w:sz w:val="20"/>
                <w:szCs w:val="20"/>
              </w:rPr>
            </w:pPr>
            <w:r w:rsidRPr="00643A43">
              <w:rPr>
                <w:rFonts w:ascii="Arial Nova" w:hAnsi="Arial Nova"/>
                <w:sz w:val="20"/>
                <w:szCs w:val="20"/>
              </w:rPr>
              <w:t>3</w:t>
            </w:r>
            <w:r w:rsidRPr="00643A43">
              <w:rPr>
                <w:rFonts w:ascii="Arial Nova" w:hAnsi="Arial Nova"/>
                <w:i/>
                <w:sz w:val="20"/>
                <w:szCs w:val="20"/>
              </w:rPr>
              <w:t>.</w:t>
            </w:r>
            <w:r w:rsidRPr="00643A43">
              <w:rPr>
                <w:rFonts w:ascii="Arial Nova" w:hAnsi="Arial Nova"/>
                <w:sz w:val="20"/>
                <w:szCs w:val="20"/>
              </w:rPr>
              <w:t>44</w:t>
            </w:r>
          </w:p>
        </w:tc>
        <w:tc>
          <w:tcPr>
            <w:tcW w:w="728" w:type="dxa"/>
            <w:vAlign w:val="center"/>
          </w:tcPr>
          <w:p w14:paraId="173C46F9" w14:textId="77777777" w:rsidR="00CC23DE" w:rsidRPr="00643A43" w:rsidRDefault="00CC23DE" w:rsidP="00BE4F53">
            <w:pPr>
              <w:pStyle w:val="TableParagraph"/>
              <w:spacing w:line="240" w:lineRule="auto"/>
              <w:rPr>
                <w:rFonts w:ascii="Arial Nova" w:hAnsi="Arial Nova"/>
                <w:sz w:val="20"/>
                <w:szCs w:val="20"/>
              </w:rPr>
            </w:pPr>
            <w:r w:rsidRPr="00643A43">
              <w:rPr>
                <w:rFonts w:ascii="Arial Nova" w:hAnsi="Arial Nova"/>
                <w:sz w:val="20"/>
                <w:szCs w:val="20"/>
              </w:rPr>
              <w:t>3</w:t>
            </w:r>
            <w:r w:rsidRPr="00643A43">
              <w:rPr>
                <w:rFonts w:ascii="Arial Nova" w:hAnsi="Arial Nova"/>
                <w:i/>
                <w:sz w:val="20"/>
                <w:szCs w:val="20"/>
              </w:rPr>
              <w:t>.</w:t>
            </w:r>
            <w:r w:rsidRPr="00643A43">
              <w:rPr>
                <w:rFonts w:ascii="Arial Nova" w:hAnsi="Arial Nova"/>
                <w:sz w:val="20"/>
                <w:szCs w:val="20"/>
              </w:rPr>
              <w:t>57</w:t>
            </w:r>
          </w:p>
        </w:tc>
      </w:tr>
      <w:tr w:rsidR="00643A43" w:rsidRPr="00643A43" w14:paraId="7946294B" w14:textId="77777777" w:rsidTr="00EC40A2">
        <w:trPr>
          <w:trHeight w:val="144"/>
        </w:trPr>
        <w:tc>
          <w:tcPr>
            <w:tcW w:w="3186" w:type="dxa"/>
            <w:vAlign w:val="center"/>
          </w:tcPr>
          <w:p w14:paraId="6058D4CC" w14:textId="2E99BDFC" w:rsidR="00CC23DE" w:rsidRPr="00643A43" w:rsidRDefault="00CC23DE" w:rsidP="00643A43">
            <w:pPr>
              <w:pStyle w:val="TableParagraph"/>
              <w:spacing w:line="240" w:lineRule="auto"/>
              <w:jc w:val="both"/>
              <w:rPr>
                <w:rFonts w:ascii="Arial Nova" w:hAnsi="Arial Nova"/>
                <w:sz w:val="20"/>
                <w:szCs w:val="20"/>
              </w:rPr>
            </w:pPr>
            <w:r w:rsidRPr="00643A43">
              <w:rPr>
                <w:rFonts w:ascii="Arial Nova" w:hAnsi="Arial Nova"/>
                <w:sz w:val="20"/>
                <w:szCs w:val="20"/>
              </w:rPr>
              <w:t>Farmer</w:t>
            </w:r>
            <w:r w:rsidR="00F73A4C" w:rsidRPr="00643A43">
              <w:rPr>
                <w:rFonts w:ascii="Arial Nova" w:hAnsi="Arial Nova"/>
                <w:sz w:val="20"/>
                <w:szCs w:val="20"/>
              </w:rPr>
              <w:t xml:space="preserve"> </w:t>
            </w:r>
            <w:r w:rsidRPr="00643A43">
              <w:rPr>
                <w:rFonts w:ascii="Arial Nova" w:hAnsi="Arial Nova"/>
                <w:sz w:val="20"/>
                <w:szCs w:val="20"/>
              </w:rPr>
              <w:t>is</w:t>
            </w:r>
            <w:r w:rsidR="00F73A4C" w:rsidRPr="00643A43">
              <w:rPr>
                <w:rFonts w:ascii="Arial Nova" w:hAnsi="Arial Nova"/>
                <w:sz w:val="20"/>
                <w:szCs w:val="20"/>
              </w:rPr>
              <w:t xml:space="preserve"> </w:t>
            </w:r>
            <w:r w:rsidRPr="00643A43">
              <w:rPr>
                <w:rFonts w:ascii="Arial Nova" w:hAnsi="Arial Nova"/>
                <w:sz w:val="20"/>
                <w:szCs w:val="20"/>
              </w:rPr>
              <w:t>either</w:t>
            </w:r>
            <w:r w:rsidR="00F73A4C" w:rsidRPr="00643A43">
              <w:rPr>
                <w:rFonts w:ascii="Arial Nova" w:hAnsi="Arial Nova"/>
                <w:sz w:val="20"/>
                <w:szCs w:val="20"/>
              </w:rPr>
              <w:t xml:space="preserve"> </w:t>
            </w:r>
            <w:r w:rsidRPr="00643A43">
              <w:rPr>
                <w:rFonts w:ascii="Arial Nova" w:hAnsi="Arial Nova"/>
                <w:sz w:val="20"/>
                <w:szCs w:val="20"/>
              </w:rPr>
              <w:t>male</w:t>
            </w:r>
            <w:r w:rsidR="00F73A4C" w:rsidRPr="00643A43">
              <w:rPr>
                <w:rFonts w:ascii="Arial Nova" w:hAnsi="Arial Nova"/>
                <w:sz w:val="20"/>
                <w:szCs w:val="20"/>
              </w:rPr>
              <w:t xml:space="preserve"> </w:t>
            </w:r>
            <w:r w:rsidRPr="00643A43">
              <w:rPr>
                <w:rFonts w:ascii="Arial Nova" w:hAnsi="Arial Nova"/>
                <w:sz w:val="20"/>
                <w:szCs w:val="20"/>
              </w:rPr>
              <w:t>or</w:t>
            </w:r>
            <w:r w:rsidR="00F73A4C" w:rsidRPr="00643A43">
              <w:rPr>
                <w:rFonts w:ascii="Arial Nova" w:hAnsi="Arial Nova"/>
                <w:sz w:val="20"/>
                <w:szCs w:val="20"/>
              </w:rPr>
              <w:t xml:space="preserve"> </w:t>
            </w:r>
            <w:r w:rsidRPr="00643A43">
              <w:rPr>
                <w:rFonts w:ascii="Arial Nova" w:hAnsi="Arial Nova"/>
                <w:sz w:val="20"/>
                <w:szCs w:val="20"/>
              </w:rPr>
              <w:t>female</w:t>
            </w:r>
          </w:p>
        </w:tc>
        <w:tc>
          <w:tcPr>
            <w:tcW w:w="757" w:type="dxa"/>
            <w:vAlign w:val="center"/>
          </w:tcPr>
          <w:p w14:paraId="4AE87F15" w14:textId="77777777" w:rsidR="00CC23DE" w:rsidRPr="00643A43" w:rsidRDefault="00CC23DE" w:rsidP="00BE4F53">
            <w:pPr>
              <w:pStyle w:val="TableParagraph"/>
              <w:spacing w:line="240" w:lineRule="auto"/>
              <w:rPr>
                <w:rFonts w:ascii="Arial Nova" w:hAnsi="Arial Nova"/>
                <w:sz w:val="20"/>
                <w:szCs w:val="20"/>
              </w:rPr>
            </w:pPr>
            <w:r w:rsidRPr="00643A43">
              <w:rPr>
                <w:rFonts w:ascii="Arial Nova" w:hAnsi="Arial Nova"/>
                <w:sz w:val="20"/>
                <w:szCs w:val="20"/>
              </w:rPr>
              <w:t>3</w:t>
            </w:r>
            <w:r w:rsidRPr="00643A43">
              <w:rPr>
                <w:rFonts w:ascii="Arial Nova" w:hAnsi="Arial Nova"/>
                <w:i/>
                <w:sz w:val="20"/>
                <w:szCs w:val="20"/>
              </w:rPr>
              <w:t>.</w:t>
            </w:r>
            <w:r w:rsidRPr="00643A43">
              <w:rPr>
                <w:rFonts w:ascii="Arial Nova" w:hAnsi="Arial Nova"/>
                <w:sz w:val="20"/>
                <w:szCs w:val="20"/>
              </w:rPr>
              <w:t>59</w:t>
            </w:r>
          </w:p>
        </w:tc>
        <w:tc>
          <w:tcPr>
            <w:tcW w:w="1131" w:type="dxa"/>
            <w:vAlign w:val="center"/>
          </w:tcPr>
          <w:p w14:paraId="546034D3" w14:textId="77777777" w:rsidR="00CC23DE" w:rsidRPr="00643A43" w:rsidRDefault="00CC23DE" w:rsidP="00BE4F53">
            <w:pPr>
              <w:pStyle w:val="TableParagraph"/>
              <w:spacing w:line="240" w:lineRule="auto"/>
              <w:rPr>
                <w:rFonts w:ascii="Arial Nova" w:hAnsi="Arial Nova"/>
                <w:sz w:val="20"/>
                <w:szCs w:val="20"/>
              </w:rPr>
            </w:pPr>
            <w:r w:rsidRPr="00643A43">
              <w:rPr>
                <w:rFonts w:ascii="Arial Nova" w:hAnsi="Arial Nova"/>
                <w:sz w:val="20"/>
                <w:szCs w:val="20"/>
              </w:rPr>
              <w:t>3</w:t>
            </w:r>
            <w:r w:rsidRPr="00643A43">
              <w:rPr>
                <w:rFonts w:ascii="Arial Nova" w:hAnsi="Arial Nova"/>
                <w:i/>
                <w:sz w:val="20"/>
                <w:szCs w:val="20"/>
              </w:rPr>
              <w:t>.</w:t>
            </w:r>
            <w:r w:rsidRPr="00643A43">
              <w:rPr>
                <w:rFonts w:ascii="Arial Nova" w:hAnsi="Arial Nova"/>
                <w:sz w:val="20"/>
                <w:szCs w:val="20"/>
              </w:rPr>
              <w:t>61</w:t>
            </w:r>
          </w:p>
        </w:tc>
        <w:tc>
          <w:tcPr>
            <w:tcW w:w="785" w:type="dxa"/>
            <w:vAlign w:val="center"/>
          </w:tcPr>
          <w:p w14:paraId="09D76796" w14:textId="77777777" w:rsidR="00CC23DE" w:rsidRPr="00643A43" w:rsidRDefault="00CC23DE" w:rsidP="00BE4F53">
            <w:pPr>
              <w:pStyle w:val="TableParagraph"/>
              <w:spacing w:line="240" w:lineRule="auto"/>
              <w:rPr>
                <w:rFonts w:ascii="Arial Nova" w:hAnsi="Arial Nova"/>
                <w:sz w:val="20"/>
                <w:szCs w:val="20"/>
              </w:rPr>
            </w:pPr>
            <w:r w:rsidRPr="00643A43">
              <w:rPr>
                <w:rFonts w:ascii="Arial Nova" w:hAnsi="Arial Nova"/>
                <w:sz w:val="20"/>
                <w:szCs w:val="20"/>
              </w:rPr>
              <w:t>3</w:t>
            </w:r>
            <w:r w:rsidRPr="00643A43">
              <w:rPr>
                <w:rFonts w:ascii="Arial Nova" w:hAnsi="Arial Nova"/>
                <w:i/>
                <w:sz w:val="20"/>
                <w:szCs w:val="20"/>
              </w:rPr>
              <w:t>.</w:t>
            </w:r>
            <w:r w:rsidRPr="00643A43">
              <w:rPr>
                <w:rFonts w:ascii="Arial Nova" w:hAnsi="Arial Nova"/>
                <w:sz w:val="20"/>
                <w:szCs w:val="20"/>
              </w:rPr>
              <w:t>6</w:t>
            </w:r>
          </w:p>
        </w:tc>
        <w:tc>
          <w:tcPr>
            <w:tcW w:w="818" w:type="dxa"/>
            <w:vAlign w:val="center"/>
          </w:tcPr>
          <w:p w14:paraId="27AD8C4F" w14:textId="77777777" w:rsidR="00CC23DE" w:rsidRPr="00643A43" w:rsidRDefault="00CC23DE" w:rsidP="00BE4F53">
            <w:pPr>
              <w:pStyle w:val="TableParagraph"/>
              <w:spacing w:line="240" w:lineRule="auto"/>
              <w:rPr>
                <w:rFonts w:ascii="Arial Nova" w:hAnsi="Arial Nova"/>
                <w:sz w:val="20"/>
                <w:szCs w:val="20"/>
              </w:rPr>
            </w:pPr>
            <w:r w:rsidRPr="00643A43">
              <w:rPr>
                <w:rFonts w:ascii="Arial Nova" w:hAnsi="Arial Nova"/>
                <w:sz w:val="20"/>
                <w:szCs w:val="20"/>
              </w:rPr>
              <w:t>3</w:t>
            </w:r>
            <w:r w:rsidRPr="00643A43">
              <w:rPr>
                <w:rFonts w:ascii="Arial Nova" w:hAnsi="Arial Nova"/>
                <w:i/>
                <w:sz w:val="20"/>
                <w:szCs w:val="20"/>
              </w:rPr>
              <w:t>.</w:t>
            </w:r>
            <w:r w:rsidRPr="00643A43">
              <w:rPr>
                <w:rFonts w:ascii="Arial Nova" w:hAnsi="Arial Nova"/>
                <w:sz w:val="20"/>
                <w:szCs w:val="20"/>
              </w:rPr>
              <w:t>59</w:t>
            </w:r>
          </w:p>
        </w:tc>
        <w:tc>
          <w:tcPr>
            <w:tcW w:w="1131" w:type="dxa"/>
            <w:vAlign w:val="center"/>
          </w:tcPr>
          <w:p w14:paraId="47EC699F" w14:textId="77777777" w:rsidR="00CC23DE" w:rsidRPr="00643A43" w:rsidRDefault="00CC23DE" w:rsidP="00BE4F53">
            <w:pPr>
              <w:pStyle w:val="TableParagraph"/>
              <w:spacing w:line="240" w:lineRule="auto"/>
              <w:rPr>
                <w:rFonts w:ascii="Arial Nova" w:hAnsi="Arial Nova"/>
                <w:sz w:val="20"/>
                <w:szCs w:val="20"/>
              </w:rPr>
            </w:pPr>
            <w:r w:rsidRPr="00643A43">
              <w:rPr>
                <w:rFonts w:ascii="Arial Nova" w:hAnsi="Arial Nova"/>
                <w:sz w:val="20"/>
                <w:szCs w:val="20"/>
              </w:rPr>
              <w:t>3</w:t>
            </w:r>
            <w:r w:rsidRPr="00643A43">
              <w:rPr>
                <w:rFonts w:ascii="Arial Nova" w:hAnsi="Arial Nova"/>
                <w:i/>
                <w:sz w:val="20"/>
                <w:szCs w:val="20"/>
              </w:rPr>
              <w:t>.</w:t>
            </w:r>
            <w:r w:rsidRPr="00643A43">
              <w:rPr>
                <w:rFonts w:ascii="Arial Nova" w:hAnsi="Arial Nova"/>
                <w:sz w:val="20"/>
                <w:szCs w:val="20"/>
              </w:rPr>
              <w:t>59</w:t>
            </w:r>
          </w:p>
        </w:tc>
        <w:tc>
          <w:tcPr>
            <w:tcW w:w="785" w:type="dxa"/>
            <w:vAlign w:val="center"/>
          </w:tcPr>
          <w:p w14:paraId="539CD812" w14:textId="77777777" w:rsidR="00CC23DE" w:rsidRPr="00643A43" w:rsidRDefault="00CC23DE" w:rsidP="00BE4F53">
            <w:pPr>
              <w:pStyle w:val="TableParagraph"/>
              <w:spacing w:line="240" w:lineRule="auto"/>
              <w:rPr>
                <w:rFonts w:ascii="Arial Nova" w:hAnsi="Arial Nova"/>
                <w:sz w:val="20"/>
                <w:szCs w:val="20"/>
              </w:rPr>
            </w:pPr>
            <w:r w:rsidRPr="00643A43">
              <w:rPr>
                <w:rFonts w:ascii="Arial Nova" w:hAnsi="Arial Nova"/>
                <w:sz w:val="20"/>
                <w:szCs w:val="20"/>
              </w:rPr>
              <w:t>3</w:t>
            </w:r>
            <w:r w:rsidRPr="00643A43">
              <w:rPr>
                <w:rFonts w:ascii="Arial Nova" w:hAnsi="Arial Nova"/>
                <w:i/>
                <w:sz w:val="20"/>
                <w:szCs w:val="20"/>
              </w:rPr>
              <w:t>.</w:t>
            </w:r>
            <w:r w:rsidRPr="00643A43">
              <w:rPr>
                <w:rFonts w:ascii="Arial Nova" w:hAnsi="Arial Nova"/>
                <w:sz w:val="20"/>
                <w:szCs w:val="20"/>
              </w:rPr>
              <w:t>59</w:t>
            </w:r>
          </w:p>
        </w:tc>
        <w:tc>
          <w:tcPr>
            <w:tcW w:w="818" w:type="dxa"/>
            <w:vAlign w:val="center"/>
          </w:tcPr>
          <w:p w14:paraId="431A062D" w14:textId="77777777" w:rsidR="00CC23DE" w:rsidRPr="00643A43" w:rsidRDefault="00CC23DE" w:rsidP="00BE4F53">
            <w:pPr>
              <w:pStyle w:val="TableParagraph"/>
              <w:spacing w:line="240" w:lineRule="auto"/>
              <w:rPr>
                <w:rFonts w:ascii="Arial Nova" w:hAnsi="Arial Nova"/>
                <w:sz w:val="20"/>
                <w:szCs w:val="20"/>
              </w:rPr>
            </w:pPr>
            <w:r w:rsidRPr="00643A43">
              <w:rPr>
                <w:rFonts w:ascii="Arial Nova" w:hAnsi="Arial Nova"/>
                <w:sz w:val="20"/>
                <w:szCs w:val="20"/>
              </w:rPr>
              <w:t>3</w:t>
            </w:r>
            <w:r w:rsidRPr="00643A43">
              <w:rPr>
                <w:rFonts w:ascii="Arial Nova" w:hAnsi="Arial Nova"/>
                <w:i/>
                <w:sz w:val="20"/>
                <w:szCs w:val="20"/>
              </w:rPr>
              <w:t>.</w:t>
            </w:r>
            <w:r w:rsidRPr="00643A43">
              <w:rPr>
                <w:rFonts w:ascii="Arial Nova" w:hAnsi="Arial Nova"/>
                <w:sz w:val="20"/>
                <w:szCs w:val="20"/>
              </w:rPr>
              <w:t>66</w:t>
            </w:r>
          </w:p>
        </w:tc>
        <w:tc>
          <w:tcPr>
            <w:tcW w:w="1131" w:type="dxa"/>
            <w:vAlign w:val="center"/>
          </w:tcPr>
          <w:p w14:paraId="586BCBCE" w14:textId="77777777" w:rsidR="00CC23DE" w:rsidRPr="00643A43" w:rsidRDefault="00CC23DE" w:rsidP="00BE4F53">
            <w:pPr>
              <w:pStyle w:val="TableParagraph"/>
              <w:spacing w:line="240" w:lineRule="auto"/>
              <w:rPr>
                <w:rFonts w:ascii="Arial Nova" w:hAnsi="Arial Nova"/>
                <w:sz w:val="20"/>
                <w:szCs w:val="20"/>
              </w:rPr>
            </w:pPr>
            <w:r w:rsidRPr="00643A43">
              <w:rPr>
                <w:rFonts w:ascii="Arial Nova" w:hAnsi="Arial Nova"/>
                <w:sz w:val="20"/>
                <w:szCs w:val="20"/>
              </w:rPr>
              <w:t>4</w:t>
            </w:r>
          </w:p>
        </w:tc>
        <w:tc>
          <w:tcPr>
            <w:tcW w:w="785" w:type="dxa"/>
            <w:vAlign w:val="center"/>
          </w:tcPr>
          <w:p w14:paraId="3A768769" w14:textId="77777777" w:rsidR="00CC23DE" w:rsidRPr="00643A43" w:rsidRDefault="00CC23DE" w:rsidP="00BE4F53">
            <w:pPr>
              <w:pStyle w:val="TableParagraph"/>
              <w:spacing w:line="240" w:lineRule="auto"/>
              <w:rPr>
                <w:rFonts w:ascii="Arial Nova" w:hAnsi="Arial Nova"/>
                <w:sz w:val="20"/>
                <w:szCs w:val="20"/>
              </w:rPr>
            </w:pPr>
            <w:r w:rsidRPr="00643A43">
              <w:rPr>
                <w:rFonts w:ascii="Arial Nova" w:hAnsi="Arial Nova"/>
                <w:sz w:val="20"/>
                <w:szCs w:val="20"/>
              </w:rPr>
              <w:t>3</w:t>
            </w:r>
            <w:r w:rsidRPr="00643A43">
              <w:rPr>
                <w:rFonts w:ascii="Arial Nova" w:hAnsi="Arial Nova"/>
                <w:i/>
                <w:sz w:val="20"/>
                <w:szCs w:val="20"/>
              </w:rPr>
              <w:t>.</w:t>
            </w:r>
            <w:r w:rsidRPr="00643A43">
              <w:rPr>
                <w:rFonts w:ascii="Arial Nova" w:hAnsi="Arial Nova"/>
                <w:sz w:val="20"/>
                <w:szCs w:val="20"/>
              </w:rPr>
              <w:t>66</w:t>
            </w:r>
          </w:p>
        </w:tc>
        <w:tc>
          <w:tcPr>
            <w:tcW w:w="818" w:type="dxa"/>
            <w:vAlign w:val="center"/>
          </w:tcPr>
          <w:p w14:paraId="70359E5C" w14:textId="77777777" w:rsidR="00CC23DE" w:rsidRPr="00643A43" w:rsidRDefault="00CC23DE" w:rsidP="00BE4F53">
            <w:pPr>
              <w:pStyle w:val="TableParagraph"/>
              <w:spacing w:line="240" w:lineRule="auto"/>
              <w:rPr>
                <w:rFonts w:ascii="Arial Nova" w:hAnsi="Arial Nova"/>
                <w:sz w:val="20"/>
                <w:szCs w:val="20"/>
              </w:rPr>
            </w:pPr>
            <w:r w:rsidRPr="00643A43">
              <w:rPr>
                <w:rFonts w:ascii="Arial Nova" w:hAnsi="Arial Nova"/>
                <w:sz w:val="20"/>
                <w:szCs w:val="20"/>
              </w:rPr>
              <w:t>3</w:t>
            </w:r>
            <w:r w:rsidRPr="00643A43">
              <w:rPr>
                <w:rFonts w:ascii="Arial Nova" w:hAnsi="Arial Nova"/>
                <w:i/>
                <w:sz w:val="20"/>
                <w:szCs w:val="20"/>
              </w:rPr>
              <w:t>.</w:t>
            </w:r>
            <w:r w:rsidRPr="00643A43">
              <w:rPr>
                <w:rFonts w:ascii="Arial Nova" w:hAnsi="Arial Nova"/>
                <w:sz w:val="20"/>
                <w:szCs w:val="20"/>
              </w:rPr>
              <w:t>54</w:t>
            </w:r>
          </w:p>
        </w:tc>
        <w:tc>
          <w:tcPr>
            <w:tcW w:w="1131" w:type="dxa"/>
            <w:vAlign w:val="center"/>
          </w:tcPr>
          <w:p w14:paraId="540919BF" w14:textId="77777777" w:rsidR="00CC23DE" w:rsidRPr="00643A43" w:rsidRDefault="00CC23DE" w:rsidP="00BE4F53">
            <w:pPr>
              <w:pStyle w:val="TableParagraph"/>
              <w:spacing w:line="240" w:lineRule="auto"/>
              <w:rPr>
                <w:rFonts w:ascii="Arial Nova" w:hAnsi="Arial Nova"/>
                <w:sz w:val="20"/>
                <w:szCs w:val="20"/>
              </w:rPr>
            </w:pPr>
            <w:r w:rsidRPr="00643A43">
              <w:rPr>
                <w:rFonts w:ascii="Arial Nova" w:hAnsi="Arial Nova"/>
                <w:sz w:val="20"/>
                <w:szCs w:val="20"/>
              </w:rPr>
              <w:t>3</w:t>
            </w:r>
            <w:r w:rsidRPr="00643A43">
              <w:rPr>
                <w:rFonts w:ascii="Arial Nova" w:hAnsi="Arial Nova"/>
                <w:i/>
                <w:sz w:val="20"/>
                <w:szCs w:val="20"/>
              </w:rPr>
              <w:t>.</w:t>
            </w:r>
            <w:r w:rsidRPr="00643A43">
              <w:rPr>
                <w:rFonts w:ascii="Arial Nova" w:hAnsi="Arial Nova"/>
                <w:sz w:val="20"/>
                <w:szCs w:val="20"/>
              </w:rPr>
              <w:t>53</w:t>
            </w:r>
          </w:p>
        </w:tc>
        <w:tc>
          <w:tcPr>
            <w:tcW w:w="728" w:type="dxa"/>
            <w:vAlign w:val="center"/>
          </w:tcPr>
          <w:p w14:paraId="7C2D84A2" w14:textId="77777777" w:rsidR="00CC23DE" w:rsidRPr="00643A43" w:rsidRDefault="00CC23DE" w:rsidP="00BE4F53">
            <w:pPr>
              <w:pStyle w:val="TableParagraph"/>
              <w:spacing w:line="240" w:lineRule="auto"/>
              <w:rPr>
                <w:rFonts w:ascii="Arial Nova" w:hAnsi="Arial Nova"/>
                <w:sz w:val="20"/>
                <w:szCs w:val="20"/>
              </w:rPr>
            </w:pPr>
            <w:r w:rsidRPr="00643A43">
              <w:rPr>
                <w:rFonts w:ascii="Arial Nova" w:hAnsi="Arial Nova"/>
                <w:sz w:val="20"/>
                <w:szCs w:val="20"/>
              </w:rPr>
              <w:t>3</w:t>
            </w:r>
            <w:r w:rsidRPr="00643A43">
              <w:rPr>
                <w:rFonts w:ascii="Arial Nova" w:hAnsi="Arial Nova"/>
                <w:i/>
                <w:sz w:val="20"/>
                <w:szCs w:val="20"/>
              </w:rPr>
              <w:t>.</w:t>
            </w:r>
            <w:r w:rsidRPr="00643A43">
              <w:rPr>
                <w:rFonts w:ascii="Arial Nova" w:hAnsi="Arial Nova"/>
                <w:sz w:val="20"/>
                <w:szCs w:val="20"/>
              </w:rPr>
              <w:t>54</w:t>
            </w:r>
          </w:p>
        </w:tc>
      </w:tr>
      <w:tr w:rsidR="00643A43" w:rsidRPr="00643A43" w14:paraId="1A27F7F0" w14:textId="77777777" w:rsidTr="00EC40A2">
        <w:trPr>
          <w:trHeight w:val="144"/>
        </w:trPr>
        <w:tc>
          <w:tcPr>
            <w:tcW w:w="3186" w:type="dxa"/>
            <w:vAlign w:val="center"/>
          </w:tcPr>
          <w:p w14:paraId="13AB1890" w14:textId="77777777" w:rsidR="00CC23DE" w:rsidRPr="00643A43" w:rsidRDefault="00CC23DE" w:rsidP="00643A43">
            <w:pPr>
              <w:pStyle w:val="TableParagraph"/>
              <w:spacing w:line="240" w:lineRule="auto"/>
              <w:jc w:val="both"/>
              <w:rPr>
                <w:rFonts w:ascii="Arial Nova" w:hAnsi="Arial Nova"/>
                <w:sz w:val="20"/>
                <w:szCs w:val="20"/>
              </w:rPr>
            </w:pPr>
            <w:r w:rsidRPr="00643A43">
              <w:rPr>
                <w:rFonts w:ascii="Arial Nova" w:hAnsi="Arial Nova"/>
                <w:sz w:val="20"/>
                <w:szCs w:val="20"/>
              </w:rPr>
              <w:t>Self-ratings</w:t>
            </w:r>
          </w:p>
        </w:tc>
        <w:tc>
          <w:tcPr>
            <w:tcW w:w="757" w:type="dxa"/>
            <w:tcBorders>
              <w:bottom w:val="single" w:sz="4" w:space="0" w:color="000000"/>
            </w:tcBorders>
            <w:vAlign w:val="center"/>
          </w:tcPr>
          <w:p w14:paraId="25D9F899" w14:textId="77777777" w:rsidR="00CC23DE" w:rsidRPr="00643A43" w:rsidRDefault="00CC23DE" w:rsidP="00BE4F53">
            <w:pPr>
              <w:pStyle w:val="TableParagraph"/>
              <w:spacing w:line="240" w:lineRule="auto"/>
              <w:rPr>
                <w:rFonts w:ascii="Arial Nova" w:hAnsi="Arial Nova"/>
                <w:sz w:val="20"/>
                <w:szCs w:val="20"/>
              </w:rPr>
            </w:pPr>
            <w:r w:rsidRPr="00643A43">
              <w:rPr>
                <w:rFonts w:ascii="Arial Nova" w:hAnsi="Arial Nova"/>
                <w:sz w:val="20"/>
                <w:szCs w:val="20"/>
              </w:rPr>
              <w:t>4</w:t>
            </w:r>
            <w:r w:rsidRPr="00643A43">
              <w:rPr>
                <w:rFonts w:ascii="Arial Nova" w:hAnsi="Arial Nova"/>
                <w:i/>
                <w:sz w:val="20"/>
                <w:szCs w:val="20"/>
              </w:rPr>
              <w:t>.</w:t>
            </w:r>
            <w:r w:rsidRPr="00643A43">
              <w:rPr>
                <w:rFonts w:ascii="Arial Nova" w:hAnsi="Arial Nova"/>
                <w:sz w:val="20"/>
                <w:szCs w:val="20"/>
              </w:rPr>
              <w:t>23</w:t>
            </w:r>
          </w:p>
        </w:tc>
        <w:tc>
          <w:tcPr>
            <w:tcW w:w="1131" w:type="dxa"/>
            <w:tcBorders>
              <w:bottom w:val="single" w:sz="4" w:space="0" w:color="000000"/>
            </w:tcBorders>
            <w:vAlign w:val="center"/>
          </w:tcPr>
          <w:p w14:paraId="3622C679" w14:textId="77777777" w:rsidR="00CC23DE" w:rsidRPr="00643A43" w:rsidRDefault="00CC23DE" w:rsidP="00BE4F53">
            <w:pPr>
              <w:pStyle w:val="TableParagraph"/>
              <w:spacing w:line="240" w:lineRule="auto"/>
              <w:rPr>
                <w:rFonts w:ascii="Arial Nova" w:hAnsi="Arial Nova"/>
                <w:sz w:val="20"/>
                <w:szCs w:val="20"/>
              </w:rPr>
            </w:pPr>
            <w:r w:rsidRPr="00643A43">
              <w:rPr>
                <w:rFonts w:ascii="Arial Nova" w:hAnsi="Arial Nova"/>
                <w:sz w:val="20"/>
                <w:szCs w:val="20"/>
              </w:rPr>
              <w:t>4</w:t>
            </w:r>
            <w:r w:rsidRPr="00643A43">
              <w:rPr>
                <w:rFonts w:ascii="Arial Nova" w:hAnsi="Arial Nova"/>
                <w:i/>
                <w:sz w:val="20"/>
                <w:szCs w:val="20"/>
              </w:rPr>
              <w:t>.</w:t>
            </w:r>
            <w:r w:rsidRPr="00643A43">
              <w:rPr>
                <w:rFonts w:ascii="Arial Nova" w:hAnsi="Arial Nova"/>
                <w:sz w:val="20"/>
                <w:szCs w:val="20"/>
              </w:rPr>
              <w:t>16</w:t>
            </w:r>
          </w:p>
        </w:tc>
        <w:tc>
          <w:tcPr>
            <w:tcW w:w="785" w:type="dxa"/>
            <w:tcBorders>
              <w:bottom w:val="single" w:sz="4" w:space="0" w:color="000000"/>
            </w:tcBorders>
            <w:vAlign w:val="center"/>
          </w:tcPr>
          <w:p w14:paraId="6F24CEF8" w14:textId="77777777" w:rsidR="00CC23DE" w:rsidRPr="00643A43" w:rsidRDefault="00CC23DE" w:rsidP="00BE4F53">
            <w:pPr>
              <w:pStyle w:val="TableParagraph"/>
              <w:spacing w:line="240" w:lineRule="auto"/>
              <w:rPr>
                <w:rFonts w:ascii="Arial Nova" w:hAnsi="Arial Nova"/>
                <w:sz w:val="20"/>
                <w:szCs w:val="20"/>
              </w:rPr>
            </w:pPr>
            <w:r w:rsidRPr="00643A43">
              <w:rPr>
                <w:rFonts w:ascii="Arial Nova" w:hAnsi="Arial Nova"/>
                <w:sz w:val="20"/>
                <w:szCs w:val="20"/>
              </w:rPr>
              <w:t>4</w:t>
            </w:r>
            <w:r w:rsidRPr="00643A43">
              <w:rPr>
                <w:rFonts w:ascii="Arial Nova" w:hAnsi="Arial Nova"/>
                <w:i/>
                <w:sz w:val="20"/>
                <w:szCs w:val="20"/>
              </w:rPr>
              <w:t>.</w:t>
            </w:r>
            <w:r w:rsidRPr="00643A43">
              <w:rPr>
                <w:rFonts w:ascii="Arial Nova" w:hAnsi="Arial Nova"/>
                <w:sz w:val="20"/>
                <w:szCs w:val="20"/>
              </w:rPr>
              <w:t>22</w:t>
            </w:r>
          </w:p>
        </w:tc>
        <w:tc>
          <w:tcPr>
            <w:tcW w:w="818" w:type="dxa"/>
            <w:tcBorders>
              <w:bottom w:val="single" w:sz="4" w:space="0" w:color="000000"/>
            </w:tcBorders>
            <w:vAlign w:val="center"/>
          </w:tcPr>
          <w:p w14:paraId="7224F714" w14:textId="77777777" w:rsidR="00CC23DE" w:rsidRPr="00643A43" w:rsidRDefault="00CC23DE" w:rsidP="00BE4F53">
            <w:pPr>
              <w:pStyle w:val="TableParagraph"/>
              <w:spacing w:line="240" w:lineRule="auto"/>
              <w:rPr>
                <w:rFonts w:ascii="Arial Nova" w:hAnsi="Arial Nova"/>
                <w:sz w:val="20"/>
                <w:szCs w:val="20"/>
              </w:rPr>
            </w:pPr>
            <w:r w:rsidRPr="00643A43">
              <w:rPr>
                <w:rFonts w:ascii="Arial Nova" w:hAnsi="Arial Nova"/>
                <w:sz w:val="20"/>
                <w:szCs w:val="20"/>
              </w:rPr>
              <w:t>4</w:t>
            </w:r>
            <w:r w:rsidRPr="00643A43">
              <w:rPr>
                <w:rFonts w:ascii="Arial Nova" w:hAnsi="Arial Nova"/>
                <w:i/>
                <w:sz w:val="20"/>
                <w:szCs w:val="20"/>
              </w:rPr>
              <w:t>.</w:t>
            </w:r>
            <w:r w:rsidRPr="00643A43">
              <w:rPr>
                <w:rFonts w:ascii="Arial Nova" w:hAnsi="Arial Nova"/>
                <w:sz w:val="20"/>
                <w:szCs w:val="20"/>
              </w:rPr>
              <w:t>06</w:t>
            </w:r>
          </w:p>
        </w:tc>
        <w:tc>
          <w:tcPr>
            <w:tcW w:w="1131" w:type="dxa"/>
            <w:tcBorders>
              <w:bottom w:val="single" w:sz="4" w:space="0" w:color="000000"/>
            </w:tcBorders>
            <w:vAlign w:val="center"/>
          </w:tcPr>
          <w:p w14:paraId="0F27A531" w14:textId="77777777" w:rsidR="00CC23DE" w:rsidRPr="00643A43" w:rsidRDefault="00CC23DE" w:rsidP="00BE4F53">
            <w:pPr>
              <w:pStyle w:val="TableParagraph"/>
              <w:spacing w:line="240" w:lineRule="auto"/>
              <w:rPr>
                <w:rFonts w:ascii="Arial Nova" w:hAnsi="Arial Nova"/>
                <w:sz w:val="20"/>
                <w:szCs w:val="20"/>
              </w:rPr>
            </w:pPr>
            <w:r w:rsidRPr="00643A43">
              <w:rPr>
                <w:rFonts w:ascii="Arial Nova" w:hAnsi="Arial Nova"/>
                <w:sz w:val="20"/>
                <w:szCs w:val="20"/>
              </w:rPr>
              <w:t>4</w:t>
            </w:r>
            <w:r w:rsidRPr="00643A43">
              <w:rPr>
                <w:rFonts w:ascii="Arial Nova" w:hAnsi="Arial Nova"/>
                <w:i/>
                <w:sz w:val="20"/>
                <w:szCs w:val="20"/>
              </w:rPr>
              <w:t>.</w:t>
            </w:r>
            <w:r w:rsidRPr="00643A43">
              <w:rPr>
                <w:rFonts w:ascii="Arial Nova" w:hAnsi="Arial Nova"/>
                <w:sz w:val="20"/>
                <w:szCs w:val="20"/>
              </w:rPr>
              <w:t>02</w:t>
            </w:r>
          </w:p>
        </w:tc>
        <w:tc>
          <w:tcPr>
            <w:tcW w:w="785" w:type="dxa"/>
            <w:tcBorders>
              <w:bottom w:val="single" w:sz="4" w:space="0" w:color="000000"/>
            </w:tcBorders>
            <w:vAlign w:val="center"/>
          </w:tcPr>
          <w:p w14:paraId="7EF90411" w14:textId="77777777" w:rsidR="00CC23DE" w:rsidRPr="00643A43" w:rsidRDefault="00CC23DE" w:rsidP="00BE4F53">
            <w:pPr>
              <w:pStyle w:val="TableParagraph"/>
              <w:spacing w:line="240" w:lineRule="auto"/>
              <w:rPr>
                <w:rFonts w:ascii="Arial Nova" w:hAnsi="Arial Nova"/>
                <w:sz w:val="20"/>
                <w:szCs w:val="20"/>
              </w:rPr>
            </w:pPr>
            <w:r w:rsidRPr="00643A43">
              <w:rPr>
                <w:rFonts w:ascii="Arial Nova" w:hAnsi="Arial Nova"/>
                <w:sz w:val="20"/>
                <w:szCs w:val="20"/>
              </w:rPr>
              <w:t>4</w:t>
            </w:r>
            <w:r w:rsidRPr="00643A43">
              <w:rPr>
                <w:rFonts w:ascii="Arial Nova" w:hAnsi="Arial Nova"/>
                <w:i/>
                <w:sz w:val="20"/>
                <w:szCs w:val="20"/>
              </w:rPr>
              <w:t>.</w:t>
            </w:r>
            <w:r w:rsidRPr="00643A43">
              <w:rPr>
                <w:rFonts w:ascii="Arial Nova" w:hAnsi="Arial Nova"/>
                <w:sz w:val="20"/>
                <w:szCs w:val="20"/>
              </w:rPr>
              <w:t>05</w:t>
            </w:r>
          </w:p>
        </w:tc>
        <w:tc>
          <w:tcPr>
            <w:tcW w:w="818" w:type="dxa"/>
            <w:tcBorders>
              <w:bottom w:val="single" w:sz="4" w:space="0" w:color="000000"/>
            </w:tcBorders>
            <w:vAlign w:val="center"/>
          </w:tcPr>
          <w:p w14:paraId="321DF404" w14:textId="77777777" w:rsidR="00CC23DE" w:rsidRPr="00643A43" w:rsidRDefault="00CC23DE" w:rsidP="00BE4F53">
            <w:pPr>
              <w:pStyle w:val="TableParagraph"/>
              <w:spacing w:line="240" w:lineRule="auto"/>
              <w:rPr>
                <w:rFonts w:ascii="Arial Nova" w:hAnsi="Arial Nova"/>
                <w:sz w:val="20"/>
                <w:szCs w:val="20"/>
              </w:rPr>
            </w:pPr>
            <w:r w:rsidRPr="00643A43">
              <w:rPr>
                <w:rFonts w:ascii="Arial Nova" w:hAnsi="Arial Nova"/>
                <w:sz w:val="20"/>
                <w:szCs w:val="20"/>
              </w:rPr>
              <w:t>4</w:t>
            </w:r>
            <w:r w:rsidRPr="00643A43">
              <w:rPr>
                <w:rFonts w:ascii="Arial Nova" w:hAnsi="Arial Nova"/>
                <w:i/>
                <w:sz w:val="20"/>
                <w:szCs w:val="20"/>
              </w:rPr>
              <w:t>.</w:t>
            </w:r>
            <w:r w:rsidRPr="00643A43">
              <w:rPr>
                <w:rFonts w:ascii="Arial Nova" w:hAnsi="Arial Nova"/>
                <w:sz w:val="20"/>
                <w:szCs w:val="20"/>
              </w:rPr>
              <w:t>28</w:t>
            </w:r>
          </w:p>
        </w:tc>
        <w:tc>
          <w:tcPr>
            <w:tcW w:w="1131" w:type="dxa"/>
            <w:tcBorders>
              <w:bottom w:val="single" w:sz="4" w:space="0" w:color="000000"/>
            </w:tcBorders>
            <w:vAlign w:val="center"/>
          </w:tcPr>
          <w:p w14:paraId="42271066" w14:textId="77777777" w:rsidR="00CC23DE" w:rsidRPr="00643A43" w:rsidRDefault="00CC23DE" w:rsidP="00BE4F53">
            <w:pPr>
              <w:pStyle w:val="TableParagraph"/>
              <w:spacing w:line="240" w:lineRule="auto"/>
              <w:rPr>
                <w:rFonts w:ascii="Arial Nova" w:hAnsi="Arial Nova"/>
                <w:sz w:val="20"/>
                <w:szCs w:val="20"/>
              </w:rPr>
            </w:pPr>
            <w:r w:rsidRPr="00643A43">
              <w:rPr>
                <w:rFonts w:ascii="Arial Nova" w:hAnsi="Arial Nova"/>
                <w:sz w:val="20"/>
                <w:szCs w:val="20"/>
              </w:rPr>
              <w:t>4</w:t>
            </w:r>
            <w:r w:rsidRPr="00643A43">
              <w:rPr>
                <w:rFonts w:ascii="Arial Nova" w:hAnsi="Arial Nova"/>
                <w:i/>
                <w:sz w:val="20"/>
                <w:szCs w:val="20"/>
              </w:rPr>
              <w:t>.</w:t>
            </w:r>
            <w:r w:rsidRPr="00643A43">
              <w:rPr>
                <w:rFonts w:ascii="Arial Nova" w:hAnsi="Arial Nova"/>
                <w:sz w:val="20"/>
                <w:szCs w:val="20"/>
              </w:rPr>
              <w:t>53</w:t>
            </w:r>
          </w:p>
        </w:tc>
        <w:tc>
          <w:tcPr>
            <w:tcW w:w="785" w:type="dxa"/>
            <w:tcBorders>
              <w:bottom w:val="single" w:sz="4" w:space="0" w:color="000000"/>
            </w:tcBorders>
            <w:vAlign w:val="center"/>
          </w:tcPr>
          <w:p w14:paraId="6FACF5D0" w14:textId="77777777" w:rsidR="00CC23DE" w:rsidRPr="00643A43" w:rsidRDefault="00CC23DE" w:rsidP="00BE4F53">
            <w:pPr>
              <w:pStyle w:val="TableParagraph"/>
              <w:spacing w:line="240" w:lineRule="auto"/>
              <w:rPr>
                <w:rFonts w:ascii="Arial Nova" w:hAnsi="Arial Nova"/>
                <w:sz w:val="20"/>
                <w:szCs w:val="20"/>
              </w:rPr>
            </w:pPr>
            <w:r w:rsidRPr="00643A43">
              <w:rPr>
                <w:rFonts w:ascii="Arial Nova" w:hAnsi="Arial Nova"/>
                <w:sz w:val="20"/>
                <w:szCs w:val="20"/>
              </w:rPr>
              <w:t>4</w:t>
            </w:r>
            <w:r w:rsidRPr="00643A43">
              <w:rPr>
                <w:rFonts w:ascii="Arial Nova" w:hAnsi="Arial Nova"/>
                <w:i/>
                <w:sz w:val="20"/>
                <w:szCs w:val="20"/>
              </w:rPr>
              <w:t>.</w:t>
            </w:r>
            <w:r w:rsidRPr="00643A43">
              <w:rPr>
                <w:rFonts w:ascii="Arial Nova" w:hAnsi="Arial Nova"/>
                <w:sz w:val="20"/>
                <w:szCs w:val="20"/>
              </w:rPr>
              <w:t>28</w:t>
            </w:r>
          </w:p>
        </w:tc>
        <w:tc>
          <w:tcPr>
            <w:tcW w:w="818" w:type="dxa"/>
            <w:tcBorders>
              <w:bottom w:val="single" w:sz="4" w:space="0" w:color="000000"/>
            </w:tcBorders>
            <w:vAlign w:val="center"/>
          </w:tcPr>
          <w:p w14:paraId="595F27D1" w14:textId="77777777" w:rsidR="00CC23DE" w:rsidRPr="00643A43" w:rsidRDefault="00CC23DE" w:rsidP="00BE4F53">
            <w:pPr>
              <w:pStyle w:val="TableParagraph"/>
              <w:spacing w:line="240" w:lineRule="auto"/>
              <w:rPr>
                <w:rFonts w:ascii="Arial Nova" w:hAnsi="Arial Nova"/>
                <w:sz w:val="20"/>
                <w:szCs w:val="20"/>
              </w:rPr>
            </w:pPr>
            <w:r w:rsidRPr="00643A43">
              <w:rPr>
                <w:rFonts w:ascii="Arial Nova" w:hAnsi="Arial Nova"/>
                <w:sz w:val="20"/>
                <w:szCs w:val="20"/>
              </w:rPr>
              <w:t>4</w:t>
            </w:r>
            <w:r w:rsidRPr="00643A43">
              <w:rPr>
                <w:rFonts w:ascii="Arial Nova" w:hAnsi="Arial Nova"/>
                <w:i/>
                <w:sz w:val="20"/>
                <w:szCs w:val="20"/>
              </w:rPr>
              <w:t>.</w:t>
            </w:r>
            <w:r w:rsidRPr="00643A43">
              <w:rPr>
                <w:rFonts w:ascii="Arial Nova" w:hAnsi="Arial Nova"/>
                <w:sz w:val="20"/>
                <w:szCs w:val="20"/>
              </w:rPr>
              <w:t>23</w:t>
            </w:r>
          </w:p>
        </w:tc>
        <w:tc>
          <w:tcPr>
            <w:tcW w:w="1131" w:type="dxa"/>
            <w:tcBorders>
              <w:bottom w:val="single" w:sz="4" w:space="0" w:color="000000"/>
            </w:tcBorders>
            <w:vAlign w:val="center"/>
          </w:tcPr>
          <w:p w14:paraId="3287757D" w14:textId="77777777" w:rsidR="00CC23DE" w:rsidRPr="00643A43" w:rsidRDefault="00CC23DE" w:rsidP="00BE4F53">
            <w:pPr>
              <w:pStyle w:val="TableParagraph"/>
              <w:spacing w:line="240" w:lineRule="auto"/>
              <w:rPr>
                <w:rFonts w:ascii="Arial Nova" w:hAnsi="Arial Nova"/>
                <w:sz w:val="20"/>
                <w:szCs w:val="20"/>
              </w:rPr>
            </w:pPr>
            <w:r w:rsidRPr="00643A43">
              <w:rPr>
                <w:rFonts w:ascii="Arial Nova" w:hAnsi="Arial Nova"/>
                <w:sz w:val="20"/>
                <w:szCs w:val="20"/>
              </w:rPr>
              <w:t>4</w:t>
            </w:r>
            <w:r w:rsidRPr="00643A43">
              <w:rPr>
                <w:rFonts w:ascii="Arial Nova" w:hAnsi="Arial Nova"/>
                <w:i/>
                <w:sz w:val="20"/>
                <w:szCs w:val="20"/>
              </w:rPr>
              <w:t>.</w:t>
            </w:r>
            <w:r w:rsidRPr="00643A43">
              <w:rPr>
                <w:rFonts w:ascii="Arial Nova" w:hAnsi="Arial Nova"/>
                <w:sz w:val="20"/>
                <w:szCs w:val="20"/>
              </w:rPr>
              <w:t>29</w:t>
            </w:r>
          </w:p>
        </w:tc>
        <w:tc>
          <w:tcPr>
            <w:tcW w:w="728" w:type="dxa"/>
            <w:tcBorders>
              <w:bottom w:val="single" w:sz="4" w:space="0" w:color="000000"/>
            </w:tcBorders>
            <w:vAlign w:val="center"/>
          </w:tcPr>
          <w:p w14:paraId="11B2F9DB" w14:textId="77777777" w:rsidR="00CC23DE" w:rsidRPr="00643A43" w:rsidRDefault="00CC23DE" w:rsidP="00BE4F53">
            <w:pPr>
              <w:pStyle w:val="TableParagraph"/>
              <w:spacing w:line="240" w:lineRule="auto"/>
              <w:rPr>
                <w:rFonts w:ascii="Arial Nova" w:hAnsi="Arial Nova"/>
                <w:sz w:val="20"/>
                <w:szCs w:val="20"/>
              </w:rPr>
            </w:pPr>
            <w:r w:rsidRPr="00643A43">
              <w:rPr>
                <w:rFonts w:ascii="Arial Nova" w:hAnsi="Arial Nova"/>
                <w:sz w:val="20"/>
                <w:szCs w:val="20"/>
              </w:rPr>
              <w:t>4</w:t>
            </w:r>
            <w:r w:rsidRPr="00643A43">
              <w:rPr>
                <w:rFonts w:ascii="Arial Nova" w:hAnsi="Arial Nova"/>
                <w:i/>
                <w:sz w:val="20"/>
                <w:szCs w:val="20"/>
              </w:rPr>
              <w:t>.</w:t>
            </w:r>
            <w:r w:rsidRPr="00643A43">
              <w:rPr>
                <w:rFonts w:ascii="Arial Nova" w:hAnsi="Arial Nova"/>
                <w:sz w:val="20"/>
                <w:szCs w:val="20"/>
              </w:rPr>
              <w:t>24</w:t>
            </w:r>
          </w:p>
        </w:tc>
      </w:tr>
      <w:tr w:rsidR="00643A43" w:rsidRPr="00643A43" w14:paraId="0CD3EE01" w14:textId="77777777" w:rsidTr="00EC40A2">
        <w:trPr>
          <w:trHeight w:val="144"/>
        </w:trPr>
        <w:tc>
          <w:tcPr>
            <w:tcW w:w="3186" w:type="dxa"/>
            <w:vAlign w:val="center"/>
          </w:tcPr>
          <w:p w14:paraId="2A749E2C" w14:textId="569CA2E6" w:rsidR="00CC23DE" w:rsidRPr="00643A43" w:rsidRDefault="00CC23DE" w:rsidP="00643A43">
            <w:pPr>
              <w:pStyle w:val="TableParagraph"/>
              <w:spacing w:line="240" w:lineRule="auto"/>
              <w:jc w:val="both"/>
              <w:rPr>
                <w:rFonts w:ascii="Arial Nova" w:hAnsi="Arial Nova"/>
                <w:sz w:val="20"/>
                <w:szCs w:val="20"/>
              </w:rPr>
            </w:pPr>
          </w:p>
        </w:tc>
        <w:tc>
          <w:tcPr>
            <w:tcW w:w="10818" w:type="dxa"/>
            <w:gridSpan w:val="12"/>
            <w:vAlign w:val="center"/>
          </w:tcPr>
          <w:p w14:paraId="0A5F8091" w14:textId="522229AB" w:rsidR="00CC23DE" w:rsidRPr="00BE4F53" w:rsidRDefault="00CC23DE" w:rsidP="00BE4F53">
            <w:pPr>
              <w:pStyle w:val="TableParagraph"/>
              <w:spacing w:line="240" w:lineRule="auto"/>
              <w:rPr>
                <w:rFonts w:ascii="Arial Nova" w:hAnsi="Arial Nova"/>
                <w:b/>
                <w:bCs/>
                <w:sz w:val="20"/>
                <w:szCs w:val="20"/>
              </w:rPr>
            </w:pPr>
            <w:r w:rsidRPr="00BE4F53">
              <w:rPr>
                <w:rFonts w:ascii="Arial Nova" w:hAnsi="Arial Nova"/>
                <w:b/>
                <w:bCs/>
                <w:sz w:val="20"/>
                <w:szCs w:val="20"/>
              </w:rPr>
              <w:t>Location</w:t>
            </w:r>
          </w:p>
        </w:tc>
      </w:tr>
      <w:tr w:rsidR="00643A43" w:rsidRPr="00643A43" w14:paraId="047D7C05" w14:textId="77777777" w:rsidTr="00EC40A2">
        <w:trPr>
          <w:trHeight w:val="144"/>
        </w:trPr>
        <w:tc>
          <w:tcPr>
            <w:tcW w:w="3186" w:type="dxa"/>
            <w:vAlign w:val="center"/>
          </w:tcPr>
          <w:p w14:paraId="395E6019" w14:textId="6336D1BA" w:rsidR="00CC23DE" w:rsidRPr="00643A43" w:rsidRDefault="00CC23DE" w:rsidP="00643A43">
            <w:pPr>
              <w:pStyle w:val="TableParagraph"/>
              <w:spacing w:line="240" w:lineRule="auto"/>
              <w:jc w:val="both"/>
              <w:rPr>
                <w:rFonts w:ascii="Arial Nova" w:hAnsi="Arial Nova"/>
                <w:sz w:val="20"/>
                <w:szCs w:val="20"/>
              </w:rPr>
            </w:pPr>
            <w:r w:rsidRPr="00643A43">
              <w:rPr>
                <w:rFonts w:ascii="Arial Nova" w:hAnsi="Arial Nova"/>
                <w:sz w:val="20"/>
                <w:szCs w:val="20"/>
              </w:rPr>
              <w:t>Farmer</w:t>
            </w:r>
            <w:r w:rsidR="00F73A4C" w:rsidRPr="00643A43">
              <w:rPr>
                <w:rFonts w:ascii="Arial Nova" w:hAnsi="Arial Nova"/>
                <w:sz w:val="20"/>
                <w:szCs w:val="20"/>
              </w:rPr>
              <w:t xml:space="preserve"> </w:t>
            </w:r>
            <w:r w:rsidRPr="00643A43">
              <w:rPr>
                <w:rFonts w:ascii="Arial Nova" w:hAnsi="Arial Nova"/>
                <w:sz w:val="20"/>
                <w:szCs w:val="20"/>
              </w:rPr>
              <w:t>is</w:t>
            </w:r>
            <w:r w:rsidR="00F73A4C" w:rsidRPr="00643A43">
              <w:rPr>
                <w:rFonts w:ascii="Arial Nova" w:hAnsi="Arial Nova"/>
                <w:sz w:val="20"/>
                <w:szCs w:val="20"/>
              </w:rPr>
              <w:t xml:space="preserve"> </w:t>
            </w:r>
            <w:r w:rsidRPr="00643A43">
              <w:rPr>
                <w:rFonts w:ascii="Arial Nova" w:hAnsi="Arial Nova"/>
                <w:sz w:val="20"/>
                <w:szCs w:val="20"/>
              </w:rPr>
              <w:t>male</w:t>
            </w:r>
          </w:p>
        </w:tc>
        <w:tc>
          <w:tcPr>
            <w:tcW w:w="757" w:type="dxa"/>
            <w:tcBorders>
              <w:top w:val="single" w:sz="4" w:space="0" w:color="000000"/>
            </w:tcBorders>
            <w:vAlign w:val="center"/>
          </w:tcPr>
          <w:p w14:paraId="749980B6" w14:textId="77777777" w:rsidR="00CC23DE" w:rsidRPr="00643A43" w:rsidRDefault="00CC23DE" w:rsidP="00BE4F53">
            <w:pPr>
              <w:pStyle w:val="TableParagraph"/>
              <w:spacing w:line="240" w:lineRule="auto"/>
              <w:rPr>
                <w:rFonts w:ascii="Arial Nova" w:hAnsi="Arial Nova"/>
                <w:sz w:val="20"/>
                <w:szCs w:val="20"/>
              </w:rPr>
            </w:pPr>
            <w:r w:rsidRPr="00643A43">
              <w:rPr>
                <w:rFonts w:ascii="Arial Nova" w:hAnsi="Arial Nova"/>
                <w:sz w:val="20"/>
                <w:szCs w:val="20"/>
              </w:rPr>
              <w:t>3</w:t>
            </w:r>
            <w:r w:rsidRPr="00643A43">
              <w:rPr>
                <w:rFonts w:ascii="Arial Nova" w:hAnsi="Arial Nova"/>
                <w:i/>
                <w:sz w:val="20"/>
                <w:szCs w:val="20"/>
              </w:rPr>
              <w:t>.</w:t>
            </w:r>
            <w:r w:rsidRPr="00643A43">
              <w:rPr>
                <w:rFonts w:ascii="Arial Nova" w:hAnsi="Arial Nova"/>
                <w:sz w:val="20"/>
                <w:szCs w:val="20"/>
              </w:rPr>
              <w:t>85</w:t>
            </w:r>
          </w:p>
        </w:tc>
        <w:tc>
          <w:tcPr>
            <w:tcW w:w="1131" w:type="dxa"/>
            <w:tcBorders>
              <w:top w:val="single" w:sz="4" w:space="0" w:color="000000"/>
            </w:tcBorders>
            <w:vAlign w:val="center"/>
          </w:tcPr>
          <w:p w14:paraId="3FEBB9F5" w14:textId="77777777" w:rsidR="00CC23DE" w:rsidRPr="00643A43" w:rsidRDefault="00CC23DE" w:rsidP="00BE4F53">
            <w:pPr>
              <w:pStyle w:val="TableParagraph"/>
              <w:spacing w:line="240" w:lineRule="auto"/>
              <w:rPr>
                <w:rFonts w:ascii="Arial Nova" w:hAnsi="Arial Nova"/>
                <w:sz w:val="20"/>
                <w:szCs w:val="20"/>
              </w:rPr>
            </w:pPr>
            <w:r w:rsidRPr="00643A43">
              <w:rPr>
                <w:rFonts w:ascii="Arial Nova" w:hAnsi="Arial Nova"/>
                <w:sz w:val="20"/>
                <w:szCs w:val="20"/>
              </w:rPr>
              <w:t>3</w:t>
            </w:r>
            <w:r w:rsidRPr="00643A43">
              <w:rPr>
                <w:rFonts w:ascii="Arial Nova" w:hAnsi="Arial Nova"/>
                <w:i/>
                <w:sz w:val="20"/>
                <w:szCs w:val="20"/>
              </w:rPr>
              <w:t>.</w:t>
            </w:r>
            <w:r w:rsidRPr="00643A43">
              <w:rPr>
                <w:rFonts w:ascii="Arial Nova" w:hAnsi="Arial Nova"/>
                <w:sz w:val="20"/>
                <w:szCs w:val="20"/>
              </w:rPr>
              <w:t>54</w:t>
            </w:r>
          </w:p>
        </w:tc>
        <w:tc>
          <w:tcPr>
            <w:tcW w:w="785" w:type="dxa"/>
            <w:tcBorders>
              <w:top w:val="single" w:sz="4" w:space="0" w:color="000000"/>
            </w:tcBorders>
            <w:vAlign w:val="center"/>
          </w:tcPr>
          <w:p w14:paraId="5149BEF3" w14:textId="77777777" w:rsidR="00CC23DE" w:rsidRPr="00643A43" w:rsidRDefault="00CC23DE" w:rsidP="00BE4F53">
            <w:pPr>
              <w:pStyle w:val="TableParagraph"/>
              <w:spacing w:line="240" w:lineRule="auto"/>
              <w:rPr>
                <w:rFonts w:ascii="Arial Nova" w:hAnsi="Arial Nova"/>
                <w:sz w:val="20"/>
                <w:szCs w:val="20"/>
              </w:rPr>
            </w:pPr>
            <w:r w:rsidRPr="00643A43">
              <w:rPr>
                <w:rFonts w:ascii="Arial Nova" w:hAnsi="Arial Nova"/>
                <w:sz w:val="20"/>
                <w:szCs w:val="20"/>
              </w:rPr>
              <w:t>3</w:t>
            </w:r>
            <w:r w:rsidRPr="00643A43">
              <w:rPr>
                <w:rFonts w:ascii="Arial Nova" w:hAnsi="Arial Nova"/>
                <w:i/>
                <w:sz w:val="20"/>
                <w:szCs w:val="20"/>
              </w:rPr>
              <w:t>.</w:t>
            </w:r>
            <w:r w:rsidRPr="00643A43">
              <w:rPr>
                <w:rFonts w:ascii="Arial Nova" w:hAnsi="Arial Nova"/>
                <w:sz w:val="20"/>
                <w:szCs w:val="20"/>
              </w:rPr>
              <w:t>83</w:t>
            </w:r>
          </w:p>
        </w:tc>
        <w:tc>
          <w:tcPr>
            <w:tcW w:w="818" w:type="dxa"/>
            <w:tcBorders>
              <w:top w:val="single" w:sz="4" w:space="0" w:color="000000"/>
            </w:tcBorders>
            <w:vAlign w:val="center"/>
          </w:tcPr>
          <w:p w14:paraId="152F4D0B" w14:textId="77777777" w:rsidR="00CC23DE" w:rsidRPr="00643A43" w:rsidRDefault="00CC23DE" w:rsidP="00BE4F53">
            <w:pPr>
              <w:pStyle w:val="TableParagraph"/>
              <w:spacing w:line="240" w:lineRule="auto"/>
              <w:rPr>
                <w:rFonts w:ascii="Arial Nova" w:hAnsi="Arial Nova"/>
                <w:sz w:val="20"/>
                <w:szCs w:val="20"/>
              </w:rPr>
            </w:pPr>
            <w:r w:rsidRPr="00643A43">
              <w:rPr>
                <w:rFonts w:ascii="Arial Nova" w:hAnsi="Arial Nova"/>
                <w:sz w:val="20"/>
                <w:szCs w:val="20"/>
              </w:rPr>
              <w:t>3</w:t>
            </w:r>
            <w:r w:rsidRPr="00643A43">
              <w:rPr>
                <w:rFonts w:ascii="Arial Nova" w:hAnsi="Arial Nova"/>
                <w:i/>
                <w:sz w:val="20"/>
                <w:szCs w:val="20"/>
              </w:rPr>
              <w:t>.</w:t>
            </w:r>
            <w:r w:rsidRPr="00643A43">
              <w:rPr>
                <w:rFonts w:ascii="Arial Nova" w:hAnsi="Arial Nova"/>
                <w:sz w:val="20"/>
                <w:szCs w:val="20"/>
              </w:rPr>
              <w:t>61</w:t>
            </w:r>
          </w:p>
        </w:tc>
        <w:tc>
          <w:tcPr>
            <w:tcW w:w="1131" w:type="dxa"/>
            <w:tcBorders>
              <w:top w:val="single" w:sz="4" w:space="0" w:color="000000"/>
            </w:tcBorders>
            <w:vAlign w:val="center"/>
          </w:tcPr>
          <w:p w14:paraId="52AB4D87" w14:textId="77777777" w:rsidR="00CC23DE" w:rsidRPr="00643A43" w:rsidRDefault="00CC23DE" w:rsidP="00BE4F53">
            <w:pPr>
              <w:pStyle w:val="TableParagraph"/>
              <w:spacing w:line="240" w:lineRule="auto"/>
              <w:rPr>
                <w:rFonts w:ascii="Arial Nova" w:hAnsi="Arial Nova"/>
                <w:sz w:val="20"/>
                <w:szCs w:val="20"/>
              </w:rPr>
            </w:pPr>
            <w:r w:rsidRPr="00643A43">
              <w:rPr>
                <w:rFonts w:ascii="Arial Nova" w:hAnsi="Arial Nova"/>
                <w:sz w:val="20"/>
                <w:szCs w:val="20"/>
              </w:rPr>
              <w:t>3</w:t>
            </w:r>
            <w:r w:rsidRPr="00643A43">
              <w:rPr>
                <w:rFonts w:ascii="Arial Nova" w:hAnsi="Arial Nova"/>
                <w:i/>
                <w:sz w:val="20"/>
                <w:szCs w:val="20"/>
              </w:rPr>
              <w:t>.</w:t>
            </w:r>
            <w:r w:rsidRPr="00643A43">
              <w:rPr>
                <w:rFonts w:ascii="Arial Nova" w:hAnsi="Arial Nova"/>
                <w:sz w:val="20"/>
                <w:szCs w:val="20"/>
              </w:rPr>
              <w:t>33</w:t>
            </w:r>
          </w:p>
        </w:tc>
        <w:tc>
          <w:tcPr>
            <w:tcW w:w="785" w:type="dxa"/>
            <w:tcBorders>
              <w:top w:val="single" w:sz="4" w:space="0" w:color="000000"/>
            </w:tcBorders>
            <w:vAlign w:val="center"/>
          </w:tcPr>
          <w:p w14:paraId="10CA062B" w14:textId="77777777" w:rsidR="00CC23DE" w:rsidRPr="00643A43" w:rsidRDefault="00CC23DE" w:rsidP="00BE4F53">
            <w:pPr>
              <w:pStyle w:val="TableParagraph"/>
              <w:spacing w:line="240" w:lineRule="auto"/>
              <w:rPr>
                <w:rFonts w:ascii="Arial Nova" w:hAnsi="Arial Nova"/>
                <w:sz w:val="20"/>
                <w:szCs w:val="20"/>
              </w:rPr>
            </w:pPr>
            <w:r w:rsidRPr="00643A43">
              <w:rPr>
                <w:rFonts w:ascii="Arial Nova" w:hAnsi="Arial Nova"/>
                <w:sz w:val="20"/>
                <w:szCs w:val="20"/>
              </w:rPr>
              <w:t>3</w:t>
            </w:r>
            <w:r w:rsidRPr="00643A43">
              <w:rPr>
                <w:rFonts w:ascii="Arial Nova" w:hAnsi="Arial Nova"/>
                <w:i/>
                <w:sz w:val="20"/>
                <w:szCs w:val="20"/>
              </w:rPr>
              <w:t>.</w:t>
            </w:r>
            <w:r w:rsidRPr="00643A43">
              <w:rPr>
                <w:rFonts w:ascii="Arial Nova" w:hAnsi="Arial Nova"/>
                <w:sz w:val="20"/>
                <w:szCs w:val="20"/>
              </w:rPr>
              <w:t>53</w:t>
            </w:r>
          </w:p>
        </w:tc>
        <w:tc>
          <w:tcPr>
            <w:tcW w:w="818" w:type="dxa"/>
            <w:tcBorders>
              <w:top w:val="single" w:sz="4" w:space="0" w:color="000000"/>
            </w:tcBorders>
            <w:vAlign w:val="center"/>
          </w:tcPr>
          <w:p w14:paraId="315B5618" w14:textId="77777777" w:rsidR="00CC23DE" w:rsidRPr="00643A43" w:rsidRDefault="00CC23DE" w:rsidP="00BE4F53">
            <w:pPr>
              <w:pStyle w:val="TableParagraph"/>
              <w:spacing w:line="240" w:lineRule="auto"/>
              <w:rPr>
                <w:rFonts w:ascii="Arial Nova" w:hAnsi="Arial Nova"/>
                <w:sz w:val="20"/>
                <w:szCs w:val="20"/>
              </w:rPr>
            </w:pPr>
            <w:r w:rsidRPr="00643A43">
              <w:rPr>
                <w:rFonts w:ascii="Arial Nova" w:hAnsi="Arial Nova"/>
                <w:sz w:val="20"/>
                <w:szCs w:val="20"/>
              </w:rPr>
              <w:t>4</w:t>
            </w:r>
            <w:r w:rsidRPr="00643A43">
              <w:rPr>
                <w:rFonts w:ascii="Arial Nova" w:hAnsi="Arial Nova"/>
                <w:i/>
                <w:sz w:val="20"/>
                <w:szCs w:val="20"/>
              </w:rPr>
              <w:t>.</w:t>
            </w:r>
            <w:r w:rsidRPr="00643A43">
              <w:rPr>
                <w:rFonts w:ascii="Arial Nova" w:hAnsi="Arial Nova"/>
                <w:sz w:val="20"/>
                <w:szCs w:val="20"/>
              </w:rPr>
              <w:t>05</w:t>
            </w:r>
          </w:p>
        </w:tc>
        <w:tc>
          <w:tcPr>
            <w:tcW w:w="1131" w:type="dxa"/>
            <w:tcBorders>
              <w:top w:val="single" w:sz="4" w:space="0" w:color="000000"/>
            </w:tcBorders>
            <w:vAlign w:val="center"/>
          </w:tcPr>
          <w:p w14:paraId="1802B295" w14:textId="77777777" w:rsidR="00CC23DE" w:rsidRPr="00643A43" w:rsidRDefault="00CC23DE" w:rsidP="00BE4F53">
            <w:pPr>
              <w:pStyle w:val="TableParagraph"/>
              <w:spacing w:line="240" w:lineRule="auto"/>
              <w:rPr>
                <w:rFonts w:ascii="Arial Nova" w:hAnsi="Arial Nova"/>
                <w:sz w:val="20"/>
                <w:szCs w:val="20"/>
              </w:rPr>
            </w:pPr>
            <w:r w:rsidRPr="00643A43">
              <w:rPr>
                <w:rFonts w:ascii="Arial Nova" w:hAnsi="Arial Nova"/>
                <w:sz w:val="20"/>
                <w:szCs w:val="20"/>
              </w:rPr>
              <w:t>4</w:t>
            </w:r>
            <w:r w:rsidRPr="00643A43">
              <w:rPr>
                <w:rFonts w:ascii="Arial Nova" w:hAnsi="Arial Nova"/>
                <w:i/>
                <w:sz w:val="20"/>
                <w:szCs w:val="20"/>
              </w:rPr>
              <w:t>.</w:t>
            </w:r>
            <w:r w:rsidRPr="00643A43">
              <w:rPr>
                <w:rFonts w:ascii="Arial Nova" w:hAnsi="Arial Nova"/>
                <w:sz w:val="20"/>
                <w:szCs w:val="20"/>
              </w:rPr>
              <w:t>41</w:t>
            </w:r>
          </w:p>
        </w:tc>
        <w:tc>
          <w:tcPr>
            <w:tcW w:w="785" w:type="dxa"/>
            <w:tcBorders>
              <w:top w:val="single" w:sz="4" w:space="0" w:color="000000"/>
            </w:tcBorders>
            <w:vAlign w:val="center"/>
          </w:tcPr>
          <w:p w14:paraId="3A89CC21" w14:textId="77777777" w:rsidR="00CC23DE" w:rsidRPr="00643A43" w:rsidRDefault="00CC23DE" w:rsidP="00BE4F53">
            <w:pPr>
              <w:pStyle w:val="TableParagraph"/>
              <w:spacing w:line="240" w:lineRule="auto"/>
              <w:rPr>
                <w:rFonts w:ascii="Arial Nova" w:hAnsi="Arial Nova"/>
                <w:sz w:val="20"/>
                <w:szCs w:val="20"/>
              </w:rPr>
            </w:pPr>
            <w:r w:rsidRPr="00643A43">
              <w:rPr>
                <w:rFonts w:ascii="Arial Nova" w:hAnsi="Arial Nova"/>
                <w:sz w:val="20"/>
                <w:szCs w:val="20"/>
              </w:rPr>
              <w:t>4</w:t>
            </w:r>
            <w:r w:rsidRPr="00643A43">
              <w:rPr>
                <w:rFonts w:ascii="Arial Nova" w:hAnsi="Arial Nova"/>
                <w:i/>
                <w:sz w:val="20"/>
                <w:szCs w:val="20"/>
              </w:rPr>
              <w:t>.</w:t>
            </w:r>
            <w:r w:rsidRPr="00643A43">
              <w:rPr>
                <w:rFonts w:ascii="Arial Nova" w:hAnsi="Arial Nova"/>
                <w:sz w:val="20"/>
                <w:szCs w:val="20"/>
              </w:rPr>
              <w:t>06</w:t>
            </w:r>
          </w:p>
        </w:tc>
        <w:tc>
          <w:tcPr>
            <w:tcW w:w="818" w:type="dxa"/>
            <w:tcBorders>
              <w:top w:val="single" w:sz="4" w:space="0" w:color="000000"/>
            </w:tcBorders>
            <w:vAlign w:val="center"/>
          </w:tcPr>
          <w:p w14:paraId="5368EB33" w14:textId="77777777" w:rsidR="00CC23DE" w:rsidRPr="00643A43" w:rsidRDefault="00CC23DE" w:rsidP="00BE4F53">
            <w:pPr>
              <w:pStyle w:val="TableParagraph"/>
              <w:spacing w:line="240" w:lineRule="auto"/>
              <w:rPr>
                <w:rFonts w:ascii="Arial Nova" w:hAnsi="Arial Nova"/>
                <w:sz w:val="20"/>
                <w:szCs w:val="20"/>
              </w:rPr>
            </w:pPr>
            <w:r w:rsidRPr="00643A43">
              <w:rPr>
                <w:rFonts w:ascii="Arial Nova" w:hAnsi="Arial Nova"/>
                <w:sz w:val="20"/>
                <w:szCs w:val="20"/>
              </w:rPr>
              <w:t>3</w:t>
            </w:r>
            <w:r w:rsidRPr="00643A43">
              <w:rPr>
                <w:rFonts w:ascii="Arial Nova" w:hAnsi="Arial Nova"/>
                <w:i/>
                <w:sz w:val="20"/>
                <w:szCs w:val="20"/>
              </w:rPr>
              <w:t>.</w:t>
            </w:r>
            <w:r w:rsidRPr="00643A43">
              <w:rPr>
                <w:rFonts w:ascii="Arial Nova" w:hAnsi="Arial Nova"/>
                <w:sz w:val="20"/>
                <w:szCs w:val="20"/>
              </w:rPr>
              <w:t>76</w:t>
            </w:r>
          </w:p>
        </w:tc>
        <w:tc>
          <w:tcPr>
            <w:tcW w:w="1131" w:type="dxa"/>
            <w:tcBorders>
              <w:top w:val="single" w:sz="4" w:space="0" w:color="000000"/>
            </w:tcBorders>
            <w:vAlign w:val="center"/>
          </w:tcPr>
          <w:p w14:paraId="7B13DBDD" w14:textId="77777777" w:rsidR="00CC23DE" w:rsidRPr="00643A43" w:rsidRDefault="00CC23DE" w:rsidP="00BE4F53">
            <w:pPr>
              <w:pStyle w:val="TableParagraph"/>
              <w:spacing w:line="240" w:lineRule="auto"/>
              <w:rPr>
                <w:rFonts w:ascii="Arial Nova" w:hAnsi="Arial Nova"/>
                <w:sz w:val="20"/>
                <w:szCs w:val="20"/>
              </w:rPr>
            </w:pPr>
            <w:r w:rsidRPr="00643A43">
              <w:rPr>
                <w:rFonts w:ascii="Arial Nova" w:hAnsi="Arial Nova"/>
                <w:sz w:val="20"/>
                <w:szCs w:val="20"/>
              </w:rPr>
              <w:t>3</w:t>
            </w:r>
            <w:r w:rsidRPr="00643A43">
              <w:rPr>
                <w:rFonts w:ascii="Arial Nova" w:hAnsi="Arial Nova"/>
                <w:i/>
                <w:sz w:val="20"/>
                <w:szCs w:val="20"/>
              </w:rPr>
              <w:t>.</w:t>
            </w:r>
            <w:r w:rsidRPr="00643A43">
              <w:rPr>
                <w:rFonts w:ascii="Arial Nova" w:hAnsi="Arial Nova"/>
                <w:sz w:val="20"/>
                <w:szCs w:val="20"/>
              </w:rPr>
              <w:t>74</w:t>
            </w:r>
          </w:p>
        </w:tc>
        <w:tc>
          <w:tcPr>
            <w:tcW w:w="728" w:type="dxa"/>
            <w:tcBorders>
              <w:top w:val="single" w:sz="4" w:space="0" w:color="000000"/>
            </w:tcBorders>
            <w:vAlign w:val="center"/>
          </w:tcPr>
          <w:p w14:paraId="43E6B368" w14:textId="77777777" w:rsidR="00CC23DE" w:rsidRPr="00643A43" w:rsidRDefault="00CC23DE" w:rsidP="00BE4F53">
            <w:pPr>
              <w:pStyle w:val="TableParagraph"/>
              <w:spacing w:line="240" w:lineRule="auto"/>
              <w:rPr>
                <w:rFonts w:ascii="Arial Nova" w:hAnsi="Arial Nova"/>
                <w:sz w:val="20"/>
                <w:szCs w:val="20"/>
              </w:rPr>
            </w:pPr>
            <w:r w:rsidRPr="00643A43">
              <w:rPr>
                <w:rFonts w:ascii="Arial Nova" w:hAnsi="Arial Nova"/>
                <w:sz w:val="20"/>
                <w:szCs w:val="20"/>
              </w:rPr>
              <w:t>3</w:t>
            </w:r>
            <w:r w:rsidRPr="00643A43">
              <w:rPr>
                <w:rFonts w:ascii="Arial Nova" w:hAnsi="Arial Nova"/>
                <w:i/>
                <w:sz w:val="20"/>
                <w:szCs w:val="20"/>
              </w:rPr>
              <w:t>.</w:t>
            </w:r>
            <w:r w:rsidRPr="00643A43">
              <w:rPr>
                <w:rFonts w:ascii="Arial Nova" w:hAnsi="Arial Nova"/>
                <w:sz w:val="20"/>
                <w:szCs w:val="20"/>
              </w:rPr>
              <w:t>76</w:t>
            </w:r>
          </w:p>
        </w:tc>
      </w:tr>
      <w:tr w:rsidR="00643A43" w:rsidRPr="00643A43" w14:paraId="7653881A" w14:textId="77777777" w:rsidTr="00EC40A2">
        <w:trPr>
          <w:trHeight w:val="144"/>
        </w:trPr>
        <w:tc>
          <w:tcPr>
            <w:tcW w:w="3186" w:type="dxa"/>
            <w:vAlign w:val="center"/>
          </w:tcPr>
          <w:p w14:paraId="5D0B7A1F" w14:textId="0AF86275" w:rsidR="00CC23DE" w:rsidRPr="00643A43" w:rsidRDefault="00CC23DE" w:rsidP="00643A43">
            <w:pPr>
              <w:pStyle w:val="TableParagraph"/>
              <w:spacing w:line="240" w:lineRule="auto"/>
              <w:jc w:val="both"/>
              <w:rPr>
                <w:rFonts w:ascii="Arial Nova" w:hAnsi="Arial Nova"/>
                <w:sz w:val="20"/>
                <w:szCs w:val="20"/>
              </w:rPr>
            </w:pPr>
            <w:r w:rsidRPr="00643A43">
              <w:rPr>
                <w:rFonts w:ascii="Arial Nova" w:hAnsi="Arial Nova"/>
                <w:sz w:val="20"/>
                <w:szCs w:val="20"/>
              </w:rPr>
              <w:t>Farmer</w:t>
            </w:r>
            <w:r w:rsidR="00F73A4C" w:rsidRPr="00643A43">
              <w:rPr>
                <w:rFonts w:ascii="Arial Nova" w:hAnsi="Arial Nova"/>
                <w:sz w:val="20"/>
                <w:szCs w:val="20"/>
              </w:rPr>
              <w:t xml:space="preserve"> </w:t>
            </w:r>
            <w:r w:rsidRPr="00643A43">
              <w:rPr>
                <w:rFonts w:ascii="Arial Nova" w:hAnsi="Arial Nova"/>
                <w:sz w:val="20"/>
                <w:szCs w:val="20"/>
              </w:rPr>
              <w:t>is</w:t>
            </w:r>
            <w:r w:rsidR="00F73A4C" w:rsidRPr="00643A43">
              <w:rPr>
                <w:rFonts w:ascii="Arial Nova" w:hAnsi="Arial Nova"/>
                <w:sz w:val="20"/>
                <w:szCs w:val="20"/>
              </w:rPr>
              <w:t xml:space="preserve"> </w:t>
            </w:r>
            <w:r w:rsidRPr="00643A43">
              <w:rPr>
                <w:rFonts w:ascii="Arial Nova" w:hAnsi="Arial Nova"/>
                <w:sz w:val="20"/>
                <w:szCs w:val="20"/>
              </w:rPr>
              <w:t>female</w:t>
            </w:r>
          </w:p>
        </w:tc>
        <w:tc>
          <w:tcPr>
            <w:tcW w:w="757" w:type="dxa"/>
            <w:vAlign w:val="center"/>
          </w:tcPr>
          <w:p w14:paraId="1C58DAD8" w14:textId="77777777" w:rsidR="00CC23DE" w:rsidRPr="00643A43" w:rsidRDefault="00CC23DE" w:rsidP="00BE4F53">
            <w:pPr>
              <w:pStyle w:val="TableParagraph"/>
              <w:spacing w:line="240" w:lineRule="auto"/>
              <w:rPr>
                <w:rFonts w:ascii="Arial Nova" w:hAnsi="Arial Nova"/>
                <w:sz w:val="20"/>
                <w:szCs w:val="20"/>
              </w:rPr>
            </w:pPr>
            <w:r w:rsidRPr="00643A43">
              <w:rPr>
                <w:rFonts w:ascii="Arial Nova" w:hAnsi="Arial Nova"/>
                <w:sz w:val="20"/>
                <w:szCs w:val="20"/>
              </w:rPr>
              <w:t>3</w:t>
            </w:r>
            <w:r w:rsidRPr="00643A43">
              <w:rPr>
                <w:rFonts w:ascii="Arial Nova" w:hAnsi="Arial Nova"/>
                <w:i/>
                <w:sz w:val="20"/>
                <w:szCs w:val="20"/>
              </w:rPr>
              <w:t>.</w:t>
            </w:r>
            <w:r w:rsidRPr="00643A43">
              <w:rPr>
                <w:rFonts w:ascii="Arial Nova" w:hAnsi="Arial Nova"/>
                <w:sz w:val="20"/>
                <w:szCs w:val="20"/>
              </w:rPr>
              <w:t>98</w:t>
            </w:r>
          </w:p>
        </w:tc>
        <w:tc>
          <w:tcPr>
            <w:tcW w:w="1131" w:type="dxa"/>
            <w:vAlign w:val="center"/>
          </w:tcPr>
          <w:p w14:paraId="17D0534F" w14:textId="77777777" w:rsidR="00CC23DE" w:rsidRPr="00643A43" w:rsidRDefault="00CC23DE" w:rsidP="00BE4F53">
            <w:pPr>
              <w:pStyle w:val="TableParagraph"/>
              <w:spacing w:line="240" w:lineRule="auto"/>
              <w:rPr>
                <w:rFonts w:ascii="Arial Nova" w:hAnsi="Arial Nova"/>
                <w:sz w:val="20"/>
                <w:szCs w:val="20"/>
              </w:rPr>
            </w:pPr>
            <w:r w:rsidRPr="00643A43">
              <w:rPr>
                <w:rFonts w:ascii="Arial Nova" w:hAnsi="Arial Nova"/>
                <w:sz w:val="20"/>
                <w:szCs w:val="20"/>
              </w:rPr>
              <w:t>3</w:t>
            </w:r>
            <w:r w:rsidRPr="00643A43">
              <w:rPr>
                <w:rFonts w:ascii="Arial Nova" w:hAnsi="Arial Nova"/>
                <w:i/>
                <w:sz w:val="20"/>
                <w:szCs w:val="20"/>
              </w:rPr>
              <w:t>.</w:t>
            </w:r>
            <w:r w:rsidRPr="00643A43">
              <w:rPr>
                <w:rFonts w:ascii="Arial Nova" w:hAnsi="Arial Nova"/>
                <w:sz w:val="20"/>
                <w:szCs w:val="20"/>
              </w:rPr>
              <w:t>82</w:t>
            </w:r>
          </w:p>
        </w:tc>
        <w:tc>
          <w:tcPr>
            <w:tcW w:w="785" w:type="dxa"/>
            <w:vAlign w:val="center"/>
          </w:tcPr>
          <w:p w14:paraId="2E18B213" w14:textId="77777777" w:rsidR="00CC23DE" w:rsidRPr="00643A43" w:rsidRDefault="00CC23DE" w:rsidP="00BE4F53">
            <w:pPr>
              <w:pStyle w:val="TableParagraph"/>
              <w:spacing w:line="240" w:lineRule="auto"/>
              <w:rPr>
                <w:rFonts w:ascii="Arial Nova" w:hAnsi="Arial Nova"/>
                <w:sz w:val="20"/>
                <w:szCs w:val="20"/>
              </w:rPr>
            </w:pPr>
            <w:r w:rsidRPr="00643A43">
              <w:rPr>
                <w:rFonts w:ascii="Arial Nova" w:hAnsi="Arial Nova"/>
                <w:sz w:val="20"/>
                <w:szCs w:val="20"/>
              </w:rPr>
              <w:t>3</w:t>
            </w:r>
            <w:r w:rsidRPr="00643A43">
              <w:rPr>
                <w:rFonts w:ascii="Arial Nova" w:hAnsi="Arial Nova"/>
                <w:i/>
                <w:sz w:val="20"/>
                <w:szCs w:val="20"/>
              </w:rPr>
              <w:t>.</w:t>
            </w:r>
            <w:r w:rsidRPr="00643A43">
              <w:rPr>
                <w:rFonts w:ascii="Arial Nova" w:hAnsi="Arial Nova"/>
                <w:sz w:val="20"/>
                <w:szCs w:val="20"/>
              </w:rPr>
              <w:t>97</w:t>
            </w:r>
          </w:p>
        </w:tc>
        <w:tc>
          <w:tcPr>
            <w:tcW w:w="818" w:type="dxa"/>
            <w:vAlign w:val="center"/>
          </w:tcPr>
          <w:p w14:paraId="04745B79" w14:textId="77777777" w:rsidR="00CC23DE" w:rsidRPr="00643A43" w:rsidRDefault="00CC23DE" w:rsidP="00BE4F53">
            <w:pPr>
              <w:pStyle w:val="TableParagraph"/>
              <w:spacing w:line="240" w:lineRule="auto"/>
              <w:rPr>
                <w:rFonts w:ascii="Arial Nova" w:hAnsi="Arial Nova"/>
                <w:sz w:val="20"/>
                <w:szCs w:val="20"/>
              </w:rPr>
            </w:pPr>
            <w:r w:rsidRPr="00643A43">
              <w:rPr>
                <w:rFonts w:ascii="Arial Nova" w:hAnsi="Arial Nova"/>
                <w:sz w:val="20"/>
                <w:szCs w:val="20"/>
              </w:rPr>
              <w:t>3</w:t>
            </w:r>
            <w:r w:rsidRPr="00643A43">
              <w:rPr>
                <w:rFonts w:ascii="Arial Nova" w:hAnsi="Arial Nova"/>
                <w:i/>
                <w:sz w:val="20"/>
                <w:szCs w:val="20"/>
              </w:rPr>
              <w:t>.</w:t>
            </w:r>
            <w:r w:rsidRPr="00643A43">
              <w:rPr>
                <w:rFonts w:ascii="Arial Nova" w:hAnsi="Arial Nova"/>
                <w:sz w:val="20"/>
                <w:szCs w:val="20"/>
              </w:rPr>
              <w:t>93</w:t>
            </w:r>
          </w:p>
        </w:tc>
        <w:tc>
          <w:tcPr>
            <w:tcW w:w="1131" w:type="dxa"/>
            <w:vAlign w:val="center"/>
          </w:tcPr>
          <w:p w14:paraId="7EE5D8E4" w14:textId="77777777" w:rsidR="00CC23DE" w:rsidRPr="00643A43" w:rsidRDefault="00CC23DE" w:rsidP="00BE4F53">
            <w:pPr>
              <w:pStyle w:val="TableParagraph"/>
              <w:spacing w:line="240" w:lineRule="auto"/>
              <w:rPr>
                <w:rFonts w:ascii="Arial Nova" w:hAnsi="Arial Nova"/>
                <w:sz w:val="20"/>
                <w:szCs w:val="20"/>
              </w:rPr>
            </w:pPr>
            <w:r w:rsidRPr="00643A43">
              <w:rPr>
                <w:rFonts w:ascii="Arial Nova" w:hAnsi="Arial Nova"/>
                <w:sz w:val="20"/>
                <w:szCs w:val="20"/>
              </w:rPr>
              <w:t>3</w:t>
            </w:r>
            <w:r w:rsidRPr="00643A43">
              <w:rPr>
                <w:rFonts w:ascii="Arial Nova" w:hAnsi="Arial Nova"/>
                <w:i/>
                <w:sz w:val="20"/>
                <w:szCs w:val="20"/>
              </w:rPr>
              <w:t>.</w:t>
            </w:r>
            <w:r w:rsidRPr="00643A43">
              <w:rPr>
                <w:rFonts w:ascii="Arial Nova" w:hAnsi="Arial Nova"/>
                <w:sz w:val="20"/>
                <w:szCs w:val="20"/>
              </w:rPr>
              <w:t>77</w:t>
            </w:r>
          </w:p>
        </w:tc>
        <w:tc>
          <w:tcPr>
            <w:tcW w:w="785" w:type="dxa"/>
            <w:vAlign w:val="center"/>
          </w:tcPr>
          <w:p w14:paraId="52BE9BE9" w14:textId="77777777" w:rsidR="00CC23DE" w:rsidRPr="00643A43" w:rsidRDefault="00CC23DE" w:rsidP="00BE4F53">
            <w:pPr>
              <w:pStyle w:val="TableParagraph"/>
              <w:spacing w:line="240" w:lineRule="auto"/>
              <w:rPr>
                <w:rFonts w:ascii="Arial Nova" w:hAnsi="Arial Nova"/>
                <w:sz w:val="20"/>
                <w:szCs w:val="20"/>
              </w:rPr>
            </w:pPr>
            <w:r w:rsidRPr="00643A43">
              <w:rPr>
                <w:rFonts w:ascii="Arial Nova" w:hAnsi="Arial Nova"/>
                <w:sz w:val="20"/>
                <w:szCs w:val="20"/>
              </w:rPr>
              <w:t>3</w:t>
            </w:r>
            <w:r w:rsidRPr="00643A43">
              <w:rPr>
                <w:rFonts w:ascii="Arial Nova" w:hAnsi="Arial Nova"/>
                <w:i/>
                <w:sz w:val="20"/>
                <w:szCs w:val="20"/>
              </w:rPr>
              <w:t>.</w:t>
            </w:r>
            <w:r w:rsidRPr="00643A43">
              <w:rPr>
                <w:rFonts w:ascii="Arial Nova" w:hAnsi="Arial Nova"/>
                <w:sz w:val="20"/>
                <w:szCs w:val="20"/>
              </w:rPr>
              <w:t>89</w:t>
            </w:r>
          </w:p>
        </w:tc>
        <w:tc>
          <w:tcPr>
            <w:tcW w:w="818" w:type="dxa"/>
            <w:vAlign w:val="center"/>
          </w:tcPr>
          <w:p w14:paraId="757027DC" w14:textId="77777777" w:rsidR="00CC23DE" w:rsidRPr="00643A43" w:rsidRDefault="00CC23DE" w:rsidP="00BE4F53">
            <w:pPr>
              <w:pStyle w:val="TableParagraph"/>
              <w:spacing w:line="240" w:lineRule="auto"/>
              <w:rPr>
                <w:rFonts w:ascii="Arial Nova" w:hAnsi="Arial Nova"/>
                <w:sz w:val="20"/>
                <w:szCs w:val="20"/>
              </w:rPr>
            </w:pPr>
            <w:r w:rsidRPr="00643A43">
              <w:rPr>
                <w:rFonts w:ascii="Arial Nova" w:hAnsi="Arial Nova"/>
                <w:sz w:val="20"/>
                <w:szCs w:val="20"/>
              </w:rPr>
              <w:t>4</w:t>
            </w:r>
            <w:r w:rsidRPr="00643A43">
              <w:rPr>
                <w:rFonts w:ascii="Arial Nova" w:hAnsi="Arial Nova"/>
                <w:i/>
                <w:sz w:val="20"/>
                <w:szCs w:val="20"/>
              </w:rPr>
              <w:t>.</w:t>
            </w:r>
            <w:r w:rsidRPr="00643A43">
              <w:rPr>
                <w:rFonts w:ascii="Arial Nova" w:hAnsi="Arial Nova"/>
                <w:sz w:val="20"/>
                <w:szCs w:val="20"/>
              </w:rPr>
              <w:t>13</w:t>
            </w:r>
          </w:p>
        </w:tc>
        <w:tc>
          <w:tcPr>
            <w:tcW w:w="1131" w:type="dxa"/>
            <w:vAlign w:val="center"/>
          </w:tcPr>
          <w:p w14:paraId="6AB62A8A" w14:textId="77777777" w:rsidR="00CC23DE" w:rsidRPr="00643A43" w:rsidRDefault="00CC23DE" w:rsidP="00BE4F53">
            <w:pPr>
              <w:pStyle w:val="TableParagraph"/>
              <w:spacing w:line="240" w:lineRule="auto"/>
              <w:rPr>
                <w:rFonts w:ascii="Arial Nova" w:hAnsi="Arial Nova"/>
                <w:sz w:val="20"/>
                <w:szCs w:val="20"/>
              </w:rPr>
            </w:pPr>
            <w:r w:rsidRPr="00643A43">
              <w:rPr>
                <w:rFonts w:ascii="Arial Nova" w:hAnsi="Arial Nova"/>
                <w:sz w:val="20"/>
                <w:szCs w:val="20"/>
              </w:rPr>
              <w:t>4</w:t>
            </w:r>
            <w:r w:rsidRPr="00643A43">
              <w:rPr>
                <w:rFonts w:ascii="Arial Nova" w:hAnsi="Arial Nova"/>
                <w:i/>
                <w:sz w:val="20"/>
                <w:szCs w:val="20"/>
              </w:rPr>
              <w:t>.</w:t>
            </w:r>
            <w:r w:rsidRPr="00643A43">
              <w:rPr>
                <w:rFonts w:ascii="Arial Nova" w:hAnsi="Arial Nova"/>
                <w:sz w:val="20"/>
                <w:szCs w:val="20"/>
              </w:rPr>
              <w:t>4</w:t>
            </w:r>
          </w:p>
        </w:tc>
        <w:tc>
          <w:tcPr>
            <w:tcW w:w="785" w:type="dxa"/>
            <w:vAlign w:val="center"/>
          </w:tcPr>
          <w:p w14:paraId="698AE7A4" w14:textId="77777777" w:rsidR="00CC23DE" w:rsidRPr="00643A43" w:rsidRDefault="00CC23DE" w:rsidP="00BE4F53">
            <w:pPr>
              <w:pStyle w:val="TableParagraph"/>
              <w:spacing w:line="240" w:lineRule="auto"/>
              <w:rPr>
                <w:rFonts w:ascii="Arial Nova" w:hAnsi="Arial Nova"/>
                <w:sz w:val="20"/>
                <w:szCs w:val="20"/>
              </w:rPr>
            </w:pPr>
            <w:r w:rsidRPr="00643A43">
              <w:rPr>
                <w:rFonts w:ascii="Arial Nova" w:hAnsi="Arial Nova"/>
                <w:sz w:val="20"/>
                <w:szCs w:val="20"/>
              </w:rPr>
              <w:t>4</w:t>
            </w:r>
            <w:r w:rsidRPr="00643A43">
              <w:rPr>
                <w:rFonts w:ascii="Arial Nova" w:hAnsi="Arial Nova"/>
                <w:i/>
                <w:sz w:val="20"/>
                <w:szCs w:val="20"/>
              </w:rPr>
              <w:t>.</w:t>
            </w:r>
            <w:r w:rsidRPr="00643A43">
              <w:rPr>
                <w:rFonts w:ascii="Arial Nova" w:hAnsi="Arial Nova"/>
                <w:sz w:val="20"/>
                <w:szCs w:val="20"/>
              </w:rPr>
              <w:t>13</w:t>
            </w:r>
          </w:p>
        </w:tc>
        <w:tc>
          <w:tcPr>
            <w:tcW w:w="818" w:type="dxa"/>
            <w:vAlign w:val="center"/>
          </w:tcPr>
          <w:p w14:paraId="10E573EB" w14:textId="77777777" w:rsidR="00CC23DE" w:rsidRPr="00643A43" w:rsidRDefault="00CC23DE" w:rsidP="00BE4F53">
            <w:pPr>
              <w:pStyle w:val="TableParagraph"/>
              <w:spacing w:line="240" w:lineRule="auto"/>
              <w:rPr>
                <w:rFonts w:ascii="Arial Nova" w:hAnsi="Arial Nova"/>
                <w:sz w:val="20"/>
                <w:szCs w:val="20"/>
              </w:rPr>
            </w:pPr>
            <w:r w:rsidRPr="00643A43">
              <w:rPr>
                <w:rFonts w:ascii="Arial Nova" w:hAnsi="Arial Nova"/>
                <w:sz w:val="20"/>
                <w:szCs w:val="20"/>
              </w:rPr>
              <w:t>3</w:t>
            </w:r>
            <w:r w:rsidRPr="00643A43">
              <w:rPr>
                <w:rFonts w:ascii="Arial Nova" w:hAnsi="Arial Nova"/>
                <w:i/>
                <w:sz w:val="20"/>
                <w:szCs w:val="20"/>
              </w:rPr>
              <w:t>.</w:t>
            </w:r>
            <w:r w:rsidRPr="00643A43">
              <w:rPr>
                <w:rFonts w:ascii="Arial Nova" w:hAnsi="Arial Nova"/>
                <w:sz w:val="20"/>
                <w:szCs w:val="20"/>
              </w:rPr>
              <w:t>87</w:t>
            </w:r>
          </w:p>
        </w:tc>
        <w:tc>
          <w:tcPr>
            <w:tcW w:w="1131" w:type="dxa"/>
            <w:vAlign w:val="center"/>
          </w:tcPr>
          <w:p w14:paraId="4D9CC314" w14:textId="77777777" w:rsidR="00CC23DE" w:rsidRPr="00643A43" w:rsidRDefault="00CC23DE" w:rsidP="00BE4F53">
            <w:pPr>
              <w:pStyle w:val="TableParagraph"/>
              <w:spacing w:line="240" w:lineRule="auto"/>
              <w:rPr>
                <w:rFonts w:ascii="Arial Nova" w:hAnsi="Arial Nova"/>
                <w:sz w:val="20"/>
                <w:szCs w:val="20"/>
              </w:rPr>
            </w:pPr>
            <w:r w:rsidRPr="00643A43">
              <w:rPr>
                <w:rFonts w:ascii="Arial Nova" w:hAnsi="Arial Nova"/>
                <w:sz w:val="20"/>
                <w:szCs w:val="20"/>
              </w:rPr>
              <w:t>3</w:t>
            </w:r>
            <w:r w:rsidRPr="00643A43">
              <w:rPr>
                <w:rFonts w:ascii="Arial Nova" w:hAnsi="Arial Nova"/>
                <w:i/>
                <w:sz w:val="20"/>
                <w:szCs w:val="20"/>
              </w:rPr>
              <w:t>.</w:t>
            </w:r>
            <w:r w:rsidRPr="00643A43">
              <w:rPr>
                <w:rFonts w:ascii="Arial Nova" w:hAnsi="Arial Nova"/>
                <w:sz w:val="20"/>
                <w:szCs w:val="20"/>
              </w:rPr>
              <w:t>67</w:t>
            </w:r>
          </w:p>
        </w:tc>
        <w:tc>
          <w:tcPr>
            <w:tcW w:w="728" w:type="dxa"/>
            <w:vAlign w:val="center"/>
          </w:tcPr>
          <w:p w14:paraId="11F4C5C3" w14:textId="77777777" w:rsidR="00CC23DE" w:rsidRPr="00643A43" w:rsidRDefault="00CC23DE" w:rsidP="00BE4F53">
            <w:pPr>
              <w:pStyle w:val="TableParagraph"/>
              <w:spacing w:line="240" w:lineRule="auto"/>
              <w:rPr>
                <w:rFonts w:ascii="Arial Nova" w:hAnsi="Arial Nova"/>
                <w:sz w:val="20"/>
                <w:szCs w:val="20"/>
              </w:rPr>
            </w:pPr>
            <w:r w:rsidRPr="00643A43">
              <w:rPr>
                <w:rFonts w:ascii="Arial Nova" w:hAnsi="Arial Nova"/>
                <w:sz w:val="20"/>
                <w:szCs w:val="20"/>
              </w:rPr>
              <w:t>3</w:t>
            </w:r>
            <w:r w:rsidRPr="00643A43">
              <w:rPr>
                <w:rFonts w:ascii="Arial Nova" w:hAnsi="Arial Nova"/>
                <w:i/>
                <w:sz w:val="20"/>
                <w:szCs w:val="20"/>
              </w:rPr>
              <w:t>.</w:t>
            </w:r>
            <w:r w:rsidRPr="00643A43">
              <w:rPr>
                <w:rFonts w:ascii="Arial Nova" w:hAnsi="Arial Nova"/>
                <w:sz w:val="20"/>
                <w:szCs w:val="20"/>
              </w:rPr>
              <w:t>86</w:t>
            </w:r>
          </w:p>
        </w:tc>
      </w:tr>
      <w:tr w:rsidR="00643A43" w:rsidRPr="00643A43" w14:paraId="4D0DB48B" w14:textId="77777777" w:rsidTr="00EC40A2">
        <w:trPr>
          <w:trHeight w:val="144"/>
        </w:trPr>
        <w:tc>
          <w:tcPr>
            <w:tcW w:w="3186" w:type="dxa"/>
            <w:vAlign w:val="center"/>
          </w:tcPr>
          <w:p w14:paraId="7D994B79" w14:textId="2B709085" w:rsidR="00CC23DE" w:rsidRPr="00643A43" w:rsidRDefault="00CC23DE" w:rsidP="00643A43">
            <w:pPr>
              <w:pStyle w:val="TableParagraph"/>
              <w:spacing w:line="240" w:lineRule="auto"/>
              <w:jc w:val="both"/>
              <w:rPr>
                <w:rFonts w:ascii="Arial Nova" w:hAnsi="Arial Nova"/>
                <w:sz w:val="20"/>
                <w:szCs w:val="20"/>
              </w:rPr>
            </w:pPr>
            <w:r w:rsidRPr="00643A43">
              <w:rPr>
                <w:rFonts w:ascii="Arial Nova" w:hAnsi="Arial Nova"/>
                <w:sz w:val="20"/>
                <w:szCs w:val="20"/>
              </w:rPr>
              <w:t>Farmer</w:t>
            </w:r>
            <w:r w:rsidR="00F73A4C" w:rsidRPr="00643A43">
              <w:rPr>
                <w:rFonts w:ascii="Arial Nova" w:hAnsi="Arial Nova"/>
                <w:sz w:val="20"/>
                <w:szCs w:val="20"/>
              </w:rPr>
              <w:t xml:space="preserve"> </w:t>
            </w:r>
            <w:r w:rsidRPr="00643A43">
              <w:rPr>
                <w:rFonts w:ascii="Arial Nova" w:hAnsi="Arial Nova"/>
                <w:sz w:val="20"/>
                <w:szCs w:val="20"/>
              </w:rPr>
              <w:t>is</w:t>
            </w:r>
            <w:r w:rsidR="00F73A4C" w:rsidRPr="00643A43">
              <w:rPr>
                <w:rFonts w:ascii="Arial Nova" w:hAnsi="Arial Nova"/>
                <w:sz w:val="20"/>
                <w:szCs w:val="20"/>
              </w:rPr>
              <w:t xml:space="preserve"> </w:t>
            </w:r>
            <w:r w:rsidRPr="00643A43">
              <w:rPr>
                <w:rFonts w:ascii="Arial Nova" w:hAnsi="Arial Nova"/>
                <w:sz w:val="20"/>
                <w:szCs w:val="20"/>
              </w:rPr>
              <w:t>either</w:t>
            </w:r>
            <w:r w:rsidR="00F73A4C" w:rsidRPr="00643A43">
              <w:rPr>
                <w:rFonts w:ascii="Arial Nova" w:hAnsi="Arial Nova"/>
                <w:sz w:val="20"/>
                <w:szCs w:val="20"/>
              </w:rPr>
              <w:t xml:space="preserve"> </w:t>
            </w:r>
            <w:r w:rsidRPr="00643A43">
              <w:rPr>
                <w:rFonts w:ascii="Arial Nova" w:hAnsi="Arial Nova"/>
                <w:sz w:val="20"/>
                <w:szCs w:val="20"/>
              </w:rPr>
              <w:t>male</w:t>
            </w:r>
            <w:r w:rsidR="00F73A4C" w:rsidRPr="00643A43">
              <w:rPr>
                <w:rFonts w:ascii="Arial Nova" w:hAnsi="Arial Nova"/>
                <w:sz w:val="20"/>
                <w:szCs w:val="20"/>
              </w:rPr>
              <w:t xml:space="preserve"> </w:t>
            </w:r>
            <w:r w:rsidRPr="00643A43">
              <w:rPr>
                <w:rFonts w:ascii="Arial Nova" w:hAnsi="Arial Nova"/>
                <w:sz w:val="20"/>
                <w:szCs w:val="20"/>
              </w:rPr>
              <w:t>or</w:t>
            </w:r>
            <w:r w:rsidR="00F73A4C" w:rsidRPr="00643A43">
              <w:rPr>
                <w:rFonts w:ascii="Arial Nova" w:hAnsi="Arial Nova"/>
                <w:sz w:val="20"/>
                <w:szCs w:val="20"/>
              </w:rPr>
              <w:t xml:space="preserve"> </w:t>
            </w:r>
            <w:r w:rsidRPr="00643A43">
              <w:rPr>
                <w:rFonts w:ascii="Arial Nova" w:hAnsi="Arial Nova"/>
                <w:sz w:val="20"/>
                <w:szCs w:val="20"/>
              </w:rPr>
              <w:t>female</w:t>
            </w:r>
          </w:p>
        </w:tc>
        <w:tc>
          <w:tcPr>
            <w:tcW w:w="757" w:type="dxa"/>
            <w:vAlign w:val="center"/>
          </w:tcPr>
          <w:p w14:paraId="7CF14EE0" w14:textId="77777777" w:rsidR="00CC23DE" w:rsidRPr="00643A43" w:rsidRDefault="00CC23DE" w:rsidP="00BE4F53">
            <w:pPr>
              <w:pStyle w:val="TableParagraph"/>
              <w:spacing w:line="240" w:lineRule="auto"/>
              <w:rPr>
                <w:rFonts w:ascii="Arial Nova" w:hAnsi="Arial Nova"/>
                <w:sz w:val="20"/>
                <w:szCs w:val="20"/>
              </w:rPr>
            </w:pPr>
            <w:r w:rsidRPr="00643A43">
              <w:rPr>
                <w:rFonts w:ascii="Arial Nova" w:hAnsi="Arial Nova"/>
                <w:sz w:val="20"/>
                <w:szCs w:val="20"/>
              </w:rPr>
              <w:t>3</w:t>
            </w:r>
            <w:r w:rsidRPr="00643A43">
              <w:rPr>
                <w:rFonts w:ascii="Arial Nova" w:hAnsi="Arial Nova"/>
                <w:i/>
                <w:sz w:val="20"/>
                <w:szCs w:val="20"/>
              </w:rPr>
              <w:t>.</w:t>
            </w:r>
            <w:r w:rsidRPr="00643A43">
              <w:rPr>
                <w:rFonts w:ascii="Arial Nova" w:hAnsi="Arial Nova"/>
                <w:sz w:val="20"/>
                <w:szCs w:val="20"/>
              </w:rPr>
              <w:t>91</w:t>
            </w:r>
          </w:p>
        </w:tc>
        <w:tc>
          <w:tcPr>
            <w:tcW w:w="1131" w:type="dxa"/>
            <w:vAlign w:val="center"/>
          </w:tcPr>
          <w:p w14:paraId="506BD332" w14:textId="77777777" w:rsidR="00CC23DE" w:rsidRPr="00643A43" w:rsidRDefault="00CC23DE" w:rsidP="00BE4F53">
            <w:pPr>
              <w:pStyle w:val="TableParagraph"/>
              <w:spacing w:line="240" w:lineRule="auto"/>
              <w:rPr>
                <w:rFonts w:ascii="Arial Nova" w:hAnsi="Arial Nova"/>
                <w:sz w:val="20"/>
                <w:szCs w:val="20"/>
              </w:rPr>
            </w:pPr>
            <w:r w:rsidRPr="00643A43">
              <w:rPr>
                <w:rFonts w:ascii="Arial Nova" w:hAnsi="Arial Nova"/>
                <w:sz w:val="20"/>
                <w:szCs w:val="20"/>
              </w:rPr>
              <w:t>3</w:t>
            </w:r>
            <w:r w:rsidRPr="00643A43">
              <w:rPr>
                <w:rFonts w:ascii="Arial Nova" w:hAnsi="Arial Nova"/>
                <w:i/>
                <w:sz w:val="20"/>
                <w:szCs w:val="20"/>
              </w:rPr>
              <w:t>.</w:t>
            </w:r>
            <w:r w:rsidRPr="00643A43">
              <w:rPr>
                <w:rFonts w:ascii="Arial Nova" w:hAnsi="Arial Nova"/>
                <w:sz w:val="20"/>
                <w:szCs w:val="20"/>
              </w:rPr>
              <w:t>64</w:t>
            </w:r>
          </w:p>
        </w:tc>
        <w:tc>
          <w:tcPr>
            <w:tcW w:w="785" w:type="dxa"/>
            <w:vAlign w:val="center"/>
          </w:tcPr>
          <w:p w14:paraId="53920DB0" w14:textId="77777777" w:rsidR="00CC23DE" w:rsidRPr="00643A43" w:rsidRDefault="00CC23DE" w:rsidP="00BE4F53">
            <w:pPr>
              <w:pStyle w:val="TableParagraph"/>
              <w:spacing w:line="240" w:lineRule="auto"/>
              <w:rPr>
                <w:rFonts w:ascii="Arial Nova" w:hAnsi="Arial Nova"/>
                <w:sz w:val="20"/>
                <w:szCs w:val="20"/>
              </w:rPr>
            </w:pPr>
            <w:r w:rsidRPr="00643A43">
              <w:rPr>
                <w:rFonts w:ascii="Arial Nova" w:hAnsi="Arial Nova"/>
                <w:sz w:val="20"/>
                <w:szCs w:val="20"/>
              </w:rPr>
              <w:t>3</w:t>
            </w:r>
            <w:r w:rsidRPr="00643A43">
              <w:rPr>
                <w:rFonts w:ascii="Arial Nova" w:hAnsi="Arial Nova"/>
                <w:i/>
                <w:sz w:val="20"/>
                <w:szCs w:val="20"/>
              </w:rPr>
              <w:t>.</w:t>
            </w:r>
            <w:r w:rsidRPr="00643A43">
              <w:rPr>
                <w:rFonts w:ascii="Arial Nova" w:hAnsi="Arial Nova"/>
                <w:sz w:val="20"/>
                <w:szCs w:val="20"/>
              </w:rPr>
              <w:t>88</w:t>
            </w:r>
          </w:p>
        </w:tc>
        <w:tc>
          <w:tcPr>
            <w:tcW w:w="818" w:type="dxa"/>
            <w:vAlign w:val="center"/>
          </w:tcPr>
          <w:p w14:paraId="252401B0" w14:textId="77777777" w:rsidR="00CC23DE" w:rsidRPr="00643A43" w:rsidRDefault="00CC23DE" w:rsidP="00BE4F53">
            <w:pPr>
              <w:pStyle w:val="TableParagraph"/>
              <w:spacing w:line="240" w:lineRule="auto"/>
              <w:rPr>
                <w:rFonts w:ascii="Arial Nova" w:hAnsi="Arial Nova"/>
                <w:sz w:val="20"/>
                <w:szCs w:val="20"/>
              </w:rPr>
            </w:pPr>
            <w:r w:rsidRPr="00643A43">
              <w:rPr>
                <w:rFonts w:ascii="Arial Nova" w:hAnsi="Arial Nova"/>
                <w:sz w:val="20"/>
                <w:szCs w:val="20"/>
              </w:rPr>
              <w:t>3</w:t>
            </w:r>
            <w:r w:rsidRPr="00643A43">
              <w:rPr>
                <w:rFonts w:ascii="Arial Nova" w:hAnsi="Arial Nova"/>
                <w:i/>
                <w:sz w:val="20"/>
                <w:szCs w:val="20"/>
              </w:rPr>
              <w:t>.</w:t>
            </w:r>
            <w:r w:rsidRPr="00643A43">
              <w:rPr>
                <w:rFonts w:ascii="Arial Nova" w:hAnsi="Arial Nova"/>
                <w:sz w:val="20"/>
                <w:szCs w:val="20"/>
              </w:rPr>
              <w:t>72</w:t>
            </w:r>
          </w:p>
        </w:tc>
        <w:tc>
          <w:tcPr>
            <w:tcW w:w="1131" w:type="dxa"/>
            <w:vAlign w:val="center"/>
          </w:tcPr>
          <w:p w14:paraId="7161943A" w14:textId="77777777" w:rsidR="00CC23DE" w:rsidRPr="00643A43" w:rsidRDefault="00CC23DE" w:rsidP="00BE4F53">
            <w:pPr>
              <w:pStyle w:val="TableParagraph"/>
              <w:spacing w:line="240" w:lineRule="auto"/>
              <w:rPr>
                <w:rFonts w:ascii="Arial Nova" w:hAnsi="Arial Nova"/>
                <w:sz w:val="20"/>
                <w:szCs w:val="20"/>
              </w:rPr>
            </w:pPr>
            <w:r w:rsidRPr="00643A43">
              <w:rPr>
                <w:rFonts w:ascii="Arial Nova" w:hAnsi="Arial Nova"/>
                <w:sz w:val="20"/>
                <w:szCs w:val="20"/>
              </w:rPr>
              <w:t>3</w:t>
            </w:r>
            <w:r w:rsidRPr="00643A43">
              <w:rPr>
                <w:rFonts w:ascii="Arial Nova" w:hAnsi="Arial Nova"/>
                <w:i/>
                <w:sz w:val="20"/>
                <w:szCs w:val="20"/>
              </w:rPr>
              <w:t>.</w:t>
            </w:r>
            <w:r w:rsidRPr="00643A43">
              <w:rPr>
                <w:rFonts w:ascii="Arial Nova" w:hAnsi="Arial Nova"/>
                <w:sz w:val="20"/>
                <w:szCs w:val="20"/>
              </w:rPr>
              <w:t>46</w:t>
            </w:r>
          </w:p>
        </w:tc>
        <w:tc>
          <w:tcPr>
            <w:tcW w:w="785" w:type="dxa"/>
            <w:vAlign w:val="center"/>
          </w:tcPr>
          <w:p w14:paraId="4780665D" w14:textId="77777777" w:rsidR="00CC23DE" w:rsidRPr="00643A43" w:rsidRDefault="00CC23DE" w:rsidP="00BE4F53">
            <w:pPr>
              <w:pStyle w:val="TableParagraph"/>
              <w:spacing w:line="240" w:lineRule="auto"/>
              <w:rPr>
                <w:rFonts w:ascii="Arial Nova" w:hAnsi="Arial Nova"/>
                <w:sz w:val="20"/>
                <w:szCs w:val="20"/>
              </w:rPr>
            </w:pPr>
            <w:r w:rsidRPr="00643A43">
              <w:rPr>
                <w:rFonts w:ascii="Arial Nova" w:hAnsi="Arial Nova"/>
                <w:sz w:val="20"/>
                <w:szCs w:val="20"/>
              </w:rPr>
              <w:t>3</w:t>
            </w:r>
            <w:r w:rsidRPr="00643A43">
              <w:rPr>
                <w:rFonts w:ascii="Arial Nova" w:hAnsi="Arial Nova"/>
                <w:i/>
                <w:sz w:val="20"/>
                <w:szCs w:val="20"/>
              </w:rPr>
              <w:t>.</w:t>
            </w:r>
            <w:r w:rsidRPr="00643A43">
              <w:rPr>
                <w:rFonts w:ascii="Arial Nova" w:hAnsi="Arial Nova"/>
                <w:sz w:val="20"/>
                <w:szCs w:val="20"/>
              </w:rPr>
              <w:t>65</w:t>
            </w:r>
          </w:p>
        </w:tc>
        <w:tc>
          <w:tcPr>
            <w:tcW w:w="818" w:type="dxa"/>
            <w:vAlign w:val="center"/>
          </w:tcPr>
          <w:p w14:paraId="23E3C9D7" w14:textId="77777777" w:rsidR="00CC23DE" w:rsidRPr="00643A43" w:rsidRDefault="00CC23DE" w:rsidP="00BE4F53">
            <w:pPr>
              <w:pStyle w:val="TableParagraph"/>
              <w:spacing w:line="240" w:lineRule="auto"/>
              <w:rPr>
                <w:rFonts w:ascii="Arial Nova" w:hAnsi="Arial Nova"/>
                <w:sz w:val="20"/>
                <w:szCs w:val="20"/>
              </w:rPr>
            </w:pPr>
            <w:r w:rsidRPr="00643A43">
              <w:rPr>
                <w:rFonts w:ascii="Arial Nova" w:hAnsi="Arial Nova"/>
                <w:sz w:val="20"/>
                <w:szCs w:val="20"/>
              </w:rPr>
              <w:t>4</w:t>
            </w:r>
            <w:r w:rsidRPr="00643A43">
              <w:rPr>
                <w:rFonts w:ascii="Arial Nova" w:hAnsi="Arial Nova"/>
                <w:i/>
                <w:sz w:val="20"/>
                <w:szCs w:val="20"/>
              </w:rPr>
              <w:t>.</w:t>
            </w:r>
            <w:r w:rsidRPr="00643A43">
              <w:rPr>
                <w:rFonts w:ascii="Arial Nova" w:hAnsi="Arial Nova"/>
                <w:sz w:val="20"/>
                <w:szCs w:val="20"/>
              </w:rPr>
              <w:t>08</w:t>
            </w:r>
          </w:p>
        </w:tc>
        <w:tc>
          <w:tcPr>
            <w:tcW w:w="1131" w:type="dxa"/>
            <w:vAlign w:val="center"/>
          </w:tcPr>
          <w:p w14:paraId="74C2FE97" w14:textId="77777777" w:rsidR="00CC23DE" w:rsidRPr="00643A43" w:rsidRDefault="00CC23DE" w:rsidP="00BE4F53">
            <w:pPr>
              <w:pStyle w:val="TableParagraph"/>
              <w:spacing w:line="240" w:lineRule="auto"/>
              <w:rPr>
                <w:rFonts w:ascii="Arial Nova" w:hAnsi="Arial Nova"/>
                <w:sz w:val="20"/>
                <w:szCs w:val="20"/>
              </w:rPr>
            </w:pPr>
            <w:r w:rsidRPr="00643A43">
              <w:rPr>
                <w:rFonts w:ascii="Arial Nova" w:hAnsi="Arial Nova"/>
                <w:sz w:val="20"/>
                <w:szCs w:val="20"/>
              </w:rPr>
              <w:t>4</w:t>
            </w:r>
            <w:r w:rsidRPr="00643A43">
              <w:rPr>
                <w:rFonts w:ascii="Arial Nova" w:hAnsi="Arial Nova"/>
                <w:i/>
                <w:sz w:val="20"/>
                <w:szCs w:val="20"/>
              </w:rPr>
              <w:t>.</w:t>
            </w:r>
            <w:r w:rsidRPr="00643A43">
              <w:rPr>
                <w:rFonts w:ascii="Arial Nova" w:hAnsi="Arial Nova"/>
                <w:sz w:val="20"/>
                <w:szCs w:val="20"/>
              </w:rPr>
              <w:t>41</w:t>
            </w:r>
          </w:p>
        </w:tc>
        <w:tc>
          <w:tcPr>
            <w:tcW w:w="785" w:type="dxa"/>
            <w:vAlign w:val="center"/>
          </w:tcPr>
          <w:p w14:paraId="77ADDD9D" w14:textId="77777777" w:rsidR="00CC23DE" w:rsidRPr="00643A43" w:rsidRDefault="00CC23DE" w:rsidP="00BE4F53">
            <w:pPr>
              <w:pStyle w:val="TableParagraph"/>
              <w:spacing w:line="240" w:lineRule="auto"/>
              <w:rPr>
                <w:rFonts w:ascii="Arial Nova" w:hAnsi="Arial Nova"/>
                <w:sz w:val="20"/>
                <w:szCs w:val="20"/>
              </w:rPr>
            </w:pPr>
            <w:r w:rsidRPr="00643A43">
              <w:rPr>
                <w:rFonts w:ascii="Arial Nova" w:hAnsi="Arial Nova"/>
                <w:sz w:val="20"/>
                <w:szCs w:val="20"/>
              </w:rPr>
              <w:t>4</w:t>
            </w:r>
            <w:r w:rsidRPr="00643A43">
              <w:rPr>
                <w:rFonts w:ascii="Arial Nova" w:hAnsi="Arial Nova"/>
                <w:i/>
                <w:sz w:val="20"/>
                <w:szCs w:val="20"/>
              </w:rPr>
              <w:t>.</w:t>
            </w:r>
            <w:r w:rsidRPr="00643A43">
              <w:rPr>
                <w:rFonts w:ascii="Arial Nova" w:hAnsi="Arial Nova"/>
                <w:sz w:val="20"/>
                <w:szCs w:val="20"/>
              </w:rPr>
              <w:t>09</w:t>
            </w:r>
          </w:p>
        </w:tc>
        <w:tc>
          <w:tcPr>
            <w:tcW w:w="818" w:type="dxa"/>
            <w:vAlign w:val="center"/>
          </w:tcPr>
          <w:p w14:paraId="641BCC7D" w14:textId="77777777" w:rsidR="00CC23DE" w:rsidRPr="00643A43" w:rsidRDefault="00CC23DE" w:rsidP="00BE4F53">
            <w:pPr>
              <w:pStyle w:val="TableParagraph"/>
              <w:spacing w:line="240" w:lineRule="auto"/>
              <w:rPr>
                <w:rFonts w:ascii="Arial Nova" w:hAnsi="Arial Nova"/>
                <w:sz w:val="20"/>
                <w:szCs w:val="20"/>
              </w:rPr>
            </w:pPr>
            <w:r w:rsidRPr="00643A43">
              <w:rPr>
                <w:rFonts w:ascii="Arial Nova" w:hAnsi="Arial Nova"/>
                <w:sz w:val="20"/>
                <w:szCs w:val="20"/>
              </w:rPr>
              <w:t>3</w:t>
            </w:r>
            <w:r w:rsidRPr="00643A43">
              <w:rPr>
                <w:rFonts w:ascii="Arial Nova" w:hAnsi="Arial Nova"/>
                <w:i/>
                <w:sz w:val="20"/>
                <w:szCs w:val="20"/>
              </w:rPr>
              <w:t>.</w:t>
            </w:r>
            <w:r w:rsidRPr="00643A43">
              <w:rPr>
                <w:rFonts w:ascii="Arial Nova" w:hAnsi="Arial Nova"/>
                <w:sz w:val="20"/>
                <w:szCs w:val="20"/>
              </w:rPr>
              <w:t>81</w:t>
            </w:r>
          </w:p>
        </w:tc>
        <w:tc>
          <w:tcPr>
            <w:tcW w:w="1131" w:type="dxa"/>
            <w:vAlign w:val="center"/>
          </w:tcPr>
          <w:p w14:paraId="1980CC60" w14:textId="77777777" w:rsidR="00CC23DE" w:rsidRPr="00643A43" w:rsidRDefault="00CC23DE" w:rsidP="00BE4F53">
            <w:pPr>
              <w:pStyle w:val="TableParagraph"/>
              <w:spacing w:line="240" w:lineRule="auto"/>
              <w:rPr>
                <w:rFonts w:ascii="Arial Nova" w:hAnsi="Arial Nova"/>
                <w:sz w:val="20"/>
                <w:szCs w:val="20"/>
              </w:rPr>
            </w:pPr>
            <w:r w:rsidRPr="00643A43">
              <w:rPr>
                <w:rFonts w:ascii="Arial Nova" w:hAnsi="Arial Nova"/>
                <w:sz w:val="20"/>
                <w:szCs w:val="20"/>
              </w:rPr>
              <w:t>3</w:t>
            </w:r>
            <w:r w:rsidRPr="00643A43">
              <w:rPr>
                <w:rFonts w:ascii="Arial Nova" w:hAnsi="Arial Nova"/>
                <w:i/>
                <w:sz w:val="20"/>
                <w:szCs w:val="20"/>
              </w:rPr>
              <w:t>.</w:t>
            </w:r>
            <w:r w:rsidRPr="00643A43">
              <w:rPr>
                <w:rFonts w:ascii="Arial Nova" w:hAnsi="Arial Nova"/>
                <w:sz w:val="20"/>
                <w:szCs w:val="20"/>
              </w:rPr>
              <w:t>71</w:t>
            </w:r>
          </w:p>
        </w:tc>
        <w:tc>
          <w:tcPr>
            <w:tcW w:w="728" w:type="dxa"/>
            <w:vAlign w:val="center"/>
          </w:tcPr>
          <w:p w14:paraId="7D2D471A" w14:textId="77777777" w:rsidR="00CC23DE" w:rsidRPr="00643A43" w:rsidRDefault="00CC23DE" w:rsidP="00BE4F53">
            <w:pPr>
              <w:pStyle w:val="TableParagraph"/>
              <w:spacing w:line="240" w:lineRule="auto"/>
              <w:rPr>
                <w:rFonts w:ascii="Arial Nova" w:hAnsi="Arial Nova"/>
                <w:sz w:val="20"/>
                <w:szCs w:val="20"/>
              </w:rPr>
            </w:pPr>
            <w:r w:rsidRPr="00643A43">
              <w:rPr>
                <w:rFonts w:ascii="Arial Nova" w:hAnsi="Arial Nova"/>
                <w:sz w:val="20"/>
                <w:szCs w:val="20"/>
              </w:rPr>
              <w:t>3</w:t>
            </w:r>
            <w:r w:rsidRPr="00643A43">
              <w:rPr>
                <w:rFonts w:ascii="Arial Nova" w:hAnsi="Arial Nova"/>
                <w:i/>
                <w:sz w:val="20"/>
                <w:szCs w:val="20"/>
              </w:rPr>
              <w:t>.</w:t>
            </w:r>
            <w:r w:rsidRPr="00643A43">
              <w:rPr>
                <w:rFonts w:ascii="Arial Nova" w:hAnsi="Arial Nova"/>
                <w:sz w:val="20"/>
                <w:szCs w:val="20"/>
              </w:rPr>
              <w:t>8</w:t>
            </w:r>
          </w:p>
        </w:tc>
      </w:tr>
      <w:tr w:rsidR="00643A43" w:rsidRPr="00643A43" w14:paraId="593E0BF2" w14:textId="77777777" w:rsidTr="00EC40A2">
        <w:trPr>
          <w:trHeight w:val="144"/>
        </w:trPr>
        <w:tc>
          <w:tcPr>
            <w:tcW w:w="3186" w:type="dxa"/>
            <w:vAlign w:val="center"/>
          </w:tcPr>
          <w:p w14:paraId="21D41B54" w14:textId="77777777" w:rsidR="00CC23DE" w:rsidRPr="00643A43" w:rsidRDefault="00CC23DE" w:rsidP="00643A43">
            <w:pPr>
              <w:pStyle w:val="TableParagraph"/>
              <w:spacing w:line="240" w:lineRule="auto"/>
              <w:jc w:val="both"/>
              <w:rPr>
                <w:rFonts w:ascii="Arial Nova" w:hAnsi="Arial Nova"/>
                <w:sz w:val="20"/>
                <w:szCs w:val="20"/>
              </w:rPr>
            </w:pPr>
            <w:r w:rsidRPr="00643A43">
              <w:rPr>
                <w:rFonts w:ascii="Arial Nova" w:hAnsi="Arial Nova"/>
                <w:sz w:val="20"/>
                <w:szCs w:val="20"/>
              </w:rPr>
              <w:t>Self-ratings</w:t>
            </w:r>
          </w:p>
        </w:tc>
        <w:tc>
          <w:tcPr>
            <w:tcW w:w="757" w:type="dxa"/>
            <w:tcBorders>
              <w:bottom w:val="single" w:sz="4" w:space="0" w:color="000000"/>
            </w:tcBorders>
            <w:vAlign w:val="center"/>
          </w:tcPr>
          <w:p w14:paraId="61292F65" w14:textId="77777777" w:rsidR="00CC23DE" w:rsidRPr="00643A43" w:rsidRDefault="00CC23DE" w:rsidP="00BE4F53">
            <w:pPr>
              <w:pStyle w:val="TableParagraph"/>
              <w:spacing w:line="240" w:lineRule="auto"/>
              <w:rPr>
                <w:rFonts w:ascii="Arial Nova" w:hAnsi="Arial Nova"/>
                <w:sz w:val="20"/>
                <w:szCs w:val="20"/>
              </w:rPr>
            </w:pPr>
            <w:r w:rsidRPr="00643A43">
              <w:rPr>
                <w:rFonts w:ascii="Arial Nova" w:hAnsi="Arial Nova"/>
                <w:sz w:val="20"/>
                <w:szCs w:val="20"/>
              </w:rPr>
              <w:t>4</w:t>
            </w:r>
            <w:r w:rsidRPr="00643A43">
              <w:rPr>
                <w:rFonts w:ascii="Arial Nova" w:hAnsi="Arial Nova"/>
                <w:i/>
                <w:sz w:val="20"/>
                <w:szCs w:val="20"/>
              </w:rPr>
              <w:t>.</w:t>
            </w:r>
            <w:r w:rsidRPr="00643A43">
              <w:rPr>
                <w:rFonts w:ascii="Arial Nova" w:hAnsi="Arial Nova"/>
                <w:sz w:val="20"/>
                <w:szCs w:val="20"/>
              </w:rPr>
              <w:t>11</w:t>
            </w:r>
          </w:p>
        </w:tc>
        <w:tc>
          <w:tcPr>
            <w:tcW w:w="1131" w:type="dxa"/>
            <w:tcBorders>
              <w:bottom w:val="single" w:sz="4" w:space="0" w:color="000000"/>
            </w:tcBorders>
            <w:vAlign w:val="center"/>
          </w:tcPr>
          <w:p w14:paraId="040C1348" w14:textId="77777777" w:rsidR="00CC23DE" w:rsidRPr="00643A43" w:rsidRDefault="00CC23DE" w:rsidP="00BE4F53">
            <w:pPr>
              <w:pStyle w:val="TableParagraph"/>
              <w:spacing w:line="240" w:lineRule="auto"/>
              <w:rPr>
                <w:rFonts w:ascii="Arial Nova" w:hAnsi="Arial Nova"/>
                <w:sz w:val="20"/>
                <w:szCs w:val="20"/>
              </w:rPr>
            </w:pPr>
            <w:r w:rsidRPr="00643A43">
              <w:rPr>
                <w:rFonts w:ascii="Arial Nova" w:hAnsi="Arial Nova"/>
                <w:sz w:val="20"/>
                <w:szCs w:val="20"/>
              </w:rPr>
              <w:t>4</w:t>
            </w:r>
            <w:r w:rsidRPr="00643A43">
              <w:rPr>
                <w:rFonts w:ascii="Arial Nova" w:hAnsi="Arial Nova"/>
                <w:i/>
                <w:sz w:val="20"/>
                <w:szCs w:val="20"/>
              </w:rPr>
              <w:t>.</w:t>
            </w:r>
            <w:r w:rsidRPr="00643A43">
              <w:rPr>
                <w:rFonts w:ascii="Arial Nova" w:hAnsi="Arial Nova"/>
                <w:sz w:val="20"/>
                <w:szCs w:val="20"/>
              </w:rPr>
              <w:t>07</w:t>
            </w:r>
          </w:p>
        </w:tc>
        <w:tc>
          <w:tcPr>
            <w:tcW w:w="785" w:type="dxa"/>
            <w:tcBorders>
              <w:bottom w:val="single" w:sz="4" w:space="0" w:color="000000"/>
            </w:tcBorders>
            <w:vAlign w:val="center"/>
          </w:tcPr>
          <w:p w14:paraId="5E4C5F9C" w14:textId="77777777" w:rsidR="00CC23DE" w:rsidRPr="00643A43" w:rsidRDefault="00CC23DE" w:rsidP="00BE4F53">
            <w:pPr>
              <w:pStyle w:val="TableParagraph"/>
              <w:spacing w:line="240" w:lineRule="auto"/>
              <w:rPr>
                <w:rFonts w:ascii="Arial Nova" w:hAnsi="Arial Nova"/>
                <w:sz w:val="20"/>
                <w:szCs w:val="20"/>
              </w:rPr>
            </w:pPr>
            <w:r w:rsidRPr="00643A43">
              <w:rPr>
                <w:rFonts w:ascii="Arial Nova" w:hAnsi="Arial Nova"/>
                <w:sz w:val="20"/>
                <w:szCs w:val="20"/>
              </w:rPr>
              <w:t>4</w:t>
            </w:r>
            <w:r w:rsidRPr="00643A43">
              <w:rPr>
                <w:rFonts w:ascii="Arial Nova" w:hAnsi="Arial Nova"/>
                <w:i/>
                <w:sz w:val="20"/>
                <w:szCs w:val="20"/>
              </w:rPr>
              <w:t>.</w:t>
            </w:r>
            <w:r w:rsidRPr="00643A43">
              <w:rPr>
                <w:rFonts w:ascii="Arial Nova" w:hAnsi="Arial Nova"/>
                <w:sz w:val="20"/>
                <w:szCs w:val="20"/>
              </w:rPr>
              <w:t>11</w:t>
            </w:r>
          </w:p>
        </w:tc>
        <w:tc>
          <w:tcPr>
            <w:tcW w:w="818" w:type="dxa"/>
            <w:tcBorders>
              <w:bottom w:val="single" w:sz="4" w:space="0" w:color="000000"/>
            </w:tcBorders>
            <w:vAlign w:val="center"/>
          </w:tcPr>
          <w:p w14:paraId="32FCD530" w14:textId="77777777" w:rsidR="00CC23DE" w:rsidRPr="00643A43" w:rsidRDefault="00CC23DE" w:rsidP="00BE4F53">
            <w:pPr>
              <w:pStyle w:val="TableParagraph"/>
              <w:spacing w:line="240" w:lineRule="auto"/>
              <w:rPr>
                <w:rFonts w:ascii="Arial Nova" w:hAnsi="Arial Nova"/>
                <w:sz w:val="20"/>
                <w:szCs w:val="20"/>
              </w:rPr>
            </w:pPr>
            <w:r w:rsidRPr="00643A43">
              <w:rPr>
                <w:rFonts w:ascii="Arial Nova" w:hAnsi="Arial Nova"/>
                <w:sz w:val="20"/>
                <w:szCs w:val="20"/>
              </w:rPr>
              <w:t>4</w:t>
            </w:r>
            <w:r w:rsidRPr="00643A43">
              <w:rPr>
                <w:rFonts w:ascii="Arial Nova" w:hAnsi="Arial Nova"/>
                <w:i/>
                <w:sz w:val="20"/>
                <w:szCs w:val="20"/>
              </w:rPr>
              <w:t>.</w:t>
            </w:r>
            <w:r w:rsidRPr="00643A43">
              <w:rPr>
                <w:rFonts w:ascii="Arial Nova" w:hAnsi="Arial Nova"/>
                <w:sz w:val="20"/>
                <w:szCs w:val="20"/>
              </w:rPr>
              <w:t>08</w:t>
            </w:r>
          </w:p>
        </w:tc>
        <w:tc>
          <w:tcPr>
            <w:tcW w:w="1131" w:type="dxa"/>
            <w:tcBorders>
              <w:bottom w:val="single" w:sz="4" w:space="0" w:color="000000"/>
            </w:tcBorders>
            <w:vAlign w:val="center"/>
          </w:tcPr>
          <w:p w14:paraId="288B7365" w14:textId="77777777" w:rsidR="00CC23DE" w:rsidRPr="00643A43" w:rsidRDefault="00CC23DE" w:rsidP="00BE4F53">
            <w:pPr>
              <w:pStyle w:val="TableParagraph"/>
              <w:spacing w:line="240" w:lineRule="auto"/>
              <w:rPr>
                <w:rFonts w:ascii="Arial Nova" w:hAnsi="Arial Nova"/>
                <w:sz w:val="20"/>
                <w:szCs w:val="20"/>
              </w:rPr>
            </w:pPr>
            <w:r w:rsidRPr="00643A43">
              <w:rPr>
                <w:rFonts w:ascii="Arial Nova" w:hAnsi="Arial Nova"/>
                <w:sz w:val="20"/>
                <w:szCs w:val="20"/>
              </w:rPr>
              <w:t>4</w:t>
            </w:r>
            <w:r w:rsidRPr="00643A43">
              <w:rPr>
                <w:rFonts w:ascii="Arial Nova" w:hAnsi="Arial Nova"/>
                <w:i/>
                <w:sz w:val="20"/>
                <w:szCs w:val="20"/>
              </w:rPr>
              <w:t>.</w:t>
            </w:r>
            <w:r w:rsidRPr="00643A43">
              <w:rPr>
                <w:rFonts w:ascii="Arial Nova" w:hAnsi="Arial Nova"/>
                <w:sz w:val="20"/>
                <w:szCs w:val="20"/>
              </w:rPr>
              <w:t>01</w:t>
            </w:r>
          </w:p>
        </w:tc>
        <w:tc>
          <w:tcPr>
            <w:tcW w:w="785" w:type="dxa"/>
            <w:tcBorders>
              <w:bottom w:val="single" w:sz="4" w:space="0" w:color="000000"/>
            </w:tcBorders>
            <w:vAlign w:val="center"/>
          </w:tcPr>
          <w:p w14:paraId="08D6C52F" w14:textId="77777777" w:rsidR="00CC23DE" w:rsidRPr="00643A43" w:rsidRDefault="00CC23DE" w:rsidP="00BE4F53">
            <w:pPr>
              <w:pStyle w:val="TableParagraph"/>
              <w:spacing w:line="240" w:lineRule="auto"/>
              <w:rPr>
                <w:rFonts w:ascii="Arial Nova" w:hAnsi="Arial Nova"/>
                <w:sz w:val="20"/>
                <w:szCs w:val="20"/>
              </w:rPr>
            </w:pPr>
            <w:r w:rsidRPr="00643A43">
              <w:rPr>
                <w:rFonts w:ascii="Arial Nova" w:hAnsi="Arial Nova"/>
                <w:sz w:val="20"/>
                <w:szCs w:val="20"/>
              </w:rPr>
              <w:t>4</w:t>
            </w:r>
            <w:r w:rsidRPr="00643A43">
              <w:rPr>
                <w:rFonts w:ascii="Arial Nova" w:hAnsi="Arial Nova"/>
                <w:i/>
                <w:sz w:val="20"/>
                <w:szCs w:val="20"/>
              </w:rPr>
              <w:t>.</w:t>
            </w:r>
            <w:r w:rsidRPr="00643A43">
              <w:rPr>
                <w:rFonts w:ascii="Arial Nova" w:hAnsi="Arial Nova"/>
                <w:sz w:val="20"/>
                <w:szCs w:val="20"/>
              </w:rPr>
              <w:t>06</w:t>
            </w:r>
          </w:p>
        </w:tc>
        <w:tc>
          <w:tcPr>
            <w:tcW w:w="818" w:type="dxa"/>
            <w:tcBorders>
              <w:bottom w:val="single" w:sz="4" w:space="0" w:color="000000"/>
            </w:tcBorders>
            <w:vAlign w:val="center"/>
          </w:tcPr>
          <w:p w14:paraId="3257473C" w14:textId="77777777" w:rsidR="00CC23DE" w:rsidRPr="00643A43" w:rsidRDefault="00CC23DE" w:rsidP="00BE4F53">
            <w:pPr>
              <w:pStyle w:val="TableParagraph"/>
              <w:spacing w:line="240" w:lineRule="auto"/>
              <w:rPr>
                <w:rFonts w:ascii="Arial Nova" w:hAnsi="Arial Nova"/>
                <w:sz w:val="20"/>
                <w:szCs w:val="20"/>
              </w:rPr>
            </w:pPr>
            <w:r w:rsidRPr="00643A43">
              <w:rPr>
                <w:rFonts w:ascii="Arial Nova" w:hAnsi="Arial Nova"/>
                <w:sz w:val="20"/>
                <w:szCs w:val="20"/>
              </w:rPr>
              <w:t>4</w:t>
            </w:r>
            <w:r w:rsidRPr="00643A43">
              <w:rPr>
                <w:rFonts w:ascii="Arial Nova" w:hAnsi="Arial Nova"/>
                <w:i/>
                <w:sz w:val="20"/>
                <w:szCs w:val="20"/>
              </w:rPr>
              <w:t>.</w:t>
            </w:r>
            <w:r w:rsidRPr="00643A43">
              <w:rPr>
                <w:rFonts w:ascii="Arial Nova" w:hAnsi="Arial Nova"/>
                <w:sz w:val="20"/>
                <w:szCs w:val="20"/>
              </w:rPr>
              <w:t>1</w:t>
            </w:r>
          </w:p>
        </w:tc>
        <w:tc>
          <w:tcPr>
            <w:tcW w:w="1131" w:type="dxa"/>
            <w:tcBorders>
              <w:bottom w:val="single" w:sz="4" w:space="0" w:color="000000"/>
            </w:tcBorders>
            <w:vAlign w:val="center"/>
          </w:tcPr>
          <w:p w14:paraId="59549440" w14:textId="77777777" w:rsidR="00CC23DE" w:rsidRPr="00643A43" w:rsidRDefault="00CC23DE" w:rsidP="00BE4F53">
            <w:pPr>
              <w:pStyle w:val="TableParagraph"/>
              <w:spacing w:line="240" w:lineRule="auto"/>
              <w:rPr>
                <w:rFonts w:ascii="Arial Nova" w:hAnsi="Arial Nova"/>
                <w:sz w:val="20"/>
                <w:szCs w:val="20"/>
              </w:rPr>
            </w:pPr>
            <w:r w:rsidRPr="00643A43">
              <w:rPr>
                <w:rFonts w:ascii="Arial Nova" w:hAnsi="Arial Nova"/>
                <w:sz w:val="20"/>
                <w:szCs w:val="20"/>
              </w:rPr>
              <w:t>4</w:t>
            </w:r>
            <w:r w:rsidRPr="00643A43">
              <w:rPr>
                <w:rFonts w:ascii="Arial Nova" w:hAnsi="Arial Nova"/>
                <w:i/>
                <w:sz w:val="20"/>
                <w:szCs w:val="20"/>
              </w:rPr>
              <w:t>.</w:t>
            </w:r>
            <w:r w:rsidRPr="00643A43">
              <w:rPr>
                <w:rFonts w:ascii="Arial Nova" w:hAnsi="Arial Nova"/>
                <w:sz w:val="20"/>
                <w:szCs w:val="20"/>
              </w:rPr>
              <w:t>97</w:t>
            </w:r>
          </w:p>
        </w:tc>
        <w:tc>
          <w:tcPr>
            <w:tcW w:w="785" w:type="dxa"/>
            <w:tcBorders>
              <w:bottom w:val="single" w:sz="4" w:space="0" w:color="000000"/>
            </w:tcBorders>
            <w:vAlign w:val="center"/>
          </w:tcPr>
          <w:p w14:paraId="1CC831B8" w14:textId="77777777" w:rsidR="00CC23DE" w:rsidRPr="00643A43" w:rsidRDefault="00CC23DE" w:rsidP="00BE4F53">
            <w:pPr>
              <w:pStyle w:val="TableParagraph"/>
              <w:spacing w:line="240" w:lineRule="auto"/>
              <w:rPr>
                <w:rFonts w:ascii="Arial Nova" w:hAnsi="Arial Nova"/>
                <w:sz w:val="20"/>
                <w:szCs w:val="20"/>
              </w:rPr>
            </w:pPr>
            <w:r w:rsidRPr="00643A43">
              <w:rPr>
                <w:rFonts w:ascii="Arial Nova" w:hAnsi="Arial Nova"/>
                <w:sz w:val="20"/>
                <w:szCs w:val="20"/>
              </w:rPr>
              <w:t>4</w:t>
            </w:r>
            <w:r w:rsidRPr="00643A43">
              <w:rPr>
                <w:rFonts w:ascii="Arial Nova" w:hAnsi="Arial Nova"/>
                <w:i/>
                <w:sz w:val="20"/>
                <w:szCs w:val="20"/>
              </w:rPr>
              <w:t>.</w:t>
            </w:r>
            <w:r w:rsidRPr="00643A43">
              <w:rPr>
                <w:rFonts w:ascii="Arial Nova" w:hAnsi="Arial Nova"/>
                <w:sz w:val="20"/>
                <w:szCs w:val="20"/>
              </w:rPr>
              <w:t>12</w:t>
            </w:r>
          </w:p>
        </w:tc>
        <w:tc>
          <w:tcPr>
            <w:tcW w:w="818" w:type="dxa"/>
            <w:tcBorders>
              <w:bottom w:val="single" w:sz="4" w:space="0" w:color="000000"/>
            </w:tcBorders>
            <w:vAlign w:val="center"/>
          </w:tcPr>
          <w:p w14:paraId="47282AD9" w14:textId="77777777" w:rsidR="00CC23DE" w:rsidRPr="00643A43" w:rsidRDefault="00CC23DE" w:rsidP="00BE4F53">
            <w:pPr>
              <w:pStyle w:val="TableParagraph"/>
              <w:spacing w:line="240" w:lineRule="auto"/>
              <w:rPr>
                <w:rFonts w:ascii="Arial Nova" w:hAnsi="Arial Nova"/>
                <w:sz w:val="20"/>
                <w:szCs w:val="20"/>
              </w:rPr>
            </w:pPr>
            <w:r w:rsidRPr="00643A43">
              <w:rPr>
                <w:rFonts w:ascii="Arial Nova" w:hAnsi="Arial Nova"/>
                <w:sz w:val="20"/>
                <w:szCs w:val="20"/>
              </w:rPr>
              <w:t>4</w:t>
            </w:r>
            <w:r w:rsidRPr="00643A43">
              <w:rPr>
                <w:rFonts w:ascii="Arial Nova" w:hAnsi="Arial Nova"/>
                <w:i/>
                <w:sz w:val="20"/>
                <w:szCs w:val="20"/>
              </w:rPr>
              <w:t>.</w:t>
            </w:r>
            <w:r w:rsidRPr="00643A43">
              <w:rPr>
                <w:rFonts w:ascii="Arial Nova" w:hAnsi="Arial Nova"/>
                <w:sz w:val="20"/>
                <w:szCs w:val="20"/>
              </w:rPr>
              <w:t>12</w:t>
            </w:r>
          </w:p>
        </w:tc>
        <w:tc>
          <w:tcPr>
            <w:tcW w:w="1131" w:type="dxa"/>
            <w:tcBorders>
              <w:bottom w:val="single" w:sz="4" w:space="0" w:color="000000"/>
            </w:tcBorders>
            <w:vAlign w:val="center"/>
          </w:tcPr>
          <w:p w14:paraId="6B0099DA" w14:textId="77777777" w:rsidR="00CC23DE" w:rsidRPr="00643A43" w:rsidRDefault="00CC23DE" w:rsidP="00BE4F53">
            <w:pPr>
              <w:pStyle w:val="TableParagraph"/>
              <w:spacing w:line="240" w:lineRule="auto"/>
              <w:rPr>
                <w:rFonts w:ascii="Arial Nova" w:hAnsi="Arial Nova"/>
                <w:sz w:val="20"/>
                <w:szCs w:val="20"/>
              </w:rPr>
            </w:pPr>
            <w:r w:rsidRPr="00643A43">
              <w:rPr>
                <w:rFonts w:ascii="Arial Nova" w:hAnsi="Arial Nova"/>
                <w:sz w:val="20"/>
                <w:szCs w:val="20"/>
              </w:rPr>
              <w:t>3</w:t>
            </w:r>
            <w:r w:rsidRPr="00643A43">
              <w:rPr>
                <w:rFonts w:ascii="Arial Nova" w:hAnsi="Arial Nova"/>
                <w:i/>
                <w:sz w:val="20"/>
                <w:szCs w:val="20"/>
              </w:rPr>
              <w:t>.</w:t>
            </w:r>
            <w:r w:rsidRPr="00643A43">
              <w:rPr>
                <w:rFonts w:ascii="Arial Nova" w:hAnsi="Arial Nova"/>
                <w:sz w:val="20"/>
                <w:szCs w:val="20"/>
              </w:rPr>
              <w:t>91</w:t>
            </w:r>
          </w:p>
        </w:tc>
        <w:tc>
          <w:tcPr>
            <w:tcW w:w="728" w:type="dxa"/>
            <w:tcBorders>
              <w:bottom w:val="single" w:sz="4" w:space="0" w:color="000000"/>
            </w:tcBorders>
            <w:vAlign w:val="center"/>
          </w:tcPr>
          <w:p w14:paraId="111B23EE" w14:textId="77777777" w:rsidR="00CC23DE" w:rsidRPr="00643A43" w:rsidRDefault="00CC23DE" w:rsidP="00BE4F53">
            <w:pPr>
              <w:pStyle w:val="TableParagraph"/>
              <w:spacing w:line="240" w:lineRule="auto"/>
              <w:rPr>
                <w:rFonts w:ascii="Arial Nova" w:hAnsi="Arial Nova"/>
                <w:sz w:val="20"/>
                <w:szCs w:val="20"/>
              </w:rPr>
            </w:pPr>
            <w:r w:rsidRPr="00643A43">
              <w:rPr>
                <w:rFonts w:ascii="Arial Nova" w:hAnsi="Arial Nova"/>
                <w:sz w:val="20"/>
                <w:szCs w:val="20"/>
              </w:rPr>
              <w:t>4</w:t>
            </w:r>
            <w:r w:rsidRPr="00643A43">
              <w:rPr>
                <w:rFonts w:ascii="Arial Nova" w:hAnsi="Arial Nova"/>
                <w:i/>
                <w:sz w:val="20"/>
                <w:szCs w:val="20"/>
              </w:rPr>
              <w:t>.</w:t>
            </w:r>
            <w:r w:rsidRPr="00643A43">
              <w:rPr>
                <w:rFonts w:ascii="Arial Nova" w:hAnsi="Arial Nova"/>
                <w:sz w:val="20"/>
                <w:szCs w:val="20"/>
              </w:rPr>
              <w:t>11</w:t>
            </w:r>
          </w:p>
        </w:tc>
      </w:tr>
      <w:tr w:rsidR="00643A43" w:rsidRPr="00643A43" w14:paraId="5B168A6E" w14:textId="77777777" w:rsidTr="00EC40A2">
        <w:trPr>
          <w:trHeight w:val="144"/>
        </w:trPr>
        <w:tc>
          <w:tcPr>
            <w:tcW w:w="3186" w:type="dxa"/>
            <w:vAlign w:val="center"/>
          </w:tcPr>
          <w:p w14:paraId="329DD42E" w14:textId="4B319D51" w:rsidR="00EC40A2" w:rsidRPr="00643A43" w:rsidRDefault="00EC40A2" w:rsidP="00643A43">
            <w:pPr>
              <w:pStyle w:val="TableParagraph"/>
              <w:spacing w:line="240" w:lineRule="auto"/>
              <w:jc w:val="both"/>
              <w:rPr>
                <w:rFonts w:ascii="Arial Nova" w:hAnsi="Arial Nova"/>
                <w:sz w:val="20"/>
                <w:szCs w:val="20"/>
              </w:rPr>
            </w:pPr>
          </w:p>
        </w:tc>
        <w:tc>
          <w:tcPr>
            <w:tcW w:w="10818" w:type="dxa"/>
            <w:gridSpan w:val="12"/>
            <w:vAlign w:val="center"/>
          </w:tcPr>
          <w:p w14:paraId="3C5D1C61" w14:textId="496CFC13" w:rsidR="00EC40A2" w:rsidRPr="00BE4F53" w:rsidRDefault="00EC40A2" w:rsidP="00BE4F53">
            <w:pPr>
              <w:pStyle w:val="TableParagraph"/>
              <w:spacing w:line="240" w:lineRule="auto"/>
              <w:rPr>
                <w:rFonts w:ascii="Arial Nova" w:hAnsi="Arial Nova"/>
                <w:b/>
                <w:bCs/>
                <w:sz w:val="20"/>
                <w:szCs w:val="20"/>
              </w:rPr>
            </w:pPr>
            <w:r w:rsidRPr="00BE4F53">
              <w:rPr>
                <w:rFonts w:ascii="Arial Nova" w:hAnsi="Arial Nova"/>
                <w:b/>
                <w:bCs/>
                <w:sz w:val="20"/>
                <w:szCs w:val="20"/>
              </w:rPr>
              <w:t>Quality</w:t>
            </w:r>
          </w:p>
        </w:tc>
      </w:tr>
      <w:tr w:rsidR="00643A43" w:rsidRPr="00643A43" w14:paraId="31E8B463" w14:textId="77777777" w:rsidTr="00EC40A2">
        <w:trPr>
          <w:trHeight w:val="144"/>
        </w:trPr>
        <w:tc>
          <w:tcPr>
            <w:tcW w:w="3186" w:type="dxa"/>
            <w:vAlign w:val="center"/>
          </w:tcPr>
          <w:p w14:paraId="0AC98BF6" w14:textId="35244F26" w:rsidR="00CC23DE" w:rsidRPr="00643A43" w:rsidRDefault="00CC23DE" w:rsidP="00643A43">
            <w:pPr>
              <w:pStyle w:val="TableParagraph"/>
              <w:spacing w:line="240" w:lineRule="auto"/>
              <w:jc w:val="both"/>
              <w:rPr>
                <w:rFonts w:ascii="Arial Nova" w:hAnsi="Arial Nova"/>
                <w:sz w:val="20"/>
                <w:szCs w:val="20"/>
              </w:rPr>
            </w:pPr>
            <w:r w:rsidRPr="00643A43">
              <w:rPr>
                <w:rFonts w:ascii="Arial Nova" w:hAnsi="Arial Nova"/>
                <w:sz w:val="20"/>
                <w:szCs w:val="20"/>
              </w:rPr>
              <w:t>Farmer</w:t>
            </w:r>
            <w:r w:rsidR="00F73A4C" w:rsidRPr="00643A43">
              <w:rPr>
                <w:rFonts w:ascii="Arial Nova" w:hAnsi="Arial Nova"/>
                <w:sz w:val="20"/>
                <w:szCs w:val="20"/>
              </w:rPr>
              <w:t xml:space="preserve"> </w:t>
            </w:r>
            <w:r w:rsidRPr="00643A43">
              <w:rPr>
                <w:rFonts w:ascii="Arial Nova" w:hAnsi="Arial Nova"/>
                <w:sz w:val="20"/>
                <w:szCs w:val="20"/>
              </w:rPr>
              <w:t>is</w:t>
            </w:r>
            <w:r w:rsidR="00F73A4C" w:rsidRPr="00643A43">
              <w:rPr>
                <w:rFonts w:ascii="Arial Nova" w:hAnsi="Arial Nova"/>
                <w:sz w:val="20"/>
                <w:szCs w:val="20"/>
              </w:rPr>
              <w:t xml:space="preserve"> </w:t>
            </w:r>
            <w:r w:rsidRPr="00643A43">
              <w:rPr>
                <w:rFonts w:ascii="Arial Nova" w:hAnsi="Arial Nova"/>
                <w:sz w:val="20"/>
                <w:szCs w:val="20"/>
              </w:rPr>
              <w:t>male</w:t>
            </w:r>
          </w:p>
        </w:tc>
        <w:tc>
          <w:tcPr>
            <w:tcW w:w="757" w:type="dxa"/>
            <w:tcBorders>
              <w:top w:val="single" w:sz="4" w:space="0" w:color="000000"/>
            </w:tcBorders>
            <w:vAlign w:val="center"/>
          </w:tcPr>
          <w:p w14:paraId="710B025A" w14:textId="77777777" w:rsidR="00CC23DE" w:rsidRPr="00643A43" w:rsidRDefault="00CC23DE" w:rsidP="00BE4F53">
            <w:pPr>
              <w:pStyle w:val="TableParagraph"/>
              <w:spacing w:line="240" w:lineRule="auto"/>
              <w:rPr>
                <w:rFonts w:ascii="Arial Nova" w:hAnsi="Arial Nova"/>
                <w:sz w:val="20"/>
                <w:szCs w:val="20"/>
              </w:rPr>
            </w:pPr>
            <w:r w:rsidRPr="00643A43">
              <w:rPr>
                <w:rFonts w:ascii="Arial Nova" w:hAnsi="Arial Nova"/>
                <w:sz w:val="20"/>
                <w:szCs w:val="20"/>
              </w:rPr>
              <w:t>3</w:t>
            </w:r>
            <w:r w:rsidRPr="00643A43">
              <w:rPr>
                <w:rFonts w:ascii="Arial Nova" w:hAnsi="Arial Nova"/>
                <w:i/>
                <w:sz w:val="20"/>
                <w:szCs w:val="20"/>
              </w:rPr>
              <w:t>.</w:t>
            </w:r>
            <w:r w:rsidRPr="00643A43">
              <w:rPr>
                <w:rFonts w:ascii="Arial Nova" w:hAnsi="Arial Nova"/>
                <w:sz w:val="20"/>
                <w:szCs w:val="20"/>
              </w:rPr>
              <w:t>49</w:t>
            </w:r>
          </w:p>
        </w:tc>
        <w:tc>
          <w:tcPr>
            <w:tcW w:w="1131" w:type="dxa"/>
            <w:tcBorders>
              <w:top w:val="single" w:sz="4" w:space="0" w:color="000000"/>
            </w:tcBorders>
            <w:vAlign w:val="center"/>
          </w:tcPr>
          <w:p w14:paraId="4E663A6B" w14:textId="77777777" w:rsidR="00CC23DE" w:rsidRPr="00643A43" w:rsidRDefault="00CC23DE" w:rsidP="00BE4F53">
            <w:pPr>
              <w:pStyle w:val="TableParagraph"/>
              <w:spacing w:line="240" w:lineRule="auto"/>
              <w:rPr>
                <w:rFonts w:ascii="Arial Nova" w:hAnsi="Arial Nova"/>
                <w:sz w:val="20"/>
                <w:szCs w:val="20"/>
              </w:rPr>
            </w:pPr>
            <w:r w:rsidRPr="00643A43">
              <w:rPr>
                <w:rFonts w:ascii="Arial Nova" w:hAnsi="Arial Nova"/>
                <w:sz w:val="20"/>
                <w:szCs w:val="20"/>
              </w:rPr>
              <w:t>3</w:t>
            </w:r>
            <w:r w:rsidRPr="00643A43">
              <w:rPr>
                <w:rFonts w:ascii="Arial Nova" w:hAnsi="Arial Nova"/>
                <w:i/>
                <w:sz w:val="20"/>
                <w:szCs w:val="20"/>
              </w:rPr>
              <w:t>.</w:t>
            </w:r>
            <w:r w:rsidRPr="00643A43">
              <w:rPr>
                <w:rFonts w:ascii="Arial Nova" w:hAnsi="Arial Nova"/>
                <w:sz w:val="20"/>
                <w:szCs w:val="20"/>
              </w:rPr>
              <w:t>7</w:t>
            </w:r>
          </w:p>
        </w:tc>
        <w:tc>
          <w:tcPr>
            <w:tcW w:w="785" w:type="dxa"/>
            <w:tcBorders>
              <w:top w:val="single" w:sz="4" w:space="0" w:color="000000"/>
            </w:tcBorders>
            <w:vAlign w:val="center"/>
          </w:tcPr>
          <w:p w14:paraId="42DC014C" w14:textId="77777777" w:rsidR="00CC23DE" w:rsidRPr="00643A43" w:rsidRDefault="00CC23DE" w:rsidP="00BE4F53">
            <w:pPr>
              <w:pStyle w:val="TableParagraph"/>
              <w:spacing w:line="240" w:lineRule="auto"/>
              <w:rPr>
                <w:rFonts w:ascii="Arial Nova" w:hAnsi="Arial Nova"/>
                <w:sz w:val="20"/>
                <w:szCs w:val="20"/>
              </w:rPr>
            </w:pPr>
            <w:r w:rsidRPr="00643A43">
              <w:rPr>
                <w:rFonts w:ascii="Arial Nova" w:hAnsi="Arial Nova"/>
                <w:sz w:val="20"/>
                <w:szCs w:val="20"/>
              </w:rPr>
              <w:t>3</w:t>
            </w:r>
            <w:r w:rsidRPr="00643A43">
              <w:rPr>
                <w:rFonts w:ascii="Arial Nova" w:hAnsi="Arial Nova"/>
                <w:i/>
                <w:sz w:val="20"/>
                <w:szCs w:val="20"/>
              </w:rPr>
              <w:t>.</w:t>
            </w:r>
            <w:r w:rsidRPr="00643A43">
              <w:rPr>
                <w:rFonts w:ascii="Arial Nova" w:hAnsi="Arial Nova"/>
                <w:sz w:val="20"/>
                <w:szCs w:val="20"/>
              </w:rPr>
              <w:t>51</w:t>
            </w:r>
          </w:p>
        </w:tc>
        <w:tc>
          <w:tcPr>
            <w:tcW w:w="818" w:type="dxa"/>
            <w:tcBorders>
              <w:top w:val="single" w:sz="4" w:space="0" w:color="000000"/>
            </w:tcBorders>
            <w:vAlign w:val="center"/>
          </w:tcPr>
          <w:p w14:paraId="0D2AA611" w14:textId="77777777" w:rsidR="00CC23DE" w:rsidRPr="00643A43" w:rsidRDefault="00CC23DE" w:rsidP="00BE4F53">
            <w:pPr>
              <w:pStyle w:val="TableParagraph"/>
              <w:spacing w:line="240" w:lineRule="auto"/>
              <w:rPr>
                <w:rFonts w:ascii="Arial Nova" w:hAnsi="Arial Nova"/>
                <w:sz w:val="20"/>
                <w:szCs w:val="20"/>
              </w:rPr>
            </w:pPr>
            <w:r w:rsidRPr="00643A43">
              <w:rPr>
                <w:rFonts w:ascii="Arial Nova" w:hAnsi="Arial Nova"/>
                <w:sz w:val="20"/>
                <w:szCs w:val="20"/>
              </w:rPr>
              <w:t>3</w:t>
            </w:r>
            <w:r w:rsidRPr="00643A43">
              <w:rPr>
                <w:rFonts w:ascii="Arial Nova" w:hAnsi="Arial Nova"/>
                <w:i/>
                <w:sz w:val="20"/>
                <w:szCs w:val="20"/>
              </w:rPr>
              <w:t>.</w:t>
            </w:r>
            <w:r w:rsidRPr="00643A43">
              <w:rPr>
                <w:rFonts w:ascii="Arial Nova" w:hAnsi="Arial Nova"/>
                <w:sz w:val="20"/>
                <w:szCs w:val="20"/>
              </w:rPr>
              <w:t>71</w:t>
            </w:r>
          </w:p>
        </w:tc>
        <w:tc>
          <w:tcPr>
            <w:tcW w:w="1131" w:type="dxa"/>
            <w:tcBorders>
              <w:top w:val="single" w:sz="4" w:space="0" w:color="000000"/>
            </w:tcBorders>
            <w:vAlign w:val="center"/>
          </w:tcPr>
          <w:p w14:paraId="38318B68" w14:textId="77777777" w:rsidR="00CC23DE" w:rsidRPr="00643A43" w:rsidRDefault="00CC23DE" w:rsidP="00BE4F53">
            <w:pPr>
              <w:pStyle w:val="TableParagraph"/>
              <w:spacing w:line="240" w:lineRule="auto"/>
              <w:rPr>
                <w:rFonts w:ascii="Arial Nova" w:hAnsi="Arial Nova"/>
                <w:sz w:val="20"/>
                <w:szCs w:val="20"/>
              </w:rPr>
            </w:pPr>
            <w:r w:rsidRPr="00643A43">
              <w:rPr>
                <w:rFonts w:ascii="Arial Nova" w:hAnsi="Arial Nova"/>
                <w:sz w:val="20"/>
                <w:szCs w:val="20"/>
              </w:rPr>
              <w:t>3</w:t>
            </w:r>
            <w:r w:rsidRPr="00643A43">
              <w:rPr>
                <w:rFonts w:ascii="Arial Nova" w:hAnsi="Arial Nova"/>
                <w:i/>
                <w:sz w:val="20"/>
                <w:szCs w:val="20"/>
              </w:rPr>
              <w:t>.</w:t>
            </w:r>
            <w:r w:rsidRPr="00643A43">
              <w:rPr>
                <w:rFonts w:ascii="Arial Nova" w:hAnsi="Arial Nova"/>
                <w:sz w:val="20"/>
                <w:szCs w:val="20"/>
              </w:rPr>
              <w:t>65</w:t>
            </w:r>
          </w:p>
        </w:tc>
        <w:tc>
          <w:tcPr>
            <w:tcW w:w="785" w:type="dxa"/>
            <w:tcBorders>
              <w:top w:val="single" w:sz="4" w:space="0" w:color="000000"/>
            </w:tcBorders>
            <w:vAlign w:val="center"/>
          </w:tcPr>
          <w:p w14:paraId="5FBDD538" w14:textId="77777777" w:rsidR="00CC23DE" w:rsidRPr="00643A43" w:rsidRDefault="00CC23DE" w:rsidP="00BE4F53">
            <w:pPr>
              <w:pStyle w:val="TableParagraph"/>
              <w:spacing w:line="240" w:lineRule="auto"/>
              <w:rPr>
                <w:rFonts w:ascii="Arial Nova" w:hAnsi="Arial Nova"/>
                <w:sz w:val="20"/>
                <w:szCs w:val="20"/>
              </w:rPr>
            </w:pPr>
            <w:r w:rsidRPr="00643A43">
              <w:rPr>
                <w:rFonts w:ascii="Arial Nova" w:hAnsi="Arial Nova"/>
                <w:sz w:val="20"/>
                <w:szCs w:val="20"/>
              </w:rPr>
              <w:t>3</w:t>
            </w:r>
            <w:r w:rsidRPr="00643A43">
              <w:rPr>
                <w:rFonts w:ascii="Arial Nova" w:hAnsi="Arial Nova"/>
                <w:i/>
                <w:sz w:val="20"/>
                <w:szCs w:val="20"/>
              </w:rPr>
              <w:t>.</w:t>
            </w:r>
            <w:r w:rsidRPr="00643A43">
              <w:rPr>
                <w:rFonts w:ascii="Arial Nova" w:hAnsi="Arial Nova"/>
                <w:sz w:val="20"/>
                <w:szCs w:val="20"/>
              </w:rPr>
              <w:t>69</w:t>
            </w:r>
          </w:p>
        </w:tc>
        <w:tc>
          <w:tcPr>
            <w:tcW w:w="818" w:type="dxa"/>
            <w:tcBorders>
              <w:top w:val="single" w:sz="4" w:space="0" w:color="000000"/>
            </w:tcBorders>
            <w:vAlign w:val="center"/>
          </w:tcPr>
          <w:p w14:paraId="10A9A747" w14:textId="77777777" w:rsidR="00CC23DE" w:rsidRPr="00643A43" w:rsidRDefault="00CC23DE" w:rsidP="00BE4F53">
            <w:pPr>
              <w:pStyle w:val="TableParagraph"/>
              <w:spacing w:line="240" w:lineRule="auto"/>
              <w:rPr>
                <w:rFonts w:ascii="Arial Nova" w:hAnsi="Arial Nova"/>
                <w:sz w:val="20"/>
                <w:szCs w:val="20"/>
              </w:rPr>
            </w:pPr>
            <w:r w:rsidRPr="00643A43">
              <w:rPr>
                <w:rFonts w:ascii="Arial Nova" w:hAnsi="Arial Nova"/>
                <w:sz w:val="20"/>
                <w:szCs w:val="20"/>
              </w:rPr>
              <w:t>3</w:t>
            </w:r>
            <w:r w:rsidRPr="00643A43">
              <w:rPr>
                <w:rFonts w:ascii="Arial Nova" w:hAnsi="Arial Nova"/>
                <w:i/>
                <w:sz w:val="20"/>
                <w:szCs w:val="20"/>
              </w:rPr>
              <w:t>.</w:t>
            </w:r>
            <w:r w:rsidRPr="00643A43">
              <w:rPr>
                <w:rFonts w:ascii="Arial Nova" w:hAnsi="Arial Nova"/>
                <w:sz w:val="20"/>
                <w:szCs w:val="20"/>
              </w:rPr>
              <w:t>53</w:t>
            </w:r>
          </w:p>
        </w:tc>
        <w:tc>
          <w:tcPr>
            <w:tcW w:w="1131" w:type="dxa"/>
            <w:tcBorders>
              <w:top w:val="single" w:sz="4" w:space="0" w:color="000000"/>
            </w:tcBorders>
            <w:vAlign w:val="center"/>
          </w:tcPr>
          <w:p w14:paraId="578311C7" w14:textId="77777777" w:rsidR="00CC23DE" w:rsidRPr="00643A43" w:rsidRDefault="00CC23DE" w:rsidP="00BE4F53">
            <w:pPr>
              <w:pStyle w:val="TableParagraph"/>
              <w:spacing w:line="240" w:lineRule="auto"/>
              <w:rPr>
                <w:rFonts w:ascii="Arial Nova" w:hAnsi="Arial Nova"/>
                <w:sz w:val="20"/>
                <w:szCs w:val="20"/>
              </w:rPr>
            </w:pPr>
            <w:r w:rsidRPr="00643A43">
              <w:rPr>
                <w:rFonts w:ascii="Arial Nova" w:hAnsi="Arial Nova"/>
                <w:sz w:val="20"/>
                <w:szCs w:val="20"/>
              </w:rPr>
              <w:t>3</w:t>
            </w:r>
            <w:r w:rsidRPr="00643A43">
              <w:rPr>
                <w:rFonts w:ascii="Arial Nova" w:hAnsi="Arial Nova"/>
                <w:i/>
                <w:sz w:val="20"/>
                <w:szCs w:val="20"/>
              </w:rPr>
              <w:t>.</w:t>
            </w:r>
            <w:r w:rsidRPr="00643A43">
              <w:rPr>
                <w:rFonts w:ascii="Arial Nova" w:hAnsi="Arial Nova"/>
                <w:sz w:val="20"/>
                <w:szCs w:val="20"/>
              </w:rPr>
              <w:t>82</w:t>
            </w:r>
          </w:p>
        </w:tc>
        <w:tc>
          <w:tcPr>
            <w:tcW w:w="785" w:type="dxa"/>
            <w:tcBorders>
              <w:top w:val="single" w:sz="4" w:space="0" w:color="000000"/>
            </w:tcBorders>
            <w:vAlign w:val="center"/>
          </w:tcPr>
          <w:p w14:paraId="5A4DE7F7" w14:textId="77777777" w:rsidR="00CC23DE" w:rsidRPr="00643A43" w:rsidRDefault="00CC23DE" w:rsidP="00BE4F53">
            <w:pPr>
              <w:pStyle w:val="TableParagraph"/>
              <w:spacing w:line="240" w:lineRule="auto"/>
              <w:rPr>
                <w:rFonts w:ascii="Arial Nova" w:hAnsi="Arial Nova"/>
                <w:sz w:val="20"/>
                <w:szCs w:val="20"/>
              </w:rPr>
            </w:pPr>
            <w:r w:rsidRPr="00643A43">
              <w:rPr>
                <w:rFonts w:ascii="Arial Nova" w:hAnsi="Arial Nova"/>
                <w:sz w:val="20"/>
                <w:szCs w:val="20"/>
              </w:rPr>
              <w:t>3</w:t>
            </w:r>
            <w:r w:rsidRPr="00643A43">
              <w:rPr>
                <w:rFonts w:ascii="Arial Nova" w:hAnsi="Arial Nova"/>
                <w:i/>
                <w:sz w:val="20"/>
                <w:szCs w:val="20"/>
              </w:rPr>
              <w:t>.</w:t>
            </w:r>
            <w:r w:rsidRPr="00643A43">
              <w:rPr>
                <w:rFonts w:ascii="Arial Nova" w:hAnsi="Arial Nova"/>
                <w:sz w:val="20"/>
                <w:szCs w:val="20"/>
              </w:rPr>
              <w:t>54</w:t>
            </w:r>
          </w:p>
        </w:tc>
        <w:tc>
          <w:tcPr>
            <w:tcW w:w="818" w:type="dxa"/>
            <w:tcBorders>
              <w:top w:val="single" w:sz="4" w:space="0" w:color="000000"/>
            </w:tcBorders>
            <w:vAlign w:val="center"/>
          </w:tcPr>
          <w:p w14:paraId="79C8E56A" w14:textId="77777777" w:rsidR="00CC23DE" w:rsidRPr="00643A43" w:rsidRDefault="00CC23DE" w:rsidP="00BE4F53">
            <w:pPr>
              <w:pStyle w:val="TableParagraph"/>
              <w:spacing w:line="240" w:lineRule="auto"/>
              <w:rPr>
                <w:rFonts w:ascii="Arial Nova" w:hAnsi="Arial Nova"/>
                <w:sz w:val="20"/>
                <w:szCs w:val="20"/>
              </w:rPr>
            </w:pPr>
            <w:r w:rsidRPr="00643A43">
              <w:rPr>
                <w:rFonts w:ascii="Arial Nova" w:hAnsi="Arial Nova"/>
                <w:sz w:val="20"/>
                <w:szCs w:val="20"/>
              </w:rPr>
              <w:t>3</w:t>
            </w:r>
            <w:r w:rsidRPr="00643A43">
              <w:rPr>
                <w:rFonts w:ascii="Arial Nova" w:hAnsi="Arial Nova"/>
                <w:i/>
                <w:sz w:val="20"/>
                <w:szCs w:val="20"/>
              </w:rPr>
              <w:t>.</w:t>
            </w:r>
            <w:r w:rsidRPr="00643A43">
              <w:rPr>
                <w:rFonts w:ascii="Arial Nova" w:hAnsi="Arial Nova"/>
                <w:sz w:val="20"/>
                <w:szCs w:val="20"/>
              </w:rPr>
              <w:t>37</w:t>
            </w:r>
          </w:p>
        </w:tc>
        <w:tc>
          <w:tcPr>
            <w:tcW w:w="1131" w:type="dxa"/>
            <w:tcBorders>
              <w:top w:val="single" w:sz="4" w:space="0" w:color="000000"/>
            </w:tcBorders>
            <w:vAlign w:val="center"/>
          </w:tcPr>
          <w:p w14:paraId="2B1608EC" w14:textId="77777777" w:rsidR="00CC23DE" w:rsidRPr="00643A43" w:rsidRDefault="00CC23DE" w:rsidP="00BE4F53">
            <w:pPr>
              <w:pStyle w:val="TableParagraph"/>
              <w:spacing w:line="240" w:lineRule="auto"/>
              <w:rPr>
                <w:rFonts w:ascii="Arial Nova" w:hAnsi="Arial Nova"/>
                <w:sz w:val="20"/>
                <w:szCs w:val="20"/>
              </w:rPr>
            </w:pPr>
            <w:r w:rsidRPr="00643A43">
              <w:rPr>
                <w:rFonts w:ascii="Arial Nova" w:hAnsi="Arial Nova"/>
                <w:sz w:val="20"/>
                <w:szCs w:val="20"/>
              </w:rPr>
              <w:t>3</w:t>
            </w:r>
            <w:r w:rsidRPr="00643A43">
              <w:rPr>
                <w:rFonts w:ascii="Arial Nova" w:hAnsi="Arial Nova"/>
                <w:i/>
                <w:sz w:val="20"/>
                <w:szCs w:val="20"/>
              </w:rPr>
              <w:t>.</w:t>
            </w:r>
            <w:r w:rsidRPr="00643A43">
              <w:rPr>
                <w:rFonts w:ascii="Arial Nova" w:hAnsi="Arial Nova"/>
                <w:sz w:val="20"/>
                <w:szCs w:val="20"/>
              </w:rPr>
              <w:t>77</w:t>
            </w:r>
          </w:p>
        </w:tc>
        <w:tc>
          <w:tcPr>
            <w:tcW w:w="728" w:type="dxa"/>
            <w:tcBorders>
              <w:top w:val="single" w:sz="4" w:space="0" w:color="000000"/>
            </w:tcBorders>
            <w:vAlign w:val="center"/>
          </w:tcPr>
          <w:p w14:paraId="0761117E" w14:textId="77777777" w:rsidR="00CC23DE" w:rsidRPr="00643A43" w:rsidRDefault="00CC23DE" w:rsidP="00BE4F53">
            <w:pPr>
              <w:pStyle w:val="TableParagraph"/>
              <w:spacing w:line="240" w:lineRule="auto"/>
              <w:rPr>
                <w:rFonts w:ascii="Arial Nova" w:hAnsi="Arial Nova"/>
                <w:sz w:val="20"/>
                <w:szCs w:val="20"/>
              </w:rPr>
            </w:pPr>
            <w:r w:rsidRPr="00643A43">
              <w:rPr>
                <w:rFonts w:ascii="Arial Nova" w:hAnsi="Arial Nova"/>
                <w:sz w:val="20"/>
                <w:szCs w:val="20"/>
              </w:rPr>
              <w:t>3</w:t>
            </w:r>
            <w:r w:rsidRPr="00643A43">
              <w:rPr>
                <w:rFonts w:ascii="Arial Nova" w:hAnsi="Arial Nova"/>
                <w:i/>
                <w:sz w:val="20"/>
                <w:szCs w:val="20"/>
              </w:rPr>
              <w:t>.</w:t>
            </w:r>
            <w:r w:rsidRPr="00643A43">
              <w:rPr>
                <w:rFonts w:ascii="Arial Nova" w:hAnsi="Arial Nova"/>
                <w:sz w:val="20"/>
                <w:szCs w:val="20"/>
              </w:rPr>
              <w:t>39</w:t>
            </w:r>
          </w:p>
        </w:tc>
      </w:tr>
      <w:tr w:rsidR="00643A43" w:rsidRPr="00643A43" w14:paraId="6091C162" w14:textId="77777777" w:rsidTr="00EC40A2">
        <w:trPr>
          <w:trHeight w:val="144"/>
        </w:trPr>
        <w:tc>
          <w:tcPr>
            <w:tcW w:w="3186" w:type="dxa"/>
            <w:vAlign w:val="center"/>
          </w:tcPr>
          <w:p w14:paraId="475D1AD9" w14:textId="1C0C0E35" w:rsidR="00CC23DE" w:rsidRPr="00643A43" w:rsidRDefault="00CC23DE" w:rsidP="00643A43">
            <w:pPr>
              <w:pStyle w:val="TableParagraph"/>
              <w:spacing w:line="240" w:lineRule="auto"/>
              <w:jc w:val="both"/>
              <w:rPr>
                <w:rFonts w:ascii="Arial Nova" w:hAnsi="Arial Nova"/>
                <w:sz w:val="20"/>
                <w:szCs w:val="20"/>
              </w:rPr>
            </w:pPr>
            <w:r w:rsidRPr="00643A43">
              <w:rPr>
                <w:rFonts w:ascii="Arial Nova" w:hAnsi="Arial Nova"/>
                <w:sz w:val="20"/>
                <w:szCs w:val="20"/>
              </w:rPr>
              <w:t>Farmer</w:t>
            </w:r>
            <w:r w:rsidR="00F73A4C" w:rsidRPr="00643A43">
              <w:rPr>
                <w:rFonts w:ascii="Arial Nova" w:hAnsi="Arial Nova"/>
                <w:sz w:val="20"/>
                <w:szCs w:val="20"/>
              </w:rPr>
              <w:t xml:space="preserve"> </w:t>
            </w:r>
            <w:r w:rsidRPr="00643A43">
              <w:rPr>
                <w:rFonts w:ascii="Arial Nova" w:hAnsi="Arial Nova"/>
                <w:sz w:val="20"/>
                <w:szCs w:val="20"/>
              </w:rPr>
              <w:t>is</w:t>
            </w:r>
            <w:r w:rsidR="00F73A4C" w:rsidRPr="00643A43">
              <w:rPr>
                <w:rFonts w:ascii="Arial Nova" w:hAnsi="Arial Nova"/>
                <w:sz w:val="20"/>
                <w:szCs w:val="20"/>
              </w:rPr>
              <w:t xml:space="preserve"> </w:t>
            </w:r>
            <w:r w:rsidRPr="00643A43">
              <w:rPr>
                <w:rFonts w:ascii="Arial Nova" w:hAnsi="Arial Nova"/>
                <w:sz w:val="20"/>
                <w:szCs w:val="20"/>
              </w:rPr>
              <w:t>female</w:t>
            </w:r>
          </w:p>
        </w:tc>
        <w:tc>
          <w:tcPr>
            <w:tcW w:w="757" w:type="dxa"/>
            <w:vAlign w:val="center"/>
          </w:tcPr>
          <w:p w14:paraId="59DBCB5A" w14:textId="77777777" w:rsidR="00CC23DE" w:rsidRPr="00643A43" w:rsidRDefault="00CC23DE" w:rsidP="00BE4F53">
            <w:pPr>
              <w:pStyle w:val="TableParagraph"/>
              <w:spacing w:line="240" w:lineRule="auto"/>
              <w:rPr>
                <w:rFonts w:ascii="Arial Nova" w:hAnsi="Arial Nova"/>
                <w:sz w:val="20"/>
                <w:szCs w:val="20"/>
              </w:rPr>
            </w:pPr>
            <w:r w:rsidRPr="00643A43">
              <w:rPr>
                <w:rFonts w:ascii="Arial Nova" w:hAnsi="Arial Nova"/>
                <w:sz w:val="20"/>
                <w:szCs w:val="20"/>
              </w:rPr>
              <w:t>3</w:t>
            </w:r>
            <w:r w:rsidRPr="00643A43">
              <w:rPr>
                <w:rFonts w:ascii="Arial Nova" w:hAnsi="Arial Nova"/>
                <w:i/>
                <w:sz w:val="20"/>
                <w:szCs w:val="20"/>
              </w:rPr>
              <w:t>.</w:t>
            </w:r>
            <w:r w:rsidRPr="00643A43">
              <w:rPr>
                <w:rFonts w:ascii="Arial Nova" w:hAnsi="Arial Nova"/>
                <w:sz w:val="20"/>
                <w:szCs w:val="20"/>
              </w:rPr>
              <w:t>47</w:t>
            </w:r>
          </w:p>
        </w:tc>
        <w:tc>
          <w:tcPr>
            <w:tcW w:w="1131" w:type="dxa"/>
            <w:vAlign w:val="center"/>
          </w:tcPr>
          <w:p w14:paraId="60151156" w14:textId="77777777" w:rsidR="00CC23DE" w:rsidRPr="00643A43" w:rsidRDefault="00CC23DE" w:rsidP="00BE4F53">
            <w:pPr>
              <w:pStyle w:val="TableParagraph"/>
              <w:spacing w:line="240" w:lineRule="auto"/>
              <w:rPr>
                <w:rFonts w:ascii="Arial Nova" w:hAnsi="Arial Nova"/>
                <w:sz w:val="20"/>
                <w:szCs w:val="20"/>
              </w:rPr>
            </w:pPr>
            <w:r w:rsidRPr="00643A43">
              <w:rPr>
                <w:rFonts w:ascii="Arial Nova" w:hAnsi="Arial Nova"/>
                <w:sz w:val="20"/>
                <w:szCs w:val="20"/>
              </w:rPr>
              <w:t>3</w:t>
            </w:r>
            <w:r w:rsidRPr="00643A43">
              <w:rPr>
                <w:rFonts w:ascii="Arial Nova" w:hAnsi="Arial Nova"/>
                <w:i/>
                <w:sz w:val="20"/>
                <w:szCs w:val="20"/>
              </w:rPr>
              <w:t>.</w:t>
            </w:r>
            <w:r w:rsidRPr="00643A43">
              <w:rPr>
                <w:rFonts w:ascii="Arial Nova" w:hAnsi="Arial Nova"/>
                <w:sz w:val="20"/>
                <w:szCs w:val="20"/>
              </w:rPr>
              <w:t>65</w:t>
            </w:r>
          </w:p>
        </w:tc>
        <w:tc>
          <w:tcPr>
            <w:tcW w:w="785" w:type="dxa"/>
            <w:vAlign w:val="center"/>
          </w:tcPr>
          <w:p w14:paraId="234701B0" w14:textId="77777777" w:rsidR="00CC23DE" w:rsidRPr="00643A43" w:rsidRDefault="00CC23DE" w:rsidP="00BE4F53">
            <w:pPr>
              <w:pStyle w:val="TableParagraph"/>
              <w:spacing w:line="240" w:lineRule="auto"/>
              <w:rPr>
                <w:rFonts w:ascii="Arial Nova" w:hAnsi="Arial Nova"/>
                <w:sz w:val="20"/>
                <w:szCs w:val="20"/>
              </w:rPr>
            </w:pPr>
            <w:r w:rsidRPr="00643A43">
              <w:rPr>
                <w:rFonts w:ascii="Arial Nova" w:hAnsi="Arial Nova"/>
                <w:sz w:val="20"/>
                <w:szCs w:val="20"/>
              </w:rPr>
              <w:t>3</w:t>
            </w:r>
            <w:r w:rsidRPr="00643A43">
              <w:rPr>
                <w:rFonts w:ascii="Arial Nova" w:hAnsi="Arial Nova"/>
                <w:i/>
                <w:sz w:val="20"/>
                <w:szCs w:val="20"/>
              </w:rPr>
              <w:t>.</w:t>
            </w:r>
            <w:r w:rsidRPr="00643A43">
              <w:rPr>
                <w:rFonts w:ascii="Arial Nova" w:hAnsi="Arial Nova"/>
                <w:sz w:val="20"/>
                <w:szCs w:val="20"/>
              </w:rPr>
              <w:t>49</w:t>
            </w:r>
          </w:p>
        </w:tc>
        <w:tc>
          <w:tcPr>
            <w:tcW w:w="818" w:type="dxa"/>
            <w:vAlign w:val="center"/>
          </w:tcPr>
          <w:p w14:paraId="7618708F" w14:textId="77777777" w:rsidR="00CC23DE" w:rsidRPr="00643A43" w:rsidRDefault="00CC23DE" w:rsidP="00BE4F53">
            <w:pPr>
              <w:pStyle w:val="TableParagraph"/>
              <w:spacing w:line="240" w:lineRule="auto"/>
              <w:rPr>
                <w:rFonts w:ascii="Arial Nova" w:hAnsi="Arial Nova"/>
                <w:sz w:val="20"/>
                <w:szCs w:val="20"/>
              </w:rPr>
            </w:pPr>
            <w:r w:rsidRPr="00643A43">
              <w:rPr>
                <w:rFonts w:ascii="Arial Nova" w:hAnsi="Arial Nova"/>
                <w:sz w:val="20"/>
                <w:szCs w:val="20"/>
              </w:rPr>
              <w:t>3</w:t>
            </w:r>
            <w:r w:rsidRPr="00643A43">
              <w:rPr>
                <w:rFonts w:ascii="Arial Nova" w:hAnsi="Arial Nova"/>
                <w:i/>
                <w:sz w:val="20"/>
                <w:szCs w:val="20"/>
              </w:rPr>
              <w:t>.</w:t>
            </w:r>
            <w:r w:rsidRPr="00643A43">
              <w:rPr>
                <w:rFonts w:ascii="Arial Nova" w:hAnsi="Arial Nova"/>
                <w:sz w:val="20"/>
                <w:szCs w:val="20"/>
              </w:rPr>
              <w:t>48</w:t>
            </w:r>
          </w:p>
        </w:tc>
        <w:tc>
          <w:tcPr>
            <w:tcW w:w="1131" w:type="dxa"/>
            <w:vAlign w:val="center"/>
          </w:tcPr>
          <w:p w14:paraId="22A323EC" w14:textId="77777777" w:rsidR="00CC23DE" w:rsidRPr="00643A43" w:rsidRDefault="00CC23DE" w:rsidP="00BE4F53">
            <w:pPr>
              <w:pStyle w:val="TableParagraph"/>
              <w:spacing w:line="240" w:lineRule="auto"/>
              <w:rPr>
                <w:rFonts w:ascii="Arial Nova" w:hAnsi="Arial Nova"/>
                <w:sz w:val="20"/>
                <w:szCs w:val="20"/>
              </w:rPr>
            </w:pPr>
            <w:r w:rsidRPr="00643A43">
              <w:rPr>
                <w:rFonts w:ascii="Arial Nova" w:hAnsi="Arial Nova"/>
                <w:sz w:val="20"/>
                <w:szCs w:val="20"/>
              </w:rPr>
              <w:t>3</w:t>
            </w:r>
            <w:r w:rsidRPr="00643A43">
              <w:rPr>
                <w:rFonts w:ascii="Arial Nova" w:hAnsi="Arial Nova"/>
                <w:i/>
                <w:sz w:val="20"/>
                <w:szCs w:val="20"/>
              </w:rPr>
              <w:t>.</w:t>
            </w:r>
            <w:r w:rsidRPr="00643A43">
              <w:rPr>
                <w:rFonts w:ascii="Arial Nova" w:hAnsi="Arial Nova"/>
                <w:sz w:val="20"/>
                <w:szCs w:val="20"/>
              </w:rPr>
              <w:t>64</w:t>
            </w:r>
          </w:p>
        </w:tc>
        <w:tc>
          <w:tcPr>
            <w:tcW w:w="785" w:type="dxa"/>
            <w:vAlign w:val="center"/>
          </w:tcPr>
          <w:p w14:paraId="67A5E5E1" w14:textId="77777777" w:rsidR="00CC23DE" w:rsidRPr="00643A43" w:rsidRDefault="00CC23DE" w:rsidP="00BE4F53">
            <w:pPr>
              <w:pStyle w:val="TableParagraph"/>
              <w:spacing w:line="240" w:lineRule="auto"/>
              <w:rPr>
                <w:rFonts w:ascii="Arial Nova" w:hAnsi="Arial Nova"/>
                <w:sz w:val="20"/>
                <w:szCs w:val="20"/>
              </w:rPr>
            </w:pPr>
            <w:r w:rsidRPr="00643A43">
              <w:rPr>
                <w:rFonts w:ascii="Arial Nova" w:hAnsi="Arial Nova"/>
                <w:sz w:val="20"/>
                <w:szCs w:val="20"/>
              </w:rPr>
              <w:t>3</w:t>
            </w:r>
            <w:r w:rsidRPr="00643A43">
              <w:rPr>
                <w:rFonts w:ascii="Arial Nova" w:hAnsi="Arial Nova"/>
                <w:i/>
                <w:sz w:val="20"/>
                <w:szCs w:val="20"/>
              </w:rPr>
              <w:t>.</w:t>
            </w:r>
            <w:r w:rsidRPr="00643A43">
              <w:rPr>
                <w:rFonts w:ascii="Arial Nova" w:hAnsi="Arial Nova"/>
                <w:sz w:val="20"/>
                <w:szCs w:val="20"/>
              </w:rPr>
              <w:t>52</w:t>
            </w:r>
          </w:p>
        </w:tc>
        <w:tc>
          <w:tcPr>
            <w:tcW w:w="818" w:type="dxa"/>
            <w:vAlign w:val="center"/>
          </w:tcPr>
          <w:p w14:paraId="6270DE13" w14:textId="77777777" w:rsidR="00CC23DE" w:rsidRPr="00643A43" w:rsidRDefault="00CC23DE" w:rsidP="00BE4F53">
            <w:pPr>
              <w:pStyle w:val="TableParagraph"/>
              <w:spacing w:line="240" w:lineRule="auto"/>
              <w:rPr>
                <w:rFonts w:ascii="Arial Nova" w:hAnsi="Arial Nova"/>
                <w:sz w:val="20"/>
                <w:szCs w:val="20"/>
              </w:rPr>
            </w:pPr>
            <w:r w:rsidRPr="00643A43">
              <w:rPr>
                <w:rFonts w:ascii="Arial Nova" w:hAnsi="Arial Nova"/>
                <w:sz w:val="20"/>
                <w:szCs w:val="20"/>
              </w:rPr>
              <w:t>3</w:t>
            </w:r>
            <w:r w:rsidRPr="00643A43">
              <w:rPr>
                <w:rFonts w:ascii="Arial Nova" w:hAnsi="Arial Nova"/>
                <w:i/>
                <w:sz w:val="20"/>
                <w:szCs w:val="20"/>
              </w:rPr>
              <w:t>.</w:t>
            </w:r>
            <w:r w:rsidRPr="00643A43">
              <w:rPr>
                <w:rFonts w:ascii="Arial Nova" w:hAnsi="Arial Nova"/>
                <w:sz w:val="20"/>
                <w:szCs w:val="20"/>
              </w:rPr>
              <w:t>54</w:t>
            </w:r>
          </w:p>
        </w:tc>
        <w:tc>
          <w:tcPr>
            <w:tcW w:w="1131" w:type="dxa"/>
            <w:vAlign w:val="center"/>
          </w:tcPr>
          <w:p w14:paraId="1F0469FA" w14:textId="77777777" w:rsidR="00CC23DE" w:rsidRPr="00643A43" w:rsidRDefault="00CC23DE" w:rsidP="00BE4F53">
            <w:pPr>
              <w:pStyle w:val="TableParagraph"/>
              <w:spacing w:line="240" w:lineRule="auto"/>
              <w:rPr>
                <w:rFonts w:ascii="Arial Nova" w:hAnsi="Arial Nova"/>
                <w:sz w:val="20"/>
                <w:szCs w:val="20"/>
              </w:rPr>
            </w:pPr>
            <w:r w:rsidRPr="00643A43">
              <w:rPr>
                <w:rFonts w:ascii="Arial Nova" w:hAnsi="Arial Nova"/>
                <w:sz w:val="20"/>
                <w:szCs w:val="20"/>
              </w:rPr>
              <w:t>3</w:t>
            </w:r>
            <w:r w:rsidRPr="00643A43">
              <w:rPr>
                <w:rFonts w:ascii="Arial Nova" w:hAnsi="Arial Nova"/>
                <w:i/>
                <w:sz w:val="20"/>
                <w:szCs w:val="20"/>
              </w:rPr>
              <w:t>.</w:t>
            </w:r>
            <w:r w:rsidRPr="00643A43">
              <w:rPr>
                <w:rFonts w:ascii="Arial Nova" w:hAnsi="Arial Nova"/>
                <w:sz w:val="20"/>
                <w:szCs w:val="20"/>
              </w:rPr>
              <w:t>93</w:t>
            </w:r>
          </w:p>
        </w:tc>
        <w:tc>
          <w:tcPr>
            <w:tcW w:w="785" w:type="dxa"/>
            <w:vAlign w:val="center"/>
          </w:tcPr>
          <w:p w14:paraId="076264F4" w14:textId="77777777" w:rsidR="00CC23DE" w:rsidRPr="00643A43" w:rsidRDefault="00CC23DE" w:rsidP="00BE4F53">
            <w:pPr>
              <w:pStyle w:val="TableParagraph"/>
              <w:spacing w:line="240" w:lineRule="auto"/>
              <w:rPr>
                <w:rFonts w:ascii="Arial Nova" w:hAnsi="Arial Nova"/>
                <w:sz w:val="20"/>
                <w:szCs w:val="20"/>
              </w:rPr>
            </w:pPr>
            <w:r w:rsidRPr="00643A43">
              <w:rPr>
                <w:rFonts w:ascii="Arial Nova" w:hAnsi="Arial Nova"/>
                <w:sz w:val="20"/>
                <w:szCs w:val="20"/>
              </w:rPr>
              <w:t>3</w:t>
            </w:r>
            <w:r w:rsidRPr="00643A43">
              <w:rPr>
                <w:rFonts w:ascii="Arial Nova" w:hAnsi="Arial Nova"/>
                <w:i/>
                <w:sz w:val="20"/>
                <w:szCs w:val="20"/>
              </w:rPr>
              <w:t>.</w:t>
            </w:r>
            <w:r w:rsidRPr="00643A43">
              <w:rPr>
                <w:rFonts w:ascii="Arial Nova" w:hAnsi="Arial Nova"/>
                <w:sz w:val="20"/>
                <w:szCs w:val="20"/>
              </w:rPr>
              <w:t>55</w:t>
            </w:r>
          </w:p>
        </w:tc>
        <w:tc>
          <w:tcPr>
            <w:tcW w:w="818" w:type="dxa"/>
            <w:vAlign w:val="center"/>
          </w:tcPr>
          <w:p w14:paraId="64C7A2E7" w14:textId="77777777" w:rsidR="00CC23DE" w:rsidRPr="00643A43" w:rsidRDefault="00CC23DE" w:rsidP="00BE4F53">
            <w:pPr>
              <w:pStyle w:val="TableParagraph"/>
              <w:spacing w:line="240" w:lineRule="auto"/>
              <w:rPr>
                <w:rFonts w:ascii="Arial Nova" w:hAnsi="Arial Nova"/>
                <w:sz w:val="20"/>
                <w:szCs w:val="20"/>
              </w:rPr>
            </w:pPr>
            <w:r w:rsidRPr="00643A43">
              <w:rPr>
                <w:rFonts w:ascii="Arial Nova" w:hAnsi="Arial Nova"/>
                <w:sz w:val="20"/>
                <w:szCs w:val="20"/>
              </w:rPr>
              <w:t>3</w:t>
            </w:r>
            <w:r w:rsidRPr="00643A43">
              <w:rPr>
                <w:rFonts w:ascii="Arial Nova" w:hAnsi="Arial Nova"/>
                <w:i/>
                <w:sz w:val="20"/>
                <w:szCs w:val="20"/>
              </w:rPr>
              <w:t>.</w:t>
            </w:r>
            <w:r w:rsidRPr="00643A43">
              <w:rPr>
                <w:rFonts w:ascii="Arial Nova" w:hAnsi="Arial Nova"/>
                <w:sz w:val="20"/>
                <w:szCs w:val="20"/>
              </w:rPr>
              <w:t>41</w:t>
            </w:r>
          </w:p>
        </w:tc>
        <w:tc>
          <w:tcPr>
            <w:tcW w:w="1131" w:type="dxa"/>
            <w:vAlign w:val="center"/>
          </w:tcPr>
          <w:p w14:paraId="59C175F2" w14:textId="77777777" w:rsidR="00CC23DE" w:rsidRPr="00643A43" w:rsidRDefault="00CC23DE" w:rsidP="00BE4F53">
            <w:pPr>
              <w:pStyle w:val="TableParagraph"/>
              <w:spacing w:line="240" w:lineRule="auto"/>
              <w:rPr>
                <w:rFonts w:ascii="Arial Nova" w:hAnsi="Arial Nova"/>
                <w:sz w:val="20"/>
                <w:szCs w:val="20"/>
              </w:rPr>
            </w:pPr>
            <w:r w:rsidRPr="00643A43">
              <w:rPr>
                <w:rFonts w:ascii="Arial Nova" w:hAnsi="Arial Nova"/>
                <w:sz w:val="20"/>
                <w:szCs w:val="20"/>
              </w:rPr>
              <w:t>3</w:t>
            </w:r>
            <w:r w:rsidRPr="00643A43">
              <w:rPr>
                <w:rFonts w:ascii="Arial Nova" w:hAnsi="Arial Nova"/>
                <w:i/>
                <w:sz w:val="20"/>
                <w:szCs w:val="20"/>
              </w:rPr>
              <w:t>.</w:t>
            </w:r>
            <w:r w:rsidRPr="00643A43">
              <w:rPr>
                <w:rFonts w:ascii="Arial Nova" w:hAnsi="Arial Nova"/>
                <w:sz w:val="20"/>
                <w:szCs w:val="20"/>
              </w:rPr>
              <w:t>56</w:t>
            </w:r>
          </w:p>
        </w:tc>
        <w:tc>
          <w:tcPr>
            <w:tcW w:w="728" w:type="dxa"/>
            <w:vAlign w:val="center"/>
          </w:tcPr>
          <w:p w14:paraId="6DD6B2AE" w14:textId="77777777" w:rsidR="00CC23DE" w:rsidRPr="00643A43" w:rsidRDefault="00CC23DE" w:rsidP="00BE4F53">
            <w:pPr>
              <w:pStyle w:val="TableParagraph"/>
              <w:spacing w:line="240" w:lineRule="auto"/>
              <w:rPr>
                <w:rFonts w:ascii="Arial Nova" w:hAnsi="Arial Nova"/>
                <w:sz w:val="20"/>
                <w:szCs w:val="20"/>
              </w:rPr>
            </w:pPr>
            <w:r w:rsidRPr="00643A43">
              <w:rPr>
                <w:rFonts w:ascii="Arial Nova" w:hAnsi="Arial Nova"/>
                <w:sz w:val="20"/>
                <w:szCs w:val="20"/>
              </w:rPr>
              <w:t>3</w:t>
            </w:r>
            <w:r w:rsidRPr="00643A43">
              <w:rPr>
                <w:rFonts w:ascii="Arial Nova" w:hAnsi="Arial Nova"/>
                <w:i/>
                <w:sz w:val="20"/>
                <w:szCs w:val="20"/>
              </w:rPr>
              <w:t>.</w:t>
            </w:r>
            <w:r w:rsidRPr="00643A43">
              <w:rPr>
                <w:rFonts w:ascii="Arial Nova" w:hAnsi="Arial Nova"/>
                <w:sz w:val="20"/>
                <w:szCs w:val="20"/>
              </w:rPr>
              <w:t>42</w:t>
            </w:r>
          </w:p>
        </w:tc>
      </w:tr>
      <w:tr w:rsidR="00643A43" w:rsidRPr="00643A43" w14:paraId="533F1DFF" w14:textId="77777777" w:rsidTr="00EC40A2">
        <w:trPr>
          <w:trHeight w:val="144"/>
        </w:trPr>
        <w:tc>
          <w:tcPr>
            <w:tcW w:w="3186" w:type="dxa"/>
            <w:vAlign w:val="center"/>
          </w:tcPr>
          <w:p w14:paraId="52B4B653" w14:textId="1EBF9E44" w:rsidR="00CC23DE" w:rsidRPr="00643A43" w:rsidRDefault="00CC23DE" w:rsidP="00643A43">
            <w:pPr>
              <w:pStyle w:val="TableParagraph"/>
              <w:spacing w:line="240" w:lineRule="auto"/>
              <w:jc w:val="both"/>
              <w:rPr>
                <w:rFonts w:ascii="Arial Nova" w:hAnsi="Arial Nova"/>
                <w:sz w:val="20"/>
                <w:szCs w:val="20"/>
              </w:rPr>
            </w:pPr>
            <w:r w:rsidRPr="00643A43">
              <w:rPr>
                <w:rFonts w:ascii="Arial Nova" w:hAnsi="Arial Nova"/>
                <w:sz w:val="20"/>
                <w:szCs w:val="20"/>
              </w:rPr>
              <w:t>Farmer</w:t>
            </w:r>
            <w:r w:rsidR="00F73A4C" w:rsidRPr="00643A43">
              <w:rPr>
                <w:rFonts w:ascii="Arial Nova" w:hAnsi="Arial Nova"/>
                <w:sz w:val="20"/>
                <w:szCs w:val="20"/>
              </w:rPr>
              <w:t xml:space="preserve"> </w:t>
            </w:r>
            <w:r w:rsidRPr="00643A43">
              <w:rPr>
                <w:rFonts w:ascii="Arial Nova" w:hAnsi="Arial Nova"/>
                <w:sz w:val="20"/>
                <w:szCs w:val="20"/>
              </w:rPr>
              <w:t>is</w:t>
            </w:r>
            <w:r w:rsidR="00F73A4C" w:rsidRPr="00643A43">
              <w:rPr>
                <w:rFonts w:ascii="Arial Nova" w:hAnsi="Arial Nova"/>
                <w:sz w:val="20"/>
                <w:szCs w:val="20"/>
              </w:rPr>
              <w:t xml:space="preserve"> </w:t>
            </w:r>
            <w:r w:rsidRPr="00643A43">
              <w:rPr>
                <w:rFonts w:ascii="Arial Nova" w:hAnsi="Arial Nova"/>
                <w:sz w:val="20"/>
                <w:szCs w:val="20"/>
              </w:rPr>
              <w:t>either</w:t>
            </w:r>
            <w:r w:rsidR="00F73A4C" w:rsidRPr="00643A43">
              <w:rPr>
                <w:rFonts w:ascii="Arial Nova" w:hAnsi="Arial Nova"/>
                <w:sz w:val="20"/>
                <w:szCs w:val="20"/>
              </w:rPr>
              <w:t xml:space="preserve"> </w:t>
            </w:r>
            <w:r w:rsidRPr="00643A43">
              <w:rPr>
                <w:rFonts w:ascii="Arial Nova" w:hAnsi="Arial Nova"/>
                <w:sz w:val="20"/>
                <w:szCs w:val="20"/>
              </w:rPr>
              <w:t>male</w:t>
            </w:r>
            <w:r w:rsidR="00F73A4C" w:rsidRPr="00643A43">
              <w:rPr>
                <w:rFonts w:ascii="Arial Nova" w:hAnsi="Arial Nova"/>
                <w:sz w:val="20"/>
                <w:szCs w:val="20"/>
              </w:rPr>
              <w:t xml:space="preserve"> </w:t>
            </w:r>
            <w:r w:rsidRPr="00643A43">
              <w:rPr>
                <w:rFonts w:ascii="Arial Nova" w:hAnsi="Arial Nova"/>
                <w:sz w:val="20"/>
                <w:szCs w:val="20"/>
              </w:rPr>
              <w:t>or</w:t>
            </w:r>
            <w:r w:rsidR="00F73A4C" w:rsidRPr="00643A43">
              <w:rPr>
                <w:rFonts w:ascii="Arial Nova" w:hAnsi="Arial Nova"/>
                <w:sz w:val="20"/>
                <w:szCs w:val="20"/>
              </w:rPr>
              <w:t xml:space="preserve"> </w:t>
            </w:r>
            <w:r w:rsidRPr="00643A43">
              <w:rPr>
                <w:rFonts w:ascii="Arial Nova" w:hAnsi="Arial Nova"/>
                <w:sz w:val="20"/>
                <w:szCs w:val="20"/>
              </w:rPr>
              <w:t>female</w:t>
            </w:r>
          </w:p>
        </w:tc>
        <w:tc>
          <w:tcPr>
            <w:tcW w:w="757" w:type="dxa"/>
            <w:vAlign w:val="center"/>
          </w:tcPr>
          <w:p w14:paraId="79C3734D" w14:textId="77777777" w:rsidR="00CC23DE" w:rsidRPr="00643A43" w:rsidRDefault="00CC23DE" w:rsidP="00BE4F53">
            <w:pPr>
              <w:pStyle w:val="TableParagraph"/>
              <w:spacing w:line="240" w:lineRule="auto"/>
              <w:rPr>
                <w:rFonts w:ascii="Arial Nova" w:hAnsi="Arial Nova"/>
                <w:sz w:val="20"/>
                <w:szCs w:val="20"/>
              </w:rPr>
            </w:pPr>
            <w:r w:rsidRPr="00643A43">
              <w:rPr>
                <w:rFonts w:ascii="Arial Nova" w:hAnsi="Arial Nova"/>
                <w:sz w:val="20"/>
                <w:szCs w:val="20"/>
              </w:rPr>
              <w:t>3</w:t>
            </w:r>
            <w:r w:rsidRPr="00643A43">
              <w:rPr>
                <w:rFonts w:ascii="Arial Nova" w:hAnsi="Arial Nova"/>
                <w:i/>
                <w:sz w:val="20"/>
                <w:szCs w:val="20"/>
              </w:rPr>
              <w:t>.</w:t>
            </w:r>
            <w:r w:rsidRPr="00643A43">
              <w:rPr>
                <w:rFonts w:ascii="Arial Nova" w:hAnsi="Arial Nova"/>
                <w:sz w:val="20"/>
                <w:szCs w:val="20"/>
              </w:rPr>
              <w:t>48</w:t>
            </w:r>
          </w:p>
        </w:tc>
        <w:tc>
          <w:tcPr>
            <w:tcW w:w="1131" w:type="dxa"/>
            <w:vAlign w:val="center"/>
          </w:tcPr>
          <w:p w14:paraId="5A2B596A" w14:textId="77777777" w:rsidR="00CC23DE" w:rsidRPr="00643A43" w:rsidRDefault="00CC23DE" w:rsidP="00BE4F53">
            <w:pPr>
              <w:pStyle w:val="TableParagraph"/>
              <w:spacing w:line="240" w:lineRule="auto"/>
              <w:rPr>
                <w:rFonts w:ascii="Arial Nova" w:hAnsi="Arial Nova"/>
                <w:sz w:val="20"/>
                <w:szCs w:val="20"/>
              </w:rPr>
            </w:pPr>
            <w:r w:rsidRPr="00643A43">
              <w:rPr>
                <w:rFonts w:ascii="Arial Nova" w:hAnsi="Arial Nova"/>
                <w:sz w:val="20"/>
                <w:szCs w:val="20"/>
              </w:rPr>
              <w:t>3</w:t>
            </w:r>
            <w:r w:rsidRPr="00643A43">
              <w:rPr>
                <w:rFonts w:ascii="Arial Nova" w:hAnsi="Arial Nova"/>
                <w:i/>
                <w:sz w:val="20"/>
                <w:szCs w:val="20"/>
              </w:rPr>
              <w:t>.</w:t>
            </w:r>
            <w:r w:rsidRPr="00643A43">
              <w:rPr>
                <w:rFonts w:ascii="Arial Nova" w:hAnsi="Arial Nova"/>
                <w:sz w:val="20"/>
                <w:szCs w:val="20"/>
              </w:rPr>
              <w:t>68</w:t>
            </w:r>
          </w:p>
        </w:tc>
        <w:tc>
          <w:tcPr>
            <w:tcW w:w="785" w:type="dxa"/>
            <w:vAlign w:val="center"/>
          </w:tcPr>
          <w:p w14:paraId="4C122EDE" w14:textId="77777777" w:rsidR="00CC23DE" w:rsidRPr="00643A43" w:rsidRDefault="00CC23DE" w:rsidP="00BE4F53">
            <w:pPr>
              <w:pStyle w:val="TableParagraph"/>
              <w:spacing w:line="240" w:lineRule="auto"/>
              <w:rPr>
                <w:rFonts w:ascii="Arial Nova" w:hAnsi="Arial Nova"/>
                <w:sz w:val="20"/>
                <w:szCs w:val="20"/>
              </w:rPr>
            </w:pPr>
            <w:r w:rsidRPr="00643A43">
              <w:rPr>
                <w:rFonts w:ascii="Arial Nova" w:hAnsi="Arial Nova"/>
                <w:sz w:val="20"/>
                <w:szCs w:val="20"/>
              </w:rPr>
              <w:t>3</w:t>
            </w:r>
            <w:r w:rsidRPr="00643A43">
              <w:rPr>
                <w:rFonts w:ascii="Arial Nova" w:hAnsi="Arial Nova"/>
                <w:i/>
                <w:sz w:val="20"/>
                <w:szCs w:val="20"/>
              </w:rPr>
              <w:t>.</w:t>
            </w:r>
            <w:r w:rsidRPr="00643A43">
              <w:rPr>
                <w:rFonts w:ascii="Arial Nova" w:hAnsi="Arial Nova"/>
                <w:sz w:val="20"/>
                <w:szCs w:val="20"/>
              </w:rPr>
              <w:t>5</w:t>
            </w:r>
          </w:p>
        </w:tc>
        <w:tc>
          <w:tcPr>
            <w:tcW w:w="818" w:type="dxa"/>
            <w:vAlign w:val="center"/>
          </w:tcPr>
          <w:p w14:paraId="709CE20C" w14:textId="77777777" w:rsidR="00CC23DE" w:rsidRPr="00643A43" w:rsidRDefault="00CC23DE" w:rsidP="00BE4F53">
            <w:pPr>
              <w:pStyle w:val="TableParagraph"/>
              <w:spacing w:line="240" w:lineRule="auto"/>
              <w:rPr>
                <w:rFonts w:ascii="Arial Nova" w:hAnsi="Arial Nova"/>
                <w:sz w:val="20"/>
                <w:szCs w:val="20"/>
              </w:rPr>
            </w:pPr>
            <w:r w:rsidRPr="00643A43">
              <w:rPr>
                <w:rFonts w:ascii="Arial Nova" w:hAnsi="Arial Nova"/>
                <w:sz w:val="20"/>
                <w:szCs w:val="20"/>
              </w:rPr>
              <w:t>3</w:t>
            </w:r>
            <w:r w:rsidRPr="00643A43">
              <w:rPr>
                <w:rFonts w:ascii="Arial Nova" w:hAnsi="Arial Nova"/>
                <w:i/>
                <w:sz w:val="20"/>
                <w:szCs w:val="20"/>
              </w:rPr>
              <w:t>.</w:t>
            </w:r>
            <w:r w:rsidRPr="00643A43">
              <w:rPr>
                <w:rFonts w:ascii="Arial Nova" w:hAnsi="Arial Nova"/>
                <w:sz w:val="20"/>
                <w:szCs w:val="20"/>
              </w:rPr>
              <w:t>63</w:t>
            </w:r>
          </w:p>
        </w:tc>
        <w:tc>
          <w:tcPr>
            <w:tcW w:w="1131" w:type="dxa"/>
            <w:vAlign w:val="center"/>
          </w:tcPr>
          <w:p w14:paraId="4D98D9AC" w14:textId="77777777" w:rsidR="00CC23DE" w:rsidRPr="00643A43" w:rsidRDefault="00CC23DE" w:rsidP="00BE4F53">
            <w:pPr>
              <w:pStyle w:val="TableParagraph"/>
              <w:spacing w:line="240" w:lineRule="auto"/>
              <w:rPr>
                <w:rFonts w:ascii="Arial Nova" w:hAnsi="Arial Nova"/>
                <w:sz w:val="20"/>
                <w:szCs w:val="20"/>
              </w:rPr>
            </w:pPr>
            <w:r w:rsidRPr="00643A43">
              <w:rPr>
                <w:rFonts w:ascii="Arial Nova" w:hAnsi="Arial Nova"/>
                <w:sz w:val="20"/>
                <w:szCs w:val="20"/>
              </w:rPr>
              <w:t>3</w:t>
            </w:r>
            <w:r w:rsidRPr="00643A43">
              <w:rPr>
                <w:rFonts w:ascii="Arial Nova" w:hAnsi="Arial Nova"/>
                <w:i/>
                <w:sz w:val="20"/>
                <w:szCs w:val="20"/>
              </w:rPr>
              <w:t>.</w:t>
            </w:r>
            <w:r w:rsidRPr="00643A43">
              <w:rPr>
                <w:rFonts w:ascii="Arial Nova" w:hAnsi="Arial Nova"/>
                <w:sz w:val="20"/>
                <w:szCs w:val="20"/>
              </w:rPr>
              <w:t>65</w:t>
            </w:r>
          </w:p>
        </w:tc>
        <w:tc>
          <w:tcPr>
            <w:tcW w:w="785" w:type="dxa"/>
            <w:vAlign w:val="center"/>
          </w:tcPr>
          <w:p w14:paraId="7BE38A4D" w14:textId="77777777" w:rsidR="00CC23DE" w:rsidRPr="00643A43" w:rsidRDefault="00CC23DE" w:rsidP="00BE4F53">
            <w:pPr>
              <w:pStyle w:val="TableParagraph"/>
              <w:spacing w:line="240" w:lineRule="auto"/>
              <w:rPr>
                <w:rFonts w:ascii="Arial Nova" w:hAnsi="Arial Nova"/>
                <w:sz w:val="20"/>
                <w:szCs w:val="20"/>
              </w:rPr>
            </w:pPr>
            <w:r w:rsidRPr="00643A43">
              <w:rPr>
                <w:rFonts w:ascii="Arial Nova" w:hAnsi="Arial Nova"/>
                <w:sz w:val="20"/>
                <w:szCs w:val="20"/>
              </w:rPr>
              <w:t>3</w:t>
            </w:r>
            <w:r w:rsidRPr="00643A43">
              <w:rPr>
                <w:rFonts w:ascii="Arial Nova" w:hAnsi="Arial Nova"/>
                <w:i/>
                <w:sz w:val="20"/>
                <w:szCs w:val="20"/>
              </w:rPr>
              <w:t>.</w:t>
            </w:r>
            <w:r w:rsidRPr="00643A43">
              <w:rPr>
                <w:rFonts w:ascii="Arial Nova" w:hAnsi="Arial Nova"/>
                <w:sz w:val="20"/>
                <w:szCs w:val="20"/>
              </w:rPr>
              <w:t>64</w:t>
            </w:r>
          </w:p>
        </w:tc>
        <w:tc>
          <w:tcPr>
            <w:tcW w:w="818" w:type="dxa"/>
            <w:vAlign w:val="center"/>
          </w:tcPr>
          <w:p w14:paraId="633D9E9C" w14:textId="77777777" w:rsidR="00CC23DE" w:rsidRPr="00643A43" w:rsidRDefault="00CC23DE" w:rsidP="00BE4F53">
            <w:pPr>
              <w:pStyle w:val="TableParagraph"/>
              <w:spacing w:line="240" w:lineRule="auto"/>
              <w:rPr>
                <w:rFonts w:ascii="Arial Nova" w:hAnsi="Arial Nova"/>
                <w:sz w:val="20"/>
                <w:szCs w:val="20"/>
              </w:rPr>
            </w:pPr>
            <w:r w:rsidRPr="00643A43">
              <w:rPr>
                <w:rFonts w:ascii="Arial Nova" w:hAnsi="Arial Nova"/>
                <w:sz w:val="20"/>
                <w:szCs w:val="20"/>
              </w:rPr>
              <w:t>3</w:t>
            </w:r>
            <w:r w:rsidRPr="00643A43">
              <w:rPr>
                <w:rFonts w:ascii="Arial Nova" w:hAnsi="Arial Nova"/>
                <w:i/>
                <w:sz w:val="20"/>
                <w:szCs w:val="20"/>
              </w:rPr>
              <w:t>.</w:t>
            </w:r>
            <w:r w:rsidRPr="00643A43">
              <w:rPr>
                <w:rFonts w:ascii="Arial Nova" w:hAnsi="Arial Nova"/>
                <w:sz w:val="20"/>
                <w:szCs w:val="20"/>
              </w:rPr>
              <w:t>53</w:t>
            </w:r>
          </w:p>
        </w:tc>
        <w:tc>
          <w:tcPr>
            <w:tcW w:w="1131" w:type="dxa"/>
            <w:vAlign w:val="center"/>
          </w:tcPr>
          <w:p w14:paraId="4DFAC394" w14:textId="77777777" w:rsidR="00CC23DE" w:rsidRPr="00643A43" w:rsidRDefault="00CC23DE" w:rsidP="00BE4F53">
            <w:pPr>
              <w:pStyle w:val="TableParagraph"/>
              <w:spacing w:line="240" w:lineRule="auto"/>
              <w:rPr>
                <w:rFonts w:ascii="Arial Nova" w:hAnsi="Arial Nova"/>
                <w:sz w:val="20"/>
                <w:szCs w:val="20"/>
              </w:rPr>
            </w:pPr>
            <w:r w:rsidRPr="00643A43">
              <w:rPr>
                <w:rFonts w:ascii="Arial Nova" w:hAnsi="Arial Nova"/>
                <w:sz w:val="20"/>
                <w:szCs w:val="20"/>
              </w:rPr>
              <w:t>3</w:t>
            </w:r>
            <w:r w:rsidRPr="00643A43">
              <w:rPr>
                <w:rFonts w:ascii="Arial Nova" w:hAnsi="Arial Nova"/>
                <w:i/>
                <w:sz w:val="20"/>
                <w:szCs w:val="20"/>
              </w:rPr>
              <w:t>.</w:t>
            </w:r>
            <w:r w:rsidRPr="00643A43">
              <w:rPr>
                <w:rFonts w:ascii="Arial Nova" w:hAnsi="Arial Nova"/>
                <w:sz w:val="20"/>
                <w:szCs w:val="20"/>
              </w:rPr>
              <w:t>88</w:t>
            </w:r>
          </w:p>
        </w:tc>
        <w:tc>
          <w:tcPr>
            <w:tcW w:w="785" w:type="dxa"/>
            <w:vAlign w:val="center"/>
          </w:tcPr>
          <w:p w14:paraId="282DD6BD" w14:textId="77777777" w:rsidR="00CC23DE" w:rsidRPr="00643A43" w:rsidRDefault="00CC23DE" w:rsidP="00BE4F53">
            <w:pPr>
              <w:pStyle w:val="TableParagraph"/>
              <w:spacing w:line="240" w:lineRule="auto"/>
              <w:rPr>
                <w:rFonts w:ascii="Arial Nova" w:hAnsi="Arial Nova"/>
                <w:sz w:val="20"/>
                <w:szCs w:val="20"/>
              </w:rPr>
            </w:pPr>
            <w:r w:rsidRPr="00643A43">
              <w:rPr>
                <w:rFonts w:ascii="Arial Nova" w:hAnsi="Arial Nova"/>
                <w:sz w:val="20"/>
                <w:szCs w:val="20"/>
              </w:rPr>
              <w:t>3</w:t>
            </w:r>
            <w:r w:rsidRPr="00643A43">
              <w:rPr>
                <w:rFonts w:ascii="Arial Nova" w:hAnsi="Arial Nova"/>
                <w:i/>
                <w:sz w:val="20"/>
                <w:szCs w:val="20"/>
              </w:rPr>
              <w:t>.</w:t>
            </w:r>
            <w:r w:rsidRPr="00643A43">
              <w:rPr>
                <w:rFonts w:ascii="Arial Nova" w:hAnsi="Arial Nova"/>
                <w:sz w:val="20"/>
                <w:szCs w:val="20"/>
              </w:rPr>
              <w:t>54</w:t>
            </w:r>
          </w:p>
        </w:tc>
        <w:tc>
          <w:tcPr>
            <w:tcW w:w="818" w:type="dxa"/>
            <w:vAlign w:val="center"/>
          </w:tcPr>
          <w:p w14:paraId="0193DF90" w14:textId="77777777" w:rsidR="00CC23DE" w:rsidRPr="00643A43" w:rsidRDefault="00CC23DE" w:rsidP="00BE4F53">
            <w:pPr>
              <w:pStyle w:val="TableParagraph"/>
              <w:spacing w:line="240" w:lineRule="auto"/>
              <w:rPr>
                <w:rFonts w:ascii="Arial Nova" w:hAnsi="Arial Nova"/>
                <w:sz w:val="20"/>
                <w:szCs w:val="20"/>
              </w:rPr>
            </w:pPr>
            <w:r w:rsidRPr="00643A43">
              <w:rPr>
                <w:rFonts w:ascii="Arial Nova" w:hAnsi="Arial Nova"/>
                <w:sz w:val="20"/>
                <w:szCs w:val="20"/>
              </w:rPr>
              <w:t>3</w:t>
            </w:r>
            <w:r w:rsidRPr="00643A43">
              <w:rPr>
                <w:rFonts w:ascii="Arial Nova" w:hAnsi="Arial Nova"/>
                <w:i/>
                <w:sz w:val="20"/>
                <w:szCs w:val="20"/>
              </w:rPr>
              <w:t>.</w:t>
            </w:r>
            <w:r w:rsidRPr="00643A43">
              <w:rPr>
                <w:rFonts w:ascii="Arial Nova" w:hAnsi="Arial Nova"/>
                <w:sz w:val="20"/>
                <w:szCs w:val="20"/>
              </w:rPr>
              <w:t>39</w:t>
            </w:r>
          </w:p>
        </w:tc>
        <w:tc>
          <w:tcPr>
            <w:tcW w:w="1131" w:type="dxa"/>
            <w:vAlign w:val="center"/>
          </w:tcPr>
          <w:p w14:paraId="20F4550E" w14:textId="77777777" w:rsidR="00CC23DE" w:rsidRPr="00643A43" w:rsidRDefault="00CC23DE" w:rsidP="00BE4F53">
            <w:pPr>
              <w:pStyle w:val="TableParagraph"/>
              <w:spacing w:line="240" w:lineRule="auto"/>
              <w:rPr>
                <w:rFonts w:ascii="Arial Nova" w:hAnsi="Arial Nova"/>
                <w:sz w:val="20"/>
                <w:szCs w:val="20"/>
              </w:rPr>
            </w:pPr>
            <w:r w:rsidRPr="00643A43">
              <w:rPr>
                <w:rFonts w:ascii="Arial Nova" w:hAnsi="Arial Nova"/>
                <w:sz w:val="20"/>
                <w:szCs w:val="20"/>
              </w:rPr>
              <w:t>3</w:t>
            </w:r>
            <w:r w:rsidRPr="00643A43">
              <w:rPr>
                <w:rFonts w:ascii="Arial Nova" w:hAnsi="Arial Nova"/>
                <w:i/>
                <w:sz w:val="20"/>
                <w:szCs w:val="20"/>
              </w:rPr>
              <w:t>.</w:t>
            </w:r>
            <w:r w:rsidRPr="00643A43">
              <w:rPr>
                <w:rFonts w:ascii="Arial Nova" w:hAnsi="Arial Nova"/>
                <w:sz w:val="20"/>
                <w:szCs w:val="20"/>
              </w:rPr>
              <w:t>69</w:t>
            </w:r>
          </w:p>
        </w:tc>
        <w:tc>
          <w:tcPr>
            <w:tcW w:w="728" w:type="dxa"/>
            <w:vAlign w:val="center"/>
          </w:tcPr>
          <w:p w14:paraId="586FC756" w14:textId="77777777" w:rsidR="00CC23DE" w:rsidRPr="00643A43" w:rsidRDefault="00CC23DE" w:rsidP="00BE4F53">
            <w:pPr>
              <w:pStyle w:val="TableParagraph"/>
              <w:spacing w:line="240" w:lineRule="auto"/>
              <w:rPr>
                <w:rFonts w:ascii="Arial Nova" w:hAnsi="Arial Nova"/>
                <w:sz w:val="20"/>
                <w:szCs w:val="20"/>
              </w:rPr>
            </w:pPr>
            <w:r w:rsidRPr="00643A43">
              <w:rPr>
                <w:rFonts w:ascii="Arial Nova" w:hAnsi="Arial Nova"/>
                <w:sz w:val="20"/>
                <w:szCs w:val="20"/>
              </w:rPr>
              <w:t>3</w:t>
            </w:r>
            <w:r w:rsidRPr="00643A43">
              <w:rPr>
                <w:rFonts w:ascii="Arial Nova" w:hAnsi="Arial Nova"/>
                <w:i/>
                <w:sz w:val="20"/>
                <w:szCs w:val="20"/>
              </w:rPr>
              <w:t>.</w:t>
            </w:r>
            <w:r w:rsidRPr="00643A43">
              <w:rPr>
                <w:rFonts w:ascii="Arial Nova" w:hAnsi="Arial Nova"/>
                <w:sz w:val="20"/>
                <w:szCs w:val="20"/>
              </w:rPr>
              <w:t>41</w:t>
            </w:r>
          </w:p>
        </w:tc>
      </w:tr>
      <w:tr w:rsidR="00643A43" w:rsidRPr="00643A43" w14:paraId="30808CFB" w14:textId="77777777" w:rsidTr="00EC40A2">
        <w:trPr>
          <w:trHeight w:val="144"/>
        </w:trPr>
        <w:tc>
          <w:tcPr>
            <w:tcW w:w="3186" w:type="dxa"/>
            <w:vAlign w:val="center"/>
          </w:tcPr>
          <w:p w14:paraId="376EA970" w14:textId="77777777" w:rsidR="00CC23DE" w:rsidRPr="00643A43" w:rsidRDefault="00CC23DE" w:rsidP="00643A43">
            <w:pPr>
              <w:pStyle w:val="TableParagraph"/>
              <w:spacing w:line="240" w:lineRule="auto"/>
              <w:jc w:val="both"/>
              <w:rPr>
                <w:rFonts w:ascii="Arial Nova" w:hAnsi="Arial Nova"/>
                <w:sz w:val="20"/>
                <w:szCs w:val="20"/>
              </w:rPr>
            </w:pPr>
            <w:r w:rsidRPr="00643A43">
              <w:rPr>
                <w:rFonts w:ascii="Arial Nova" w:hAnsi="Arial Nova"/>
                <w:sz w:val="20"/>
                <w:szCs w:val="20"/>
              </w:rPr>
              <w:t>Self-ratings</w:t>
            </w:r>
          </w:p>
        </w:tc>
        <w:tc>
          <w:tcPr>
            <w:tcW w:w="757" w:type="dxa"/>
            <w:tcBorders>
              <w:bottom w:val="single" w:sz="4" w:space="0" w:color="000000"/>
            </w:tcBorders>
            <w:vAlign w:val="center"/>
          </w:tcPr>
          <w:p w14:paraId="2B66F373" w14:textId="77777777" w:rsidR="00CC23DE" w:rsidRPr="00643A43" w:rsidRDefault="00CC23DE" w:rsidP="00BE4F53">
            <w:pPr>
              <w:pStyle w:val="TableParagraph"/>
              <w:spacing w:line="240" w:lineRule="auto"/>
              <w:rPr>
                <w:rFonts w:ascii="Arial Nova" w:hAnsi="Arial Nova"/>
                <w:sz w:val="20"/>
                <w:szCs w:val="20"/>
              </w:rPr>
            </w:pPr>
            <w:r w:rsidRPr="00643A43">
              <w:rPr>
                <w:rFonts w:ascii="Arial Nova" w:hAnsi="Arial Nova"/>
                <w:sz w:val="20"/>
                <w:szCs w:val="20"/>
              </w:rPr>
              <w:t>4</w:t>
            </w:r>
            <w:r w:rsidRPr="00643A43">
              <w:rPr>
                <w:rFonts w:ascii="Arial Nova" w:hAnsi="Arial Nova"/>
                <w:i/>
                <w:sz w:val="20"/>
                <w:szCs w:val="20"/>
              </w:rPr>
              <w:t>.</w:t>
            </w:r>
            <w:r w:rsidRPr="00643A43">
              <w:rPr>
                <w:rFonts w:ascii="Arial Nova" w:hAnsi="Arial Nova"/>
                <w:sz w:val="20"/>
                <w:szCs w:val="20"/>
              </w:rPr>
              <w:t>24</w:t>
            </w:r>
          </w:p>
        </w:tc>
        <w:tc>
          <w:tcPr>
            <w:tcW w:w="1131" w:type="dxa"/>
            <w:tcBorders>
              <w:bottom w:val="single" w:sz="4" w:space="0" w:color="000000"/>
            </w:tcBorders>
            <w:vAlign w:val="center"/>
          </w:tcPr>
          <w:p w14:paraId="27963A60" w14:textId="77777777" w:rsidR="00CC23DE" w:rsidRPr="00643A43" w:rsidRDefault="00CC23DE" w:rsidP="00BE4F53">
            <w:pPr>
              <w:pStyle w:val="TableParagraph"/>
              <w:spacing w:line="240" w:lineRule="auto"/>
              <w:rPr>
                <w:rFonts w:ascii="Arial Nova" w:hAnsi="Arial Nova"/>
                <w:sz w:val="20"/>
                <w:szCs w:val="20"/>
              </w:rPr>
            </w:pPr>
            <w:r w:rsidRPr="00643A43">
              <w:rPr>
                <w:rFonts w:ascii="Arial Nova" w:hAnsi="Arial Nova"/>
                <w:sz w:val="20"/>
                <w:szCs w:val="20"/>
              </w:rPr>
              <w:t>4</w:t>
            </w:r>
            <w:r w:rsidRPr="00643A43">
              <w:rPr>
                <w:rFonts w:ascii="Arial Nova" w:hAnsi="Arial Nova"/>
                <w:i/>
                <w:sz w:val="20"/>
                <w:szCs w:val="20"/>
              </w:rPr>
              <w:t>.</w:t>
            </w:r>
            <w:r w:rsidRPr="00643A43">
              <w:rPr>
                <w:rFonts w:ascii="Arial Nova" w:hAnsi="Arial Nova"/>
                <w:sz w:val="20"/>
                <w:szCs w:val="20"/>
              </w:rPr>
              <w:t>68</w:t>
            </w:r>
          </w:p>
        </w:tc>
        <w:tc>
          <w:tcPr>
            <w:tcW w:w="785" w:type="dxa"/>
            <w:tcBorders>
              <w:bottom w:val="single" w:sz="4" w:space="0" w:color="000000"/>
            </w:tcBorders>
            <w:vAlign w:val="center"/>
          </w:tcPr>
          <w:p w14:paraId="494A462C" w14:textId="77777777" w:rsidR="00CC23DE" w:rsidRPr="00643A43" w:rsidRDefault="00CC23DE" w:rsidP="00BE4F53">
            <w:pPr>
              <w:pStyle w:val="TableParagraph"/>
              <w:spacing w:line="240" w:lineRule="auto"/>
              <w:rPr>
                <w:rFonts w:ascii="Arial Nova" w:hAnsi="Arial Nova"/>
                <w:sz w:val="20"/>
                <w:szCs w:val="20"/>
              </w:rPr>
            </w:pPr>
            <w:r w:rsidRPr="00643A43">
              <w:rPr>
                <w:rFonts w:ascii="Arial Nova" w:hAnsi="Arial Nova"/>
                <w:sz w:val="20"/>
                <w:szCs w:val="20"/>
              </w:rPr>
              <w:t>4</w:t>
            </w:r>
            <w:r w:rsidRPr="00643A43">
              <w:rPr>
                <w:rFonts w:ascii="Arial Nova" w:hAnsi="Arial Nova"/>
                <w:i/>
                <w:sz w:val="20"/>
                <w:szCs w:val="20"/>
              </w:rPr>
              <w:t>.</w:t>
            </w:r>
            <w:r w:rsidRPr="00643A43">
              <w:rPr>
                <w:rFonts w:ascii="Arial Nova" w:hAnsi="Arial Nova"/>
                <w:sz w:val="20"/>
                <w:szCs w:val="20"/>
              </w:rPr>
              <w:t>28</w:t>
            </w:r>
          </w:p>
        </w:tc>
        <w:tc>
          <w:tcPr>
            <w:tcW w:w="818" w:type="dxa"/>
            <w:tcBorders>
              <w:bottom w:val="single" w:sz="4" w:space="0" w:color="000000"/>
            </w:tcBorders>
            <w:vAlign w:val="center"/>
          </w:tcPr>
          <w:p w14:paraId="4172E2E5" w14:textId="77777777" w:rsidR="00CC23DE" w:rsidRPr="00643A43" w:rsidRDefault="00CC23DE" w:rsidP="00BE4F53">
            <w:pPr>
              <w:pStyle w:val="TableParagraph"/>
              <w:spacing w:line="240" w:lineRule="auto"/>
              <w:rPr>
                <w:rFonts w:ascii="Arial Nova" w:hAnsi="Arial Nova"/>
                <w:sz w:val="20"/>
                <w:szCs w:val="20"/>
              </w:rPr>
            </w:pPr>
            <w:r w:rsidRPr="00643A43">
              <w:rPr>
                <w:rFonts w:ascii="Arial Nova" w:hAnsi="Arial Nova"/>
                <w:sz w:val="20"/>
                <w:szCs w:val="20"/>
              </w:rPr>
              <w:t>4</w:t>
            </w:r>
            <w:r w:rsidRPr="00643A43">
              <w:rPr>
                <w:rFonts w:ascii="Arial Nova" w:hAnsi="Arial Nova"/>
                <w:i/>
                <w:sz w:val="20"/>
                <w:szCs w:val="20"/>
              </w:rPr>
              <w:t>.</w:t>
            </w:r>
            <w:r w:rsidRPr="00643A43">
              <w:rPr>
                <w:rFonts w:ascii="Arial Nova" w:hAnsi="Arial Nova"/>
                <w:sz w:val="20"/>
                <w:szCs w:val="20"/>
              </w:rPr>
              <w:t>48</w:t>
            </w:r>
          </w:p>
        </w:tc>
        <w:tc>
          <w:tcPr>
            <w:tcW w:w="1131" w:type="dxa"/>
            <w:tcBorders>
              <w:bottom w:val="single" w:sz="4" w:space="0" w:color="000000"/>
            </w:tcBorders>
            <w:vAlign w:val="center"/>
          </w:tcPr>
          <w:p w14:paraId="6F774E05" w14:textId="77777777" w:rsidR="00CC23DE" w:rsidRPr="00643A43" w:rsidRDefault="00CC23DE" w:rsidP="00BE4F53">
            <w:pPr>
              <w:pStyle w:val="TableParagraph"/>
              <w:spacing w:line="240" w:lineRule="auto"/>
              <w:rPr>
                <w:rFonts w:ascii="Arial Nova" w:hAnsi="Arial Nova"/>
                <w:sz w:val="20"/>
                <w:szCs w:val="20"/>
              </w:rPr>
            </w:pPr>
            <w:r w:rsidRPr="00643A43">
              <w:rPr>
                <w:rFonts w:ascii="Arial Nova" w:hAnsi="Arial Nova"/>
                <w:sz w:val="20"/>
                <w:szCs w:val="20"/>
              </w:rPr>
              <w:t>4</w:t>
            </w:r>
            <w:r w:rsidRPr="00643A43">
              <w:rPr>
                <w:rFonts w:ascii="Arial Nova" w:hAnsi="Arial Nova"/>
                <w:i/>
                <w:sz w:val="20"/>
                <w:szCs w:val="20"/>
              </w:rPr>
              <w:t>.</w:t>
            </w:r>
            <w:r w:rsidRPr="00643A43">
              <w:rPr>
                <w:rFonts w:ascii="Arial Nova" w:hAnsi="Arial Nova"/>
                <w:sz w:val="20"/>
                <w:szCs w:val="20"/>
              </w:rPr>
              <w:t>62</w:t>
            </w:r>
          </w:p>
        </w:tc>
        <w:tc>
          <w:tcPr>
            <w:tcW w:w="785" w:type="dxa"/>
            <w:tcBorders>
              <w:bottom w:val="single" w:sz="4" w:space="0" w:color="000000"/>
            </w:tcBorders>
            <w:vAlign w:val="center"/>
          </w:tcPr>
          <w:p w14:paraId="4EF9060F" w14:textId="77777777" w:rsidR="00CC23DE" w:rsidRPr="00643A43" w:rsidRDefault="00CC23DE" w:rsidP="00BE4F53">
            <w:pPr>
              <w:pStyle w:val="TableParagraph"/>
              <w:spacing w:line="240" w:lineRule="auto"/>
              <w:rPr>
                <w:rFonts w:ascii="Arial Nova" w:hAnsi="Arial Nova"/>
                <w:sz w:val="20"/>
                <w:szCs w:val="20"/>
              </w:rPr>
            </w:pPr>
            <w:r w:rsidRPr="00643A43">
              <w:rPr>
                <w:rFonts w:ascii="Arial Nova" w:hAnsi="Arial Nova"/>
                <w:sz w:val="20"/>
                <w:szCs w:val="20"/>
              </w:rPr>
              <w:t>4</w:t>
            </w:r>
            <w:r w:rsidRPr="00643A43">
              <w:rPr>
                <w:rFonts w:ascii="Arial Nova" w:hAnsi="Arial Nova"/>
                <w:i/>
                <w:sz w:val="20"/>
                <w:szCs w:val="20"/>
              </w:rPr>
              <w:t>.</w:t>
            </w:r>
            <w:r w:rsidRPr="00643A43">
              <w:rPr>
                <w:rFonts w:ascii="Arial Nova" w:hAnsi="Arial Nova"/>
                <w:sz w:val="20"/>
                <w:szCs w:val="20"/>
              </w:rPr>
              <w:t>52</w:t>
            </w:r>
          </w:p>
        </w:tc>
        <w:tc>
          <w:tcPr>
            <w:tcW w:w="818" w:type="dxa"/>
            <w:tcBorders>
              <w:bottom w:val="single" w:sz="4" w:space="0" w:color="000000"/>
            </w:tcBorders>
            <w:vAlign w:val="center"/>
          </w:tcPr>
          <w:p w14:paraId="426A4B2F" w14:textId="77777777" w:rsidR="00CC23DE" w:rsidRPr="00643A43" w:rsidRDefault="00CC23DE" w:rsidP="00BE4F53">
            <w:pPr>
              <w:pStyle w:val="TableParagraph"/>
              <w:spacing w:line="240" w:lineRule="auto"/>
              <w:rPr>
                <w:rFonts w:ascii="Arial Nova" w:hAnsi="Arial Nova"/>
                <w:sz w:val="20"/>
                <w:szCs w:val="20"/>
              </w:rPr>
            </w:pPr>
            <w:r w:rsidRPr="00643A43">
              <w:rPr>
                <w:rFonts w:ascii="Arial Nova" w:hAnsi="Arial Nova"/>
                <w:sz w:val="20"/>
                <w:szCs w:val="20"/>
              </w:rPr>
              <w:t>4</w:t>
            </w:r>
            <w:r w:rsidRPr="00643A43">
              <w:rPr>
                <w:rFonts w:ascii="Arial Nova" w:hAnsi="Arial Nova"/>
                <w:i/>
                <w:sz w:val="20"/>
                <w:szCs w:val="20"/>
              </w:rPr>
              <w:t>.</w:t>
            </w:r>
            <w:r w:rsidRPr="00643A43">
              <w:rPr>
                <w:rFonts w:ascii="Arial Nova" w:hAnsi="Arial Nova"/>
                <w:sz w:val="20"/>
                <w:szCs w:val="20"/>
              </w:rPr>
              <w:t>3</w:t>
            </w:r>
          </w:p>
        </w:tc>
        <w:tc>
          <w:tcPr>
            <w:tcW w:w="1131" w:type="dxa"/>
            <w:tcBorders>
              <w:bottom w:val="single" w:sz="4" w:space="0" w:color="000000"/>
            </w:tcBorders>
            <w:vAlign w:val="center"/>
          </w:tcPr>
          <w:p w14:paraId="02D32CD5" w14:textId="77777777" w:rsidR="00CC23DE" w:rsidRPr="00643A43" w:rsidRDefault="00CC23DE" w:rsidP="00BE4F53">
            <w:pPr>
              <w:pStyle w:val="TableParagraph"/>
              <w:spacing w:line="240" w:lineRule="auto"/>
              <w:rPr>
                <w:rFonts w:ascii="Arial Nova" w:hAnsi="Arial Nova"/>
                <w:sz w:val="20"/>
                <w:szCs w:val="20"/>
              </w:rPr>
            </w:pPr>
            <w:r w:rsidRPr="00643A43">
              <w:rPr>
                <w:rFonts w:ascii="Arial Nova" w:hAnsi="Arial Nova"/>
                <w:sz w:val="20"/>
                <w:szCs w:val="20"/>
              </w:rPr>
              <w:t>4</w:t>
            </w:r>
            <w:r w:rsidRPr="00643A43">
              <w:rPr>
                <w:rFonts w:ascii="Arial Nova" w:hAnsi="Arial Nova"/>
                <w:i/>
                <w:sz w:val="20"/>
                <w:szCs w:val="20"/>
              </w:rPr>
              <w:t>.</w:t>
            </w:r>
            <w:r w:rsidRPr="00643A43">
              <w:rPr>
                <w:rFonts w:ascii="Arial Nova" w:hAnsi="Arial Nova"/>
                <w:sz w:val="20"/>
                <w:szCs w:val="20"/>
              </w:rPr>
              <w:t>88</w:t>
            </w:r>
          </w:p>
        </w:tc>
        <w:tc>
          <w:tcPr>
            <w:tcW w:w="785" w:type="dxa"/>
            <w:tcBorders>
              <w:bottom w:val="single" w:sz="4" w:space="0" w:color="000000"/>
            </w:tcBorders>
            <w:vAlign w:val="center"/>
          </w:tcPr>
          <w:p w14:paraId="7A6BAA49" w14:textId="77777777" w:rsidR="00CC23DE" w:rsidRPr="00643A43" w:rsidRDefault="00CC23DE" w:rsidP="00BE4F53">
            <w:pPr>
              <w:pStyle w:val="TableParagraph"/>
              <w:spacing w:line="240" w:lineRule="auto"/>
              <w:rPr>
                <w:rFonts w:ascii="Arial Nova" w:hAnsi="Arial Nova"/>
                <w:sz w:val="20"/>
                <w:szCs w:val="20"/>
              </w:rPr>
            </w:pPr>
            <w:r w:rsidRPr="00643A43">
              <w:rPr>
                <w:rFonts w:ascii="Arial Nova" w:hAnsi="Arial Nova"/>
                <w:sz w:val="20"/>
                <w:szCs w:val="20"/>
              </w:rPr>
              <w:t>4</w:t>
            </w:r>
            <w:r w:rsidRPr="00643A43">
              <w:rPr>
                <w:rFonts w:ascii="Arial Nova" w:hAnsi="Arial Nova"/>
                <w:i/>
                <w:sz w:val="20"/>
                <w:szCs w:val="20"/>
              </w:rPr>
              <w:t>.</w:t>
            </w:r>
            <w:r w:rsidRPr="00643A43">
              <w:rPr>
                <w:rFonts w:ascii="Arial Nova" w:hAnsi="Arial Nova"/>
                <w:sz w:val="20"/>
                <w:szCs w:val="20"/>
              </w:rPr>
              <w:t>31</w:t>
            </w:r>
          </w:p>
        </w:tc>
        <w:tc>
          <w:tcPr>
            <w:tcW w:w="818" w:type="dxa"/>
            <w:tcBorders>
              <w:bottom w:val="single" w:sz="4" w:space="0" w:color="000000"/>
            </w:tcBorders>
            <w:vAlign w:val="center"/>
          </w:tcPr>
          <w:p w14:paraId="0F70BA98" w14:textId="77777777" w:rsidR="00CC23DE" w:rsidRPr="00643A43" w:rsidRDefault="00CC23DE" w:rsidP="00BE4F53">
            <w:pPr>
              <w:pStyle w:val="TableParagraph"/>
              <w:spacing w:line="240" w:lineRule="auto"/>
              <w:rPr>
                <w:rFonts w:ascii="Arial Nova" w:hAnsi="Arial Nova"/>
                <w:sz w:val="20"/>
                <w:szCs w:val="20"/>
              </w:rPr>
            </w:pPr>
            <w:r w:rsidRPr="00643A43">
              <w:rPr>
                <w:rFonts w:ascii="Arial Nova" w:hAnsi="Arial Nova"/>
                <w:sz w:val="20"/>
                <w:szCs w:val="20"/>
              </w:rPr>
              <w:t>4</w:t>
            </w:r>
            <w:r w:rsidRPr="00643A43">
              <w:rPr>
                <w:rFonts w:ascii="Arial Nova" w:hAnsi="Arial Nova"/>
                <w:i/>
                <w:sz w:val="20"/>
                <w:szCs w:val="20"/>
              </w:rPr>
              <w:t>.</w:t>
            </w:r>
            <w:r w:rsidRPr="00643A43">
              <w:rPr>
                <w:rFonts w:ascii="Arial Nova" w:hAnsi="Arial Nova"/>
                <w:sz w:val="20"/>
                <w:szCs w:val="20"/>
              </w:rPr>
              <w:t>12</w:t>
            </w:r>
          </w:p>
        </w:tc>
        <w:tc>
          <w:tcPr>
            <w:tcW w:w="1131" w:type="dxa"/>
            <w:tcBorders>
              <w:bottom w:val="single" w:sz="4" w:space="0" w:color="000000"/>
            </w:tcBorders>
            <w:vAlign w:val="center"/>
          </w:tcPr>
          <w:p w14:paraId="72B31E60" w14:textId="77777777" w:rsidR="00CC23DE" w:rsidRPr="00643A43" w:rsidRDefault="00CC23DE" w:rsidP="00BE4F53">
            <w:pPr>
              <w:pStyle w:val="TableParagraph"/>
              <w:spacing w:line="240" w:lineRule="auto"/>
              <w:rPr>
                <w:rFonts w:ascii="Arial Nova" w:hAnsi="Arial Nova"/>
                <w:sz w:val="20"/>
                <w:szCs w:val="20"/>
              </w:rPr>
            </w:pPr>
            <w:r w:rsidRPr="00643A43">
              <w:rPr>
                <w:rFonts w:ascii="Arial Nova" w:hAnsi="Arial Nova"/>
                <w:sz w:val="20"/>
                <w:szCs w:val="20"/>
              </w:rPr>
              <w:t>4</w:t>
            </w:r>
            <w:r w:rsidRPr="00643A43">
              <w:rPr>
                <w:rFonts w:ascii="Arial Nova" w:hAnsi="Arial Nova"/>
                <w:i/>
                <w:sz w:val="20"/>
                <w:szCs w:val="20"/>
              </w:rPr>
              <w:t>.</w:t>
            </w:r>
            <w:r w:rsidRPr="00643A43">
              <w:rPr>
                <w:rFonts w:ascii="Arial Nova" w:hAnsi="Arial Nova"/>
                <w:sz w:val="20"/>
                <w:szCs w:val="20"/>
              </w:rPr>
              <w:t>71</w:t>
            </w:r>
          </w:p>
        </w:tc>
        <w:tc>
          <w:tcPr>
            <w:tcW w:w="728" w:type="dxa"/>
            <w:tcBorders>
              <w:bottom w:val="single" w:sz="4" w:space="0" w:color="000000"/>
            </w:tcBorders>
            <w:vAlign w:val="center"/>
          </w:tcPr>
          <w:p w14:paraId="5CA13BD0" w14:textId="77777777" w:rsidR="00CC23DE" w:rsidRPr="00643A43" w:rsidRDefault="00CC23DE" w:rsidP="00BE4F53">
            <w:pPr>
              <w:pStyle w:val="TableParagraph"/>
              <w:spacing w:line="240" w:lineRule="auto"/>
              <w:rPr>
                <w:rFonts w:ascii="Arial Nova" w:hAnsi="Arial Nova"/>
                <w:sz w:val="20"/>
                <w:szCs w:val="20"/>
              </w:rPr>
            </w:pPr>
            <w:r w:rsidRPr="00643A43">
              <w:rPr>
                <w:rFonts w:ascii="Arial Nova" w:hAnsi="Arial Nova"/>
                <w:sz w:val="20"/>
                <w:szCs w:val="20"/>
              </w:rPr>
              <w:t>4</w:t>
            </w:r>
            <w:r w:rsidRPr="00643A43">
              <w:rPr>
                <w:rFonts w:ascii="Arial Nova" w:hAnsi="Arial Nova"/>
                <w:i/>
                <w:sz w:val="20"/>
                <w:szCs w:val="20"/>
              </w:rPr>
              <w:t>.</w:t>
            </w:r>
            <w:r w:rsidRPr="00643A43">
              <w:rPr>
                <w:rFonts w:ascii="Arial Nova" w:hAnsi="Arial Nova"/>
                <w:sz w:val="20"/>
                <w:szCs w:val="20"/>
              </w:rPr>
              <w:t>16</w:t>
            </w:r>
          </w:p>
        </w:tc>
      </w:tr>
      <w:tr w:rsidR="00643A43" w:rsidRPr="00643A43" w14:paraId="66B0A8E1" w14:textId="77777777" w:rsidTr="00EC40A2">
        <w:trPr>
          <w:trHeight w:val="144"/>
        </w:trPr>
        <w:tc>
          <w:tcPr>
            <w:tcW w:w="3186" w:type="dxa"/>
            <w:vAlign w:val="center"/>
          </w:tcPr>
          <w:p w14:paraId="576E1C54" w14:textId="26EF7E85" w:rsidR="00EC40A2" w:rsidRPr="00643A43" w:rsidRDefault="00EC40A2" w:rsidP="00643A43">
            <w:pPr>
              <w:pStyle w:val="TableParagraph"/>
              <w:spacing w:line="240" w:lineRule="auto"/>
              <w:jc w:val="both"/>
              <w:rPr>
                <w:rFonts w:ascii="Arial Nova" w:hAnsi="Arial Nova"/>
                <w:sz w:val="20"/>
                <w:szCs w:val="20"/>
              </w:rPr>
            </w:pPr>
          </w:p>
        </w:tc>
        <w:tc>
          <w:tcPr>
            <w:tcW w:w="10818" w:type="dxa"/>
            <w:gridSpan w:val="12"/>
            <w:vAlign w:val="center"/>
          </w:tcPr>
          <w:p w14:paraId="4EAD3AAC" w14:textId="4CD58A1C" w:rsidR="00EC40A2" w:rsidRPr="00BE4F53" w:rsidRDefault="00EC40A2" w:rsidP="00BE4F53">
            <w:pPr>
              <w:pStyle w:val="TableParagraph"/>
              <w:spacing w:line="240" w:lineRule="auto"/>
              <w:rPr>
                <w:rFonts w:ascii="Arial Nova" w:hAnsi="Arial Nova"/>
                <w:b/>
                <w:bCs/>
                <w:sz w:val="20"/>
                <w:szCs w:val="20"/>
              </w:rPr>
            </w:pPr>
            <w:r w:rsidRPr="00BE4F53">
              <w:rPr>
                <w:rFonts w:ascii="Arial Nova" w:hAnsi="Arial Nova"/>
                <w:b/>
                <w:bCs/>
                <w:sz w:val="20"/>
                <w:szCs w:val="20"/>
              </w:rPr>
              <w:t>Price</w:t>
            </w:r>
          </w:p>
        </w:tc>
      </w:tr>
      <w:tr w:rsidR="00643A43" w:rsidRPr="00643A43" w14:paraId="13BC8FE9" w14:textId="77777777" w:rsidTr="00EC40A2">
        <w:trPr>
          <w:trHeight w:val="144"/>
        </w:trPr>
        <w:tc>
          <w:tcPr>
            <w:tcW w:w="3186" w:type="dxa"/>
            <w:vAlign w:val="center"/>
          </w:tcPr>
          <w:p w14:paraId="224BBC1F" w14:textId="7D21F6D8" w:rsidR="00CC23DE" w:rsidRPr="00643A43" w:rsidRDefault="00CC23DE" w:rsidP="00643A43">
            <w:pPr>
              <w:pStyle w:val="TableParagraph"/>
              <w:spacing w:line="240" w:lineRule="auto"/>
              <w:jc w:val="both"/>
              <w:rPr>
                <w:rFonts w:ascii="Arial Nova" w:hAnsi="Arial Nova"/>
                <w:sz w:val="20"/>
                <w:szCs w:val="20"/>
              </w:rPr>
            </w:pPr>
            <w:r w:rsidRPr="00643A43">
              <w:rPr>
                <w:rFonts w:ascii="Arial Nova" w:hAnsi="Arial Nova"/>
                <w:sz w:val="20"/>
                <w:szCs w:val="20"/>
              </w:rPr>
              <w:t>Farmer</w:t>
            </w:r>
            <w:r w:rsidR="00F73A4C" w:rsidRPr="00643A43">
              <w:rPr>
                <w:rFonts w:ascii="Arial Nova" w:hAnsi="Arial Nova"/>
                <w:sz w:val="20"/>
                <w:szCs w:val="20"/>
              </w:rPr>
              <w:t xml:space="preserve"> </w:t>
            </w:r>
            <w:r w:rsidRPr="00643A43">
              <w:rPr>
                <w:rFonts w:ascii="Arial Nova" w:hAnsi="Arial Nova"/>
                <w:sz w:val="20"/>
                <w:szCs w:val="20"/>
              </w:rPr>
              <w:t>is</w:t>
            </w:r>
            <w:r w:rsidR="00F73A4C" w:rsidRPr="00643A43">
              <w:rPr>
                <w:rFonts w:ascii="Arial Nova" w:hAnsi="Arial Nova"/>
                <w:sz w:val="20"/>
                <w:szCs w:val="20"/>
              </w:rPr>
              <w:t xml:space="preserve"> </w:t>
            </w:r>
            <w:r w:rsidRPr="00643A43">
              <w:rPr>
                <w:rFonts w:ascii="Arial Nova" w:hAnsi="Arial Nova"/>
                <w:sz w:val="20"/>
                <w:szCs w:val="20"/>
              </w:rPr>
              <w:t>male</w:t>
            </w:r>
          </w:p>
        </w:tc>
        <w:tc>
          <w:tcPr>
            <w:tcW w:w="757" w:type="dxa"/>
            <w:tcBorders>
              <w:top w:val="single" w:sz="4" w:space="0" w:color="000000"/>
            </w:tcBorders>
            <w:vAlign w:val="center"/>
          </w:tcPr>
          <w:p w14:paraId="4E7CB8D1" w14:textId="77777777" w:rsidR="00CC23DE" w:rsidRPr="00643A43" w:rsidRDefault="00CC23DE" w:rsidP="00BE4F53">
            <w:pPr>
              <w:pStyle w:val="TableParagraph"/>
              <w:spacing w:line="240" w:lineRule="auto"/>
              <w:rPr>
                <w:rFonts w:ascii="Arial Nova" w:hAnsi="Arial Nova"/>
                <w:sz w:val="20"/>
                <w:szCs w:val="20"/>
              </w:rPr>
            </w:pPr>
            <w:r w:rsidRPr="00643A43">
              <w:rPr>
                <w:rFonts w:ascii="Arial Nova" w:hAnsi="Arial Nova"/>
                <w:sz w:val="20"/>
                <w:szCs w:val="20"/>
              </w:rPr>
              <w:t>3</w:t>
            </w:r>
            <w:r w:rsidRPr="00643A43">
              <w:rPr>
                <w:rFonts w:ascii="Arial Nova" w:hAnsi="Arial Nova"/>
                <w:i/>
                <w:sz w:val="20"/>
                <w:szCs w:val="20"/>
              </w:rPr>
              <w:t>.</w:t>
            </w:r>
            <w:r w:rsidRPr="00643A43">
              <w:rPr>
                <w:rFonts w:ascii="Arial Nova" w:hAnsi="Arial Nova"/>
                <w:sz w:val="20"/>
                <w:szCs w:val="20"/>
              </w:rPr>
              <w:t>01</w:t>
            </w:r>
          </w:p>
        </w:tc>
        <w:tc>
          <w:tcPr>
            <w:tcW w:w="1131" w:type="dxa"/>
            <w:tcBorders>
              <w:top w:val="single" w:sz="4" w:space="0" w:color="000000"/>
            </w:tcBorders>
            <w:vAlign w:val="center"/>
          </w:tcPr>
          <w:p w14:paraId="21CB15AD" w14:textId="77777777" w:rsidR="00CC23DE" w:rsidRPr="00643A43" w:rsidRDefault="00CC23DE" w:rsidP="00BE4F53">
            <w:pPr>
              <w:pStyle w:val="TableParagraph"/>
              <w:spacing w:line="240" w:lineRule="auto"/>
              <w:rPr>
                <w:rFonts w:ascii="Arial Nova" w:hAnsi="Arial Nova"/>
                <w:sz w:val="20"/>
                <w:szCs w:val="20"/>
              </w:rPr>
            </w:pPr>
            <w:r w:rsidRPr="00643A43">
              <w:rPr>
                <w:rFonts w:ascii="Arial Nova" w:hAnsi="Arial Nova"/>
                <w:sz w:val="20"/>
                <w:szCs w:val="20"/>
              </w:rPr>
              <w:t>2</w:t>
            </w:r>
            <w:r w:rsidRPr="00643A43">
              <w:rPr>
                <w:rFonts w:ascii="Arial Nova" w:hAnsi="Arial Nova"/>
                <w:i/>
                <w:sz w:val="20"/>
                <w:szCs w:val="20"/>
              </w:rPr>
              <w:t>.</w:t>
            </w:r>
            <w:r w:rsidRPr="00643A43">
              <w:rPr>
                <w:rFonts w:ascii="Arial Nova" w:hAnsi="Arial Nova"/>
                <w:sz w:val="20"/>
                <w:szCs w:val="20"/>
              </w:rPr>
              <w:t>95</w:t>
            </w:r>
          </w:p>
        </w:tc>
        <w:tc>
          <w:tcPr>
            <w:tcW w:w="785" w:type="dxa"/>
            <w:tcBorders>
              <w:top w:val="single" w:sz="4" w:space="0" w:color="000000"/>
            </w:tcBorders>
            <w:vAlign w:val="center"/>
          </w:tcPr>
          <w:p w14:paraId="070B48F8" w14:textId="77777777" w:rsidR="00CC23DE" w:rsidRPr="00643A43" w:rsidRDefault="00CC23DE" w:rsidP="00BE4F53">
            <w:pPr>
              <w:pStyle w:val="TableParagraph"/>
              <w:spacing w:line="240" w:lineRule="auto"/>
              <w:rPr>
                <w:rFonts w:ascii="Arial Nova" w:hAnsi="Arial Nova"/>
                <w:sz w:val="20"/>
                <w:szCs w:val="20"/>
              </w:rPr>
            </w:pPr>
            <w:r w:rsidRPr="00643A43">
              <w:rPr>
                <w:rFonts w:ascii="Arial Nova" w:hAnsi="Arial Nova"/>
                <w:sz w:val="20"/>
                <w:szCs w:val="20"/>
              </w:rPr>
              <w:t>3</w:t>
            </w:r>
          </w:p>
        </w:tc>
        <w:tc>
          <w:tcPr>
            <w:tcW w:w="818" w:type="dxa"/>
            <w:tcBorders>
              <w:top w:val="single" w:sz="4" w:space="0" w:color="000000"/>
            </w:tcBorders>
            <w:vAlign w:val="center"/>
          </w:tcPr>
          <w:p w14:paraId="56FB11A2" w14:textId="77777777" w:rsidR="00CC23DE" w:rsidRPr="00643A43" w:rsidRDefault="00CC23DE" w:rsidP="00BE4F53">
            <w:pPr>
              <w:pStyle w:val="TableParagraph"/>
              <w:spacing w:line="240" w:lineRule="auto"/>
              <w:rPr>
                <w:rFonts w:ascii="Arial Nova" w:hAnsi="Arial Nova"/>
                <w:sz w:val="20"/>
                <w:szCs w:val="20"/>
              </w:rPr>
            </w:pPr>
            <w:r w:rsidRPr="00643A43">
              <w:rPr>
                <w:rFonts w:ascii="Arial Nova" w:hAnsi="Arial Nova"/>
                <w:sz w:val="20"/>
                <w:szCs w:val="20"/>
              </w:rPr>
              <w:t>2</w:t>
            </w:r>
            <w:r w:rsidRPr="00643A43">
              <w:rPr>
                <w:rFonts w:ascii="Arial Nova" w:hAnsi="Arial Nova"/>
                <w:i/>
                <w:sz w:val="20"/>
                <w:szCs w:val="20"/>
              </w:rPr>
              <w:t>.</w:t>
            </w:r>
            <w:r w:rsidRPr="00643A43">
              <w:rPr>
                <w:rFonts w:ascii="Arial Nova" w:hAnsi="Arial Nova"/>
                <w:sz w:val="20"/>
                <w:szCs w:val="20"/>
              </w:rPr>
              <w:t>96</w:t>
            </w:r>
          </w:p>
        </w:tc>
        <w:tc>
          <w:tcPr>
            <w:tcW w:w="1131" w:type="dxa"/>
            <w:tcBorders>
              <w:top w:val="single" w:sz="4" w:space="0" w:color="000000"/>
            </w:tcBorders>
            <w:vAlign w:val="center"/>
          </w:tcPr>
          <w:p w14:paraId="78E04EE3" w14:textId="77777777" w:rsidR="00CC23DE" w:rsidRPr="00643A43" w:rsidRDefault="00CC23DE" w:rsidP="00BE4F53">
            <w:pPr>
              <w:pStyle w:val="TableParagraph"/>
              <w:spacing w:line="240" w:lineRule="auto"/>
              <w:rPr>
                <w:rFonts w:ascii="Arial Nova" w:hAnsi="Arial Nova"/>
                <w:sz w:val="20"/>
                <w:szCs w:val="20"/>
              </w:rPr>
            </w:pPr>
            <w:r w:rsidRPr="00643A43">
              <w:rPr>
                <w:rFonts w:ascii="Arial Nova" w:hAnsi="Arial Nova"/>
                <w:sz w:val="20"/>
                <w:szCs w:val="20"/>
              </w:rPr>
              <w:t>2</w:t>
            </w:r>
            <w:r w:rsidRPr="00643A43">
              <w:rPr>
                <w:rFonts w:ascii="Arial Nova" w:hAnsi="Arial Nova"/>
                <w:i/>
                <w:sz w:val="20"/>
                <w:szCs w:val="20"/>
              </w:rPr>
              <w:t>.</w:t>
            </w:r>
            <w:r w:rsidRPr="00643A43">
              <w:rPr>
                <w:rFonts w:ascii="Arial Nova" w:hAnsi="Arial Nova"/>
                <w:sz w:val="20"/>
                <w:szCs w:val="20"/>
              </w:rPr>
              <w:t>92</w:t>
            </w:r>
          </w:p>
        </w:tc>
        <w:tc>
          <w:tcPr>
            <w:tcW w:w="785" w:type="dxa"/>
            <w:tcBorders>
              <w:top w:val="single" w:sz="4" w:space="0" w:color="000000"/>
            </w:tcBorders>
            <w:vAlign w:val="center"/>
          </w:tcPr>
          <w:p w14:paraId="503F4EE7" w14:textId="77777777" w:rsidR="00CC23DE" w:rsidRPr="00643A43" w:rsidRDefault="00CC23DE" w:rsidP="00BE4F53">
            <w:pPr>
              <w:pStyle w:val="TableParagraph"/>
              <w:spacing w:line="240" w:lineRule="auto"/>
              <w:rPr>
                <w:rFonts w:ascii="Arial Nova" w:hAnsi="Arial Nova"/>
                <w:sz w:val="20"/>
                <w:szCs w:val="20"/>
              </w:rPr>
            </w:pPr>
            <w:r w:rsidRPr="00643A43">
              <w:rPr>
                <w:rFonts w:ascii="Arial Nova" w:hAnsi="Arial Nova"/>
                <w:sz w:val="20"/>
                <w:szCs w:val="20"/>
              </w:rPr>
              <w:t>2</w:t>
            </w:r>
            <w:r w:rsidRPr="00643A43">
              <w:rPr>
                <w:rFonts w:ascii="Arial Nova" w:hAnsi="Arial Nova"/>
                <w:i/>
                <w:sz w:val="20"/>
                <w:szCs w:val="20"/>
              </w:rPr>
              <w:t>.</w:t>
            </w:r>
            <w:r w:rsidRPr="00643A43">
              <w:rPr>
                <w:rFonts w:ascii="Arial Nova" w:hAnsi="Arial Nova"/>
                <w:sz w:val="20"/>
                <w:szCs w:val="20"/>
              </w:rPr>
              <w:t>95</w:t>
            </w:r>
          </w:p>
        </w:tc>
        <w:tc>
          <w:tcPr>
            <w:tcW w:w="818" w:type="dxa"/>
            <w:tcBorders>
              <w:top w:val="single" w:sz="4" w:space="0" w:color="000000"/>
            </w:tcBorders>
            <w:vAlign w:val="center"/>
          </w:tcPr>
          <w:p w14:paraId="27C2D840" w14:textId="77777777" w:rsidR="00CC23DE" w:rsidRPr="00643A43" w:rsidRDefault="00CC23DE" w:rsidP="00BE4F53">
            <w:pPr>
              <w:pStyle w:val="TableParagraph"/>
              <w:spacing w:line="240" w:lineRule="auto"/>
              <w:rPr>
                <w:rFonts w:ascii="Arial Nova" w:hAnsi="Arial Nova"/>
                <w:sz w:val="20"/>
                <w:szCs w:val="20"/>
              </w:rPr>
            </w:pPr>
            <w:r w:rsidRPr="00643A43">
              <w:rPr>
                <w:rFonts w:ascii="Arial Nova" w:hAnsi="Arial Nova"/>
                <w:sz w:val="20"/>
                <w:szCs w:val="20"/>
              </w:rPr>
              <w:t>3</w:t>
            </w:r>
            <w:r w:rsidRPr="00643A43">
              <w:rPr>
                <w:rFonts w:ascii="Arial Nova" w:hAnsi="Arial Nova"/>
                <w:i/>
                <w:sz w:val="20"/>
                <w:szCs w:val="20"/>
              </w:rPr>
              <w:t>.</w:t>
            </w:r>
            <w:r w:rsidRPr="00643A43">
              <w:rPr>
                <w:rFonts w:ascii="Arial Nova" w:hAnsi="Arial Nova"/>
                <w:sz w:val="20"/>
                <w:szCs w:val="20"/>
              </w:rPr>
              <w:t>05</w:t>
            </w:r>
          </w:p>
        </w:tc>
        <w:tc>
          <w:tcPr>
            <w:tcW w:w="1131" w:type="dxa"/>
            <w:tcBorders>
              <w:top w:val="single" w:sz="4" w:space="0" w:color="000000"/>
            </w:tcBorders>
            <w:vAlign w:val="center"/>
          </w:tcPr>
          <w:p w14:paraId="78EECB0A" w14:textId="77777777" w:rsidR="00CC23DE" w:rsidRPr="00643A43" w:rsidRDefault="00CC23DE" w:rsidP="00BE4F53">
            <w:pPr>
              <w:pStyle w:val="TableParagraph"/>
              <w:spacing w:line="240" w:lineRule="auto"/>
              <w:rPr>
                <w:rFonts w:ascii="Arial Nova" w:hAnsi="Arial Nova"/>
                <w:sz w:val="20"/>
                <w:szCs w:val="20"/>
              </w:rPr>
            </w:pPr>
            <w:r w:rsidRPr="00643A43">
              <w:rPr>
                <w:rFonts w:ascii="Arial Nova" w:hAnsi="Arial Nova"/>
                <w:sz w:val="20"/>
                <w:szCs w:val="20"/>
              </w:rPr>
              <w:t>3</w:t>
            </w:r>
            <w:r w:rsidRPr="00643A43">
              <w:rPr>
                <w:rFonts w:ascii="Arial Nova" w:hAnsi="Arial Nova"/>
                <w:i/>
                <w:sz w:val="20"/>
                <w:szCs w:val="20"/>
              </w:rPr>
              <w:t>.</w:t>
            </w:r>
            <w:r w:rsidRPr="00643A43">
              <w:rPr>
                <w:rFonts w:ascii="Arial Nova" w:hAnsi="Arial Nova"/>
                <w:sz w:val="20"/>
                <w:szCs w:val="20"/>
              </w:rPr>
              <w:t>24</w:t>
            </w:r>
          </w:p>
        </w:tc>
        <w:tc>
          <w:tcPr>
            <w:tcW w:w="785" w:type="dxa"/>
            <w:tcBorders>
              <w:top w:val="single" w:sz="4" w:space="0" w:color="000000"/>
            </w:tcBorders>
            <w:vAlign w:val="center"/>
          </w:tcPr>
          <w:p w14:paraId="7BF03CE2" w14:textId="77777777" w:rsidR="00CC23DE" w:rsidRPr="00643A43" w:rsidRDefault="00CC23DE" w:rsidP="00BE4F53">
            <w:pPr>
              <w:pStyle w:val="TableParagraph"/>
              <w:spacing w:line="240" w:lineRule="auto"/>
              <w:rPr>
                <w:rFonts w:ascii="Arial Nova" w:hAnsi="Arial Nova"/>
                <w:sz w:val="20"/>
                <w:szCs w:val="20"/>
              </w:rPr>
            </w:pPr>
            <w:r w:rsidRPr="00643A43">
              <w:rPr>
                <w:rFonts w:ascii="Arial Nova" w:hAnsi="Arial Nova"/>
                <w:sz w:val="20"/>
                <w:szCs w:val="20"/>
              </w:rPr>
              <w:t>3</w:t>
            </w:r>
            <w:r w:rsidRPr="00643A43">
              <w:rPr>
                <w:rFonts w:ascii="Arial Nova" w:hAnsi="Arial Nova"/>
                <w:i/>
                <w:sz w:val="20"/>
                <w:szCs w:val="20"/>
              </w:rPr>
              <w:t>.</w:t>
            </w:r>
            <w:r w:rsidRPr="00643A43">
              <w:rPr>
                <w:rFonts w:ascii="Arial Nova" w:hAnsi="Arial Nova"/>
                <w:sz w:val="20"/>
                <w:szCs w:val="20"/>
              </w:rPr>
              <w:t>05</w:t>
            </w:r>
          </w:p>
        </w:tc>
        <w:tc>
          <w:tcPr>
            <w:tcW w:w="818" w:type="dxa"/>
            <w:tcBorders>
              <w:top w:val="single" w:sz="4" w:space="0" w:color="000000"/>
            </w:tcBorders>
            <w:vAlign w:val="center"/>
          </w:tcPr>
          <w:p w14:paraId="4A5CACDA" w14:textId="77777777" w:rsidR="00CC23DE" w:rsidRPr="00643A43" w:rsidRDefault="00CC23DE" w:rsidP="00BE4F53">
            <w:pPr>
              <w:pStyle w:val="TableParagraph"/>
              <w:spacing w:line="240" w:lineRule="auto"/>
              <w:rPr>
                <w:rFonts w:ascii="Arial Nova" w:hAnsi="Arial Nova"/>
                <w:sz w:val="20"/>
                <w:szCs w:val="20"/>
              </w:rPr>
            </w:pPr>
            <w:r w:rsidRPr="00643A43">
              <w:rPr>
                <w:rFonts w:ascii="Arial Nova" w:hAnsi="Arial Nova"/>
                <w:sz w:val="20"/>
                <w:szCs w:val="20"/>
              </w:rPr>
              <w:t>2</w:t>
            </w:r>
            <w:r w:rsidRPr="00643A43">
              <w:rPr>
                <w:rFonts w:ascii="Arial Nova" w:hAnsi="Arial Nova"/>
                <w:i/>
                <w:sz w:val="20"/>
                <w:szCs w:val="20"/>
              </w:rPr>
              <w:t>.</w:t>
            </w:r>
            <w:r w:rsidRPr="00643A43">
              <w:rPr>
                <w:rFonts w:ascii="Arial Nova" w:hAnsi="Arial Nova"/>
                <w:sz w:val="20"/>
                <w:szCs w:val="20"/>
              </w:rPr>
              <w:t>99</w:t>
            </w:r>
          </w:p>
        </w:tc>
        <w:tc>
          <w:tcPr>
            <w:tcW w:w="1131" w:type="dxa"/>
            <w:tcBorders>
              <w:top w:val="single" w:sz="4" w:space="0" w:color="000000"/>
            </w:tcBorders>
            <w:vAlign w:val="center"/>
          </w:tcPr>
          <w:p w14:paraId="605FFFAF" w14:textId="77777777" w:rsidR="00CC23DE" w:rsidRPr="00643A43" w:rsidRDefault="00CC23DE" w:rsidP="00BE4F53">
            <w:pPr>
              <w:pStyle w:val="TableParagraph"/>
              <w:spacing w:line="240" w:lineRule="auto"/>
              <w:rPr>
                <w:rFonts w:ascii="Arial Nova" w:hAnsi="Arial Nova"/>
                <w:sz w:val="20"/>
                <w:szCs w:val="20"/>
              </w:rPr>
            </w:pPr>
            <w:r w:rsidRPr="00643A43">
              <w:rPr>
                <w:rFonts w:ascii="Arial Nova" w:hAnsi="Arial Nova"/>
                <w:sz w:val="20"/>
                <w:szCs w:val="20"/>
              </w:rPr>
              <w:t>2</w:t>
            </w:r>
            <w:r w:rsidRPr="00643A43">
              <w:rPr>
                <w:rFonts w:ascii="Arial Nova" w:hAnsi="Arial Nova"/>
                <w:i/>
                <w:sz w:val="20"/>
                <w:szCs w:val="20"/>
              </w:rPr>
              <w:t>.</w:t>
            </w:r>
            <w:r w:rsidRPr="00643A43">
              <w:rPr>
                <w:rFonts w:ascii="Arial Nova" w:hAnsi="Arial Nova"/>
                <w:sz w:val="20"/>
                <w:szCs w:val="20"/>
              </w:rPr>
              <w:t>93</w:t>
            </w:r>
          </w:p>
        </w:tc>
        <w:tc>
          <w:tcPr>
            <w:tcW w:w="728" w:type="dxa"/>
            <w:tcBorders>
              <w:top w:val="single" w:sz="4" w:space="0" w:color="000000"/>
            </w:tcBorders>
            <w:vAlign w:val="center"/>
          </w:tcPr>
          <w:p w14:paraId="5DE0CA45" w14:textId="77777777" w:rsidR="00CC23DE" w:rsidRPr="00643A43" w:rsidRDefault="00CC23DE" w:rsidP="00BE4F53">
            <w:pPr>
              <w:pStyle w:val="TableParagraph"/>
              <w:spacing w:line="240" w:lineRule="auto"/>
              <w:rPr>
                <w:rFonts w:ascii="Arial Nova" w:hAnsi="Arial Nova"/>
                <w:sz w:val="20"/>
                <w:szCs w:val="20"/>
              </w:rPr>
            </w:pPr>
            <w:r w:rsidRPr="00643A43">
              <w:rPr>
                <w:rFonts w:ascii="Arial Nova" w:hAnsi="Arial Nova"/>
                <w:sz w:val="20"/>
                <w:szCs w:val="20"/>
              </w:rPr>
              <w:t>2</w:t>
            </w:r>
            <w:r w:rsidRPr="00643A43">
              <w:rPr>
                <w:rFonts w:ascii="Arial Nova" w:hAnsi="Arial Nova"/>
                <w:i/>
                <w:sz w:val="20"/>
                <w:szCs w:val="20"/>
              </w:rPr>
              <w:t>.</w:t>
            </w:r>
            <w:r w:rsidRPr="00643A43">
              <w:rPr>
                <w:rFonts w:ascii="Arial Nova" w:hAnsi="Arial Nova"/>
                <w:sz w:val="20"/>
                <w:szCs w:val="20"/>
              </w:rPr>
              <w:t>98</w:t>
            </w:r>
          </w:p>
        </w:tc>
      </w:tr>
      <w:tr w:rsidR="00643A43" w:rsidRPr="00643A43" w14:paraId="11A82C41" w14:textId="77777777" w:rsidTr="00EC40A2">
        <w:trPr>
          <w:trHeight w:val="144"/>
        </w:trPr>
        <w:tc>
          <w:tcPr>
            <w:tcW w:w="3186" w:type="dxa"/>
            <w:vAlign w:val="center"/>
          </w:tcPr>
          <w:p w14:paraId="43E9A520" w14:textId="3FC9B4A9" w:rsidR="00CC23DE" w:rsidRPr="00643A43" w:rsidRDefault="00CC23DE" w:rsidP="00643A43">
            <w:pPr>
              <w:pStyle w:val="TableParagraph"/>
              <w:spacing w:line="240" w:lineRule="auto"/>
              <w:jc w:val="both"/>
              <w:rPr>
                <w:rFonts w:ascii="Arial Nova" w:hAnsi="Arial Nova"/>
                <w:sz w:val="20"/>
                <w:szCs w:val="20"/>
              </w:rPr>
            </w:pPr>
            <w:r w:rsidRPr="00643A43">
              <w:rPr>
                <w:rFonts w:ascii="Arial Nova" w:hAnsi="Arial Nova"/>
                <w:sz w:val="20"/>
                <w:szCs w:val="20"/>
              </w:rPr>
              <w:t>Farmer</w:t>
            </w:r>
            <w:r w:rsidR="00F73A4C" w:rsidRPr="00643A43">
              <w:rPr>
                <w:rFonts w:ascii="Arial Nova" w:hAnsi="Arial Nova"/>
                <w:sz w:val="20"/>
                <w:szCs w:val="20"/>
              </w:rPr>
              <w:t xml:space="preserve"> </w:t>
            </w:r>
            <w:r w:rsidRPr="00643A43">
              <w:rPr>
                <w:rFonts w:ascii="Arial Nova" w:hAnsi="Arial Nova"/>
                <w:sz w:val="20"/>
                <w:szCs w:val="20"/>
              </w:rPr>
              <w:t>is</w:t>
            </w:r>
            <w:r w:rsidR="00F73A4C" w:rsidRPr="00643A43">
              <w:rPr>
                <w:rFonts w:ascii="Arial Nova" w:hAnsi="Arial Nova"/>
                <w:sz w:val="20"/>
                <w:szCs w:val="20"/>
              </w:rPr>
              <w:t xml:space="preserve"> </w:t>
            </w:r>
            <w:r w:rsidRPr="00643A43">
              <w:rPr>
                <w:rFonts w:ascii="Arial Nova" w:hAnsi="Arial Nova"/>
                <w:sz w:val="20"/>
                <w:szCs w:val="20"/>
              </w:rPr>
              <w:t>female</w:t>
            </w:r>
          </w:p>
        </w:tc>
        <w:tc>
          <w:tcPr>
            <w:tcW w:w="757" w:type="dxa"/>
            <w:vAlign w:val="center"/>
          </w:tcPr>
          <w:p w14:paraId="7570A167" w14:textId="77777777" w:rsidR="00CC23DE" w:rsidRPr="00643A43" w:rsidRDefault="00CC23DE" w:rsidP="00BE4F53">
            <w:pPr>
              <w:pStyle w:val="TableParagraph"/>
              <w:spacing w:line="240" w:lineRule="auto"/>
              <w:rPr>
                <w:rFonts w:ascii="Arial Nova" w:hAnsi="Arial Nova"/>
                <w:sz w:val="20"/>
                <w:szCs w:val="20"/>
              </w:rPr>
            </w:pPr>
            <w:r w:rsidRPr="00643A43">
              <w:rPr>
                <w:rFonts w:ascii="Arial Nova" w:hAnsi="Arial Nova"/>
                <w:sz w:val="20"/>
                <w:szCs w:val="20"/>
              </w:rPr>
              <w:t>3</w:t>
            </w:r>
            <w:r w:rsidRPr="00643A43">
              <w:rPr>
                <w:rFonts w:ascii="Arial Nova" w:hAnsi="Arial Nova"/>
                <w:i/>
                <w:sz w:val="20"/>
                <w:szCs w:val="20"/>
              </w:rPr>
              <w:t>.</w:t>
            </w:r>
            <w:r w:rsidRPr="00643A43">
              <w:rPr>
                <w:rFonts w:ascii="Arial Nova" w:hAnsi="Arial Nova"/>
                <w:sz w:val="20"/>
                <w:szCs w:val="20"/>
              </w:rPr>
              <w:t>1</w:t>
            </w:r>
          </w:p>
        </w:tc>
        <w:tc>
          <w:tcPr>
            <w:tcW w:w="1131" w:type="dxa"/>
            <w:vAlign w:val="center"/>
          </w:tcPr>
          <w:p w14:paraId="7CECD204" w14:textId="77777777" w:rsidR="00CC23DE" w:rsidRPr="00643A43" w:rsidRDefault="00CC23DE" w:rsidP="00BE4F53">
            <w:pPr>
              <w:pStyle w:val="TableParagraph"/>
              <w:spacing w:line="240" w:lineRule="auto"/>
              <w:rPr>
                <w:rFonts w:ascii="Arial Nova" w:hAnsi="Arial Nova"/>
                <w:sz w:val="20"/>
                <w:szCs w:val="20"/>
              </w:rPr>
            </w:pPr>
            <w:r w:rsidRPr="00643A43">
              <w:rPr>
                <w:rFonts w:ascii="Arial Nova" w:hAnsi="Arial Nova"/>
                <w:sz w:val="20"/>
                <w:szCs w:val="20"/>
              </w:rPr>
              <w:t>3</w:t>
            </w:r>
          </w:p>
        </w:tc>
        <w:tc>
          <w:tcPr>
            <w:tcW w:w="785" w:type="dxa"/>
            <w:vAlign w:val="center"/>
          </w:tcPr>
          <w:p w14:paraId="2441EF59" w14:textId="77777777" w:rsidR="00CC23DE" w:rsidRPr="00643A43" w:rsidRDefault="00CC23DE" w:rsidP="00BE4F53">
            <w:pPr>
              <w:pStyle w:val="TableParagraph"/>
              <w:spacing w:line="240" w:lineRule="auto"/>
              <w:rPr>
                <w:rFonts w:ascii="Arial Nova" w:hAnsi="Arial Nova"/>
                <w:sz w:val="20"/>
                <w:szCs w:val="20"/>
              </w:rPr>
            </w:pPr>
            <w:r w:rsidRPr="00643A43">
              <w:rPr>
                <w:rFonts w:ascii="Arial Nova" w:hAnsi="Arial Nova"/>
                <w:sz w:val="20"/>
                <w:szCs w:val="20"/>
              </w:rPr>
              <w:t>3</w:t>
            </w:r>
            <w:r w:rsidRPr="00643A43">
              <w:rPr>
                <w:rFonts w:ascii="Arial Nova" w:hAnsi="Arial Nova"/>
                <w:i/>
                <w:sz w:val="20"/>
                <w:szCs w:val="20"/>
              </w:rPr>
              <w:t>.</w:t>
            </w:r>
            <w:r w:rsidRPr="00643A43">
              <w:rPr>
                <w:rFonts w:ascii="Arial Nova" w:hAnsi="Arial Nova"/>
                <w:sz w:val="20"/>
                <w:szCs w:val="20"/>
              </w:rPr>
              <w:t>09</w:t>
            </w:r>
          </w:p>
        </w:tc>
        <w:tc>
          <w:tcPr>
            <w:tcW w:w="818" w:type="dxa"/>
            <w:vAlign w:val="center"/>
          </w:tcPr>
          <w:p w14:paraId="1087E19B" w14:textId="77777777" w:rsidR="00CC23DE" w:rsidRPr="00643A43" w:rsidRDefault="00CC23DE" w:rsidP="00BE4F53">
            <w:pPr>
              <w:pStyle w:val="TableParagraph"/>
              <w:spacing w:line="240" w:lineRule="auto"/>
              <w:rPr>
                <w:rFonts w:ascii="Arial Nova" w:hAnsi="Arial Nova"/>
                <w:sz w:val="20"/>
                <w:szCs w:val="20"/>
              </w:rPr>
            </w:pPr>
            <w:r w:rsidRPr="00643A43">
              <w:rPr>
                <w:rFonts w:ascii="Arial Nova" w:hAnsi="Arial Nova"/>
                <w:sz w:val="20"/>
                <w:szCs w:val="20"/>
              </w:rPr>
              <w:t>3</w:t>
            </w:r>
            <w:r w:rsidRPr="00643A43">
              <w:rPr>
                <w:rFonts w:ascii="Arial Nova" w:hAnsi="Arial Nova"/>
                <w:i/>
                <w:sz w:val="20"/>
                <w:szCs w:val="20"/>
              </w:rPr>
              <w:t>.</w:t>
            </w:r>
            <w:r w:rsidRPr="00643A43">
              <w:rPr>
                <w:rFonts w:ascii="Arial Nova" w:hAnsi="Arial Nova"/>
                <w:sz w:val="20"/>
                <w:szCs w:val="20"/>
              </w:rPr>
              <w:t>08</w:t>
            </w:r>
          </w:p>
        </w:tc>
        <w:tc>
          <w:tcPr>
            <w:tcW w:w="1131" w:type="dxa"/>
            <w:vAlign w:val="center"/>
          </w:tcPr>
          <w:p w14:paraId="47E6BA98" w14:textId="77777777" w:rsidR="00CC23DE" w:rsidRPr="00643A43" w:rsidRDefault="00CC23DE" w:rsidP="00BE4F53">
            <w:pPr>
              <w:pStyle w:val="TableParagraph"/>
              <w:spacing w:line="240" w:lineRule="auto"/>
              <w:rPr>
                <w:rFonts w:ascii="Arial Nova" w:hAnsi="Arial Nova"/>
                <w:sz w:val="20"/>
                <w:szCs w:val="20"/>
              </w:rPr>
            </w:pPr>
            <w:r w:rsidRPr="00643A43">
              <w:rPr>
                <w:rFonts w:ascii="Arial Nova" w:hAnsi="Arial Nova"/>
                <w:sz w:val="20"/>
                <w:szCs w:val="20"/>
              </w:rPr>
              <w:t>3</w:t>
            </w:r>
            <w:r w:rsidRPr="00643A43">
              <w:rPr>
                <w:rFonts w:ascii="Arial Nova" w:hAnsi="Arial Nova"/>
                <w:i/>
                <w:sz w:val="20"/>
                <w:szCs w:val="20"/>
              </w:rPr>
              <w:t>.</w:t>
            </w:r>
            <w:r w:rsidRPr="00643A43">
              <w:rPr>
                <w:rFonts w:ascii="Arial Nova" w:hAnsi="Arial Nova"/>
                <w:sz w:val="20"/>
                <w:szCs w:val="20"/>
              </w:rPr>
              <w:t>09</w:t>
            </w:r>
          </w:p>
        </w:tc>
        <w:tc>
          <w:tcPr>
            <w:tcW w:w="785" w:type="dxa"/>
            <w:vAlign w:val="center"/>
          </w:tcPr>
          <w:p w14:paraId="79913767" w14:textId="77777777" w:rsidR="00CC23DE" w:rsidRPr="00643A43" w:rsidRDefault="00CC23DE" w:rsidP="00BE4F53">
            <w:pPr>
              <w:pStyle w:val="TableParagraph"/>
              <w:spacing w:line="240" w:lineRule="auto"/>
              <w:rPr>
                <w:rFonts w:ascii="Arial Nova" w:hAnsi="Arial Nova"/>
                <w:sz w:val="20"/>
                <w:szCs w:val="20"/>
              </w:rPr>
            </w:pPr>
            <w:r w:rsidRPr="00643A43">
              <w:rPr>
                <w:rFonts w:ascii="Arial Nova" w:hAnsi="Arial Nova"/>
                <w:sz w:val="20"/>
                <w:szCs w:val="20"/>
              </w:rPr>
              <w:t>3</w:t>
            </w:r>
            <w:r w:rsidRPr="00643A43">
              <w:rPr>
                <w:rFonts w:ascii="Arial Nova" w:hAnsi="Arial Nova"/>
                <w:i/>
                <w:sz w:val="20"/>
                <w:szCs w:val="20"/>
              </w:rPr>
              <w:t>.</w:t>
            </w:r>
            <w:r w:rsidRPr="00643A43">
              <w:rPr>
                <w:rFonts w:ascii="Arial Nova" w:hAnsi="Arial Nova"/>
                <w:sz w:val="20"/>
                <w:szCs w:val="20"/>
              </w:rPr>
              <w:t>08</w:t>
            </w:r>
          </w:p>
        </w:tc>
        <w:tc>
          <w:tcPr>
            <w:tcW w:w="818" w:type="dxa"/>
            <w:vAlign w:val="center"/>
          </w:tcPr>
          <w:p w14:paraId="5307509F" w14:textId="77777777" w:rsidR="00CC23DE" w:rsidRPr="00643A43" w:rsidRDefault="00CC23DE" w:rsidP="00BE4F53">
            <w:pPr>
              <w:pStyle w:val="TableParagraph"/>
              <w:spacing w:line="240" w:lineRule="auto"/>
              <w:rPr>
                <w:rFonts w:ascii="Arial Nova" w:hAnsi="Arial Nova"/>
                <w:sz w:val="20"/>
                <w:szCs w:val="20"/>
              </w:rPr>
            </w:pPr>
            <w:r w:rsidRPr="00643A43">
              <w:rPr>
                <w:rFonts w:ascii="Arial Nova" w:hAnsi="Arial Nova"/>
                <w:sz w:val="20"/>
                <w:szCs w:val="20"/>
              </w:rPr>
              <w:t>3</w:t>
            </w:r>
            <w:r w:rsidRPr="00643A43">
              <w:rPr>
                <w:rFonts w:ascii="Arial Nova" w:hAnsi="Arial Nova"/>
                <w:i/>
                <w:sz w:val="20"/>
                <w:szCs w:val="20"/>
              </w:rPr>
              <w:t>.</w:t>
            </w:r>
            <w:r w:rsidRPr="00643A43">
              <w:rPr>
                <w:rFonts w:ascii="Arial Nova" w:hAnsi="Arial Nova"/>
                <w:sz w:val="20"/>
                <w:szCs w:val="20"/>
              </w:rPr>
              <w:t>09</w:t>
            </w:r>
          </w:p>
        </w:tc>
        <w:tc>
          <w:tcPr>
            <w:tcW w:w="1131" w:type="dxa"/>
            <w:vAlign w:val="center"/>
          </w:tcPr>
          <w:p w14:paraId="5AACB44F" w14:textId="77777777" w:rsidR="00CC23DE" w:rsidRPr="00643A43" w:rsidRDefault="00CC23DE" w:rsidP="00BE4F53">
            <w:pPr>
              <w:pStyle w:val="TableParagraph"/>
              <w:spacing w:line="240" w:lineRule="auto"/>
              <w:rPr>
                <w:rFonts w:ascii="Arial Nova" w:hAnsi="Arial Nova"/>
                <w:sz w:val="20"/>
                <w:szCs w:val="20"/>
              </w:rPr>
            </w:pPr>
            <w:r w:rsidRPr="00643A43">
              <w:rPr>
                <w:rFonts w:ascii="Arial Nova" w:hAnsi="Arial Nova"/>
                <w:sz w:val="20"/>
                <w:szCs w:val="20"/>
              </w:rPr>
              <w:t>3</w:t>
            </w:r>
            <w:r w:rsidRPr="00643A43">
              <w:rPr>
                <w:rFonts w:ascii="Arial Nova" w:hAnsi="Arial Nova"/>
                <w:i/>
                <w:sz w:val="20"/>
                <w:szCs w:val="20"/>
              </w:rPr>
              <w:t>.</w:t>
            </w:r>
            <w:r w:rsidRPr="00643A43">
              <w:rPr>
                <w:rFonts w:ascii="Arial Nova" w:hAnsi="Arial Nova"/>
                <w:sz w:val="20"/>
                <w:szCs w:val="20"/>
              </w:rPr>
              <w:t>47</w:t>
            </w:r>
          </w:p>
        </w:tc>
        <w:tc>
          <w:tcPr>
            <w:tcW w:w="785" w:type="dxa"/>
            <w:vAlign w:val="center"/>
          </w:tcPr>
          <w:p w14:paraId="2E8E1EA8" w14:textId="77777777" w:rsidR="00CC23DE" w:rsidRPr="00643A43" w:rsidRDefault="00CC23DE" w:rsidP="00BE4F53">
            <w:pPr>
              <w:pStyle w:val="TableParagraph"/>
              <w:spacing w:line="240" w:lineRule="auto"/>
              <w:rPr>
                <w:rFonts w:ascii="Arial Nova" w:hAnsi="Arial Nova"/>
                <w:sz w:val="20"/>
                <w:szCs w:val="20"/>
              </w:rPr>
            </w:pPr>
            <w:r w:rsidRPr="00643A43">
              <w:rPr>
                <w:rFonts w:ascii="Arial Nova" w:hAnsi="Arial Nova"/>
                <w:sz w:val="20"/>
                <w:szCs w:val="20"/>
              </w:rPr>
              <w:t>3</w:t>
            </w:r>
            <w:r w:rsidRPr="00643A43">
              <w:rPr>
                <w:rFonts w:ascii="Arial Nova" w:hAnsi="Arial Nova"/>
                <w:i/>
                <w:sz w:val="20"/>
                <w:szCs w:val="20"/>
              </w:rPr>
              <w:t>.</w:t>
            </w:r>
            <w:r w:rsidRPr="00643A43">
              <w:rPr>
                <w:rFonts w:ascii="Arial Nova" w:hAnsi="Arial Nova"/>
                <w:sz w:val="20"/>
                <w:szCs w:val="20"/>
              </w:rPr>
              <w:t>1</w:t>
            </w:r>
          </w:p>
        </w:tc>
        <w:tc>
          <w:tcPr>
            <w:tcW w:w="818" w:type="dxa"/>
            <w:vAlign w:val="center"/>
          </w:tcPr>
          <w:p w14:paraId="1D3AD259" w14:textId="77777777" w:rsidR="00CC23DE" w:rsidRPr="00643A43" w:rsidRDefault="00CC23DE" w:rsidP="00BE4F53">
            <w:pPr>
              <w:pStyle w:val="TableParagraph"/>
              <w:spacing w:line="240" w:lineRule="auto"/>
              <w:rPr>
                <w:rFonts w:ascii="Arial Nova" w:hAnsi="Arial Nova"/>
                <w:sz w:val="20"/>
                <w:szCs w:val="20"/>
              </w:rPr>
            </w:pPr>
            <w:r w:rsidRPr="00643A43">
              <w:rPr>
                <w:rFonts w:ascii="Arial Nova" w:hAnsi="Arial Nova"/>
                <w:sz w:val="20"/>
                <w:szCs w:val="20"/>
              </w:rPr>
              <w:t>3</w:t>
            </w:r>
            <w:r w:rsidRPr="00643A43">
              <w:rPr>
                <w:rFonts w:ascii="Arial Nova" w:hAnsi="Arial Nova"/>
                <w:i/>
                <w:sz w:val="20"/>
                <w:szCs w:val="20"/>
              </w:rPr>
              <w:t>.</w:t>
            </w:r>
            <w:r w:rsidRPr="00643A43">
              <w:rPr>
                <w:rFonts w:ascii="Arial Nova" w:hAnsi="Arial Nova"/>
                <w:sz w:val="20"/>
                <w:szCs w:val="20"/>
              </w:rPr>
              <w:t>1</w:t>
            </w:r>
          </w:p>
        </w:tc>
        <w:tc>
          <w:tcPr>
            <w:tcW w:w="1131" w:type="dxa"/>
            <w:vAlign w:val="center"/>
          </w:tcPr>
          <w:p w14:paraId="74A46676" w14:textId="77777777" w:rsidR="00CC23DE" w:rsidRPr="00643A43" w:rsidRDefault="00CC23DE" w:rsidP="00BE4F53">
            <w:pPr>
              <w:pStyle w:val="TableParagraph"/>
              <w:spacing w:line="240" w:lineRule="auto"/>
              <w:rPr>
                <w:rFonts w:ascii="Arial Nova" w:hAnsi="Arial Nova"/>
                <w:sz w:val="20"/>
                <w:szCs w:val="20"/>
              </w:rPr>
            </w:pPr>
            <w:r w:rsidRPr="00643A43">
              <w:rPr>
                <w:rFonts w:ascii="Arial Nova" w:hAnsi="Arial Nova"/>
                <w:sz w:val="20"/>
                <w:szCs w:val="20"/>
              </w:rPr>
              <w:t>2</w:t>
            </w:r>
            <w:r w:rsidRPr="00643A43">
              <w:rPr>
                <w:rFonts w:ascii="Arial Nova" w:hAnsi="Arial Nova"/>
                <w:i/>
                <w:sz w:val="20"/>
                <w:szCs w:val="20"/>
              </w:rPr>
              <w:t>.</w:t>
            </w:r>
            <w:r w:rsidRPr="00643A43">
              <w:rPr>
                <w:rFonts w:ascii="Arial Nova" w:hAnsi="Arial Nova"/>
                <w:sz w:val="20"/>
                <w:szCs w:val="20"/>
              </w:rPr>
              <w:t>69</w:t>
            </w:r>
          </w:p>
        </w:tc>
        <w:tc>
          <w:tcPr>
            <w:tcW w:w="728" w:type="dxa"/>
            <w:vAlign w:val="center"/>
          </w:tcPr>
          <w:p w14:paraId="61FBBDAB" w14:textId="77777777" w:rsidR="00CC23DE" w:rsidRPr="00643A43" w:rsidRDefault="00CC23DE" w:rsidP="00BE4F53">
            <w:pPr>
              <w:pStyle w:val="TableParagraph"/>
              <w:spacing w:line="240" w:lineRule="auto"/>
              <w:rPr>
                <w:rFonts w:ascii="Arial Nova" w:hAnsi="Arial Nova"/>
                <w:sz w:val="20"/>
                <w:szCs w:val="20"/>
              </w:rPr>
            </w:pPr>
            <w:r w:rsidRPr="00643A43">
              <w:rPr>
                <w:rFonts w:ascii="Arial Nova" w:hAnsi="Arial Nova"/>
                <w:sz w:val="20"/>
                <w:szCs w:val="20"/>
              </w:rPr>
              <w:t>3</w:t>
            </w:r>
            <w:r w:rsidRPr="00643A43">
              <w:rPr>
                <w:rFonts w:ascii="Arial Nova" w:hAnsi="Arial Nova"/>
                <w:i/>
                <w:sz w:val="20"/>
                <w:szCs w:val="20"/>
              </w:rPr>
              <w:t>.</w:t>
            </w:r>
            <w:r w:rsidRPr="00643A43">
              <w:rPr>
                <w:rFonts w:ascii="Arial Nova" w:hAnsi="Arial Nova"/>
                <w:sz w:val="20"/>
                <w:szCs w:val="20"/>
              </w:rPr>
              <w:t>08</w:t>
            </w:r>
          </w:p>
        </w:tc>
      </w:tr>
      <w:tr w:rsidR="00643A43" w:rsidRPr="00643A43" w14:paraId="266089AC" w14:textId="77777777" w:rsidTr="00EC40A2">
        <w:trPr>
          <w:trHeight w:val="144"/>
        </w:trPr>
        <w:tc>
          <w:tcPr>
            <w:tcW w:w="3186" w:type="dxa"/>
            <w:vAlign w:val="center"/>
          </w:tcPr>
          <w:p w14:paraId="7BB67900" w14:textId="1CEA5A92" w:rsidR="00CC23DE" w:rsidRPr="00643A43" w:rsidRDefault="00CC23DE" w:rsidP="00643A43">
            <w:pPr>
              <w:pStyle w:val="TableParagraph"/>
              <w:spacing w:line="240" w:lineRule="auto"/>
              <w:jc w:val="both"/>
              <w:rPr>
                <w:rFonts w:ascii="Arial Nova" w:hAnsi="Arial Nova"/>
                <w:sz w:val="20"/>
                <w:szCs w:val="20"/>
              </w:rPr>
            </w:pPr>
            <w:r w:rsidRPr="00643A43">
              <w:rPr>
                <w:rFonts w:ascii="Arial Nova" w:hAnsi="Arial Nova"/>
                <w:sz w:val="20"/>
                <w:szCs w:val="20"/>
              </w:rPr>
              <w:t>Farmer</w:t>
            </w:r>
            <w:r w:rsidR="00F73A4C" w:rsidRPr="00643A43">
              <w:rPr>
                <w:rFonts w:ascii="Arial Nova" w:hAnsi="Arial Nova"/>
                <w:sz w:val="20"/>
                <w:szCs w:val="20"/>
              </w:rPr>
              <w:t xml:space="preserve"> </w:t>
            </w:r>
            <w:r w:rsidRPr="00643A43">
              <w:rPr>
                <w:rFonts w:ascii="Arial Nova" w:hAnsi="Arial Nova"/>
                <w:sz w:val="20"/>
                <w:szCs w:val="20"/>
              </w:rPr>
              <w:t>is</w:t>
            </w:r>
            <w:r w:rsidR="00F73A4C" w:rsidRPr="00643A43">
              <w:rPr>
                <w:rFonts w:ascii="Arial Nova" w:hAnsi="Arial Nova"/>
                <w:sz w:val="20"/>
                <w:szCs w:val="20"/>
              </w:rPr>
              <w:t xml:space="preserve"> </w:t>
            </w:r>
            <w:r w:rsidRPr="00643A43">
              <w:rPr>
                <w:rFonts w:ascii="Arial Nova" w:hAnsi="Arial Nova"/>
                <w:sz w:val="20"/>
                <w:szCs w:val="20"/>
              </w:rPr>
              <w:t>either</w:t>
            </w:r>
            <w:r w:rsidR="00F73A4C" w:rsidRPr="00643A43">
              <w:rPr>
                <w:rFonts w:ascii="Arial Nova" w:hAnsi="Arial Nova"/>
                <w:sz w:val="20"/>
                <w:szCs w:val="20"/>
              </w:rPr>
              <w:t xml:space="preserve"> </w:t>
            </w:r>
            <w:r w:rsidRPr="00643A43">
              <w:rPr>
                <w:rFonts w:ascii="Arial Nova" w:hAnsi="Arial Nova"/>
                <w:sz w:val="20"/>
                <w:szCs w:val="20"/>
              </w:rPr>
              <w:t>male</w:t>
            </w:r>
            <w:r w:rsidR="00F73A4C" w:rsidRPr="00643A43">
              <w:rPr>
                <w:rFonts w:ascii="Arial Nova" w:hAnsi="Arial Nova"/>
                <w:sz w:val="20"/>
                <w:szCs w:val="20"/>
              </w:rPr>
              <w:t xml:space="preserve"> </w:t>
            </w:r>
            <w:r w:rsidRPr="00643A43">
              <w:rPr>
                <w:rFonts w:ascii="Arial Nova" w:hAnsi="Arial Nova"/>
                <w:sz w:val="20"/>
                <w:szCs w:val="20"/>
              </w:rPr>
              <w:t>or</w:t>
            </w:r>
            <w:r w:rsidR="00F73A4C" w:rsidRPr="00643A43">
              <w:rPr>
                <w:rFonts w:ascii="Arial Nova" w:hAnsi="Arial Nova"/>
                <w:sz w:val="20"/>
                <w:szCs w:val="20"/>
              </w:rPr>
              <w:t xml:space="preserve"> </w:t>
            </w:r>
            <w:r w:rsidRPr="00643A43">
              <w:rPr>
                <w:rFonts w:ascii="Arial Nova" w:hAnsi="Arial Nova"/>
                <w:sz w:val="20"/>
                <w:szCs w:val="20"/>
              </w:rPr>
              <w:t>female</w:t>
            </w:r>
          </w:p>
        </w:tc>
        <w:tc>
          <w:tcPr>
            <w:tcW w:w="757" w:type="dxa"/>
            <w:vAlign w:val="center"/>
          </w:tcPr>
          <w:p w14:paraId="224CE877" w14:textId="77777777" w:rsidR="00CC23DE" w:rsidRPr="00643A43" w:rsidRDefault="00CC23DE" w:rsidP="00BE4F53">
            <w:pPr>
              <w:pStyle w:val="TableParagraph"/>
              <w:spacing w:line="240" w:lineRule="auto"/>
              <w:rPr>
                <w:rFonts w:ascii="Arial Nova" w:hAnsi="Arial Nova"/>
                <w:sz w:val="20"/>
                <w:szCs w:val="20"/>
              </w:rPr>
            </w:pPr>
            <w:r w:rsidRPr="00643A43">
              <w:rPr>
                <w:rFonts w:ascii="Arial Nova" w:hAnsi="Arial Nova"/>
                <w:sz w:val="20"/>
                <w:szCs w:val="20"/>
              </w:rPr>
              <w:t>3</w:t>
            </w:r>
            <w:r w:rsidRPr="00643A43">
              <w:rPr>
                <w:rFonts w:ascii="Arial Nova" w:hAnsi="Arial Nova"/>
                <w:i/>
                <w:sz w:val="20"/>
                <w:szCs w:val="20"/>
              </w:rPr>
              <w:t>.</w:t>
            </w:r>
            <w:r w:rsidRPr="00643A43">
              <w:rPr>
                <w:rFonts w:ascii="Arial Nova" w:hAnsi="Arial Nova"/>
                <w:sz w:val="20"/>
                <w:szCs w:val="20"/>
              </w:rPr>
              <w:t>04</w:t>
            </w:r>
          </w:p>
        </w:tc>
        <w:tc>
          <w:tcPr>
            <w:tcW w:w="1131" w:type="dxa"/>
            <w:vAlign w:val="center"/>
          </w:tcPr>
          <w:p w14:paraId="7B7EF39F" w14:textId="77777777" w:rsidR="00CC23DE" w:rsidRPr="00643A43" w:rsidRDefault="00CC23DE" w:rsidP="00BE4F53">
            <w:pPr>
              <w:pStyle w:val="TableParagraph"/>
              <w:spacing w:line="240" w:lineRule="auto"/>
              <w:rPr>
                <w:rFonts w:ascii="Arial Nova" w:hAnsi="Arial Nova"/>
                <w:sz w:val="20"/>
                <w:szCs w:val="20"/>
              </w:rPr>
            </w:pPr>
            <w:r w:rsidRPr="00643A43">
              <w:rPr>
                <w:rFonts w:ascii="Arial Nova" w:hAnsi="Arial Nova"/>
                <w:sz w:val="20"/>
                <w:szCs w:val="20"/>
              </w:rPr>
              <w:t>2</w:t>
            </w:r>
            <w:r w:rsidRPr="00643A43">
              <w:rPr>
                <w:rFonts w:ascii="Arial Nova" w:hAnsi="Arial Nova"/>
                <w:i/>
                <w:sz w:val="20"/>
                <w:szCs w:val="20"/>
              </w:rPr>
              <w:t>.</w:t>
            </w:r>
            <w:r w:rsidRPr="00643A43">
              <w:rPr>
                <w:rFonts w:ascii="Arial Nova" w:hAnsi="Arial Nova"/>
                <w:sz w:val="20"/>
                <w:szCs w:val="20"/>
              </w:rPr>
              <w:t>97</w:t>
            </w:r>
          </w:p>
        </w:tc>
        <w:tc>
          <w:tcPr>
            <w:tcW w:w="785" w:type="dxa"/>
            <w:vAlign w:val="center"/>
          </w:tcPr>
          <w:p w14:paraId="50550529" w14:textId="77777777" w:rsidR="00CC23DE" w:rsidRPr="00643A43" w:rsidRDefault="00CC23DE" w:rsidP="00BE4F53">
            <w:pPr>
              <w:pStyle w:val="TableParagraph"/>
              <w:spacing w:line="240" w:lineRule="auto"/>
              <w:rPr>
                <w:rFonts w:ascii="Arial Nova" w:hAnsi="Arial Nova"/>
                <w:sz w:val="20"/>
                <w:szCs w:val="20"/>
              </w:rPr>
            </w:pPr>
            <w:r w:rsidRPr="00643A43">
              <w:rPr>
                <w:rFonts w:ascii="Arial Nova" w:hAnsi="Arial Nova"/>
                <w:sz w:val="20"/>
                <w:szCs w:val="20"/>
              </w:rPr>
              <w:t>3</w:t>
            </w:r>
            <w:r w:rsidRPr="00643A43">
              <w:rPr>
                <w:rFonts w:ascii="Arial Nova" w:hAnsi="Arial Nova"/>
                <w:i/>
                <w:sz w:val="20"/>
                <w:szCs w:val="20"/>
              </w:rPr>
              <w:t>.</w:t>
            </w:r>
            <w:r w:rsidRPr="00643A43">
              <w:rPr>
                <w:rFonts w:ascii="Arial Nova" w:hAnsi="Arial Nova"/>
                <w:sz w:val="20"/>
                <w:szCs w:val="20"/>
              </w:rPr>
              <w:t>04</w:t>
            </w:r>
          </w:p>
        </w:tc>
        <w:tc>
          <w:tcPr>
            <w:tcW w:w="818" w:type="dxa"/>
            <w:vAlign w:val="center"/>
          </w:tcPr>
          <w:p w14:paraId="68B3CD09" w14:textId="77777777" w:rsidR="00CC23DE" w:rsidRPr="00643A43" w:rsidRDefault="00CC23DE" w:rsidP="00BE4F53">
            <w:pPr>
              <w:pStyle w:val="TableParagraph"/>
              <w:spacing w:line="240" w:lineRule="auto"/>
              <w:rPr>
                <w:rFonts w:ascii="Arial Nova" w:hAnsi="Arial Nova"/>
                <w:sz w:val="20"/>
                <w:szCs w:val="20"/>
              </w:rPr>
            </w:pPr>
            <w:r w:rsidRPr="00643A43">
              <w:rPr>
                <w:rFonts w:ascii="Arial Nova" w:hAnsi="Arial Nova"/>
                <w:sz w:val="20"/>
                <w:szCs w:val="20"/>
              </w:rPr>
              <w:t>3</w:t>
            </w:r>
          </w:p>
        </w:tc>
        <w:tc>
          <w:tcPr>
            <w:tcW w:w="1131" w:type="dxa"/>
            <w:vAlign w:val="center"/>
          </w:tcPr>
          <w:p w14:paraId="54CDB5A0" w14:textId="77777777" w:rsidR="00CC23DE" w:rsidRPr="00643A43" w:rsidRDefault="00CC23DE" w:rsidP="00BE4F53">
            <w:pPr>
              <w:pStyle w:val="TableParagraph"/>
              <w:spacing w:line="240" w:lineRule="auto"/>
              <w:rPr>
                <w:rFonts w:ascii="Arial Nova" w:hAnsi="Arial Nova"/>
                <w:sz w:val="20"/>
                <w:szCs w:val="20"/>
              </w:rPr>
            </w:pPr>
            <w:r w:rsidRPr="00643A43">
              <w:rPr>
                <w:rFonts w:ascii="Arial Nova" w:hAnsi="Arial Nova"/>
                <w:sz w:val="20"/>
                <w:szCs w:val="20"/>
              </w:rPr>
              <w:t>2</w:t>
            </w:r>
            <w:r w:rsidRPr="00643A43">
              <w:rPr>
                <w:rFonts w:ascii="Arial Nova" w:hAnsi="Arial Nova"/>
                <w:i/>
                <w:sz w:val="20"/>
                <w:szCs w:val="20"/>
              </w:rPr>
              <w:t>.</w:t>
            </w:r>
            <w:r w:rsidRPr="00643A43">
              <w:rPr>
                <w:rFonts w:ascii="Arial Nova" w:hAnsi="Arial Nova"/>
                <w:sz w:val="20"/>
                <w:szCs w:val="20"/>
              </w:rPr>
              <w:t>97</w:t>
            </w:r>
          </w:p>
        </w:tc>
        <w:tc>
          <w:tcPr>
            <w:tcW w:w="785" w:type="dxa"/>
            <w:vAlign w:val="center"/>
          </w:tcPr>
          <w:p w14:paraId="72BD8F6B" w14:textId="77777777" w:rsidR="00CC23DE" w:rsidRPr="00643A43" w:rsidRDefault="00CC23DE" w:rsidP="00BE4F53">
            <w:pPr>
              <w:pStyle w:val="TableParagraph"/>
              <w:spacing w:line="240" w:lineRule="auto"/>
              <w:rPr>
                <w:rFonts w:ascii="Arial Nova" w:hAnsi="Arial Nova"/>
                <w:sz w:val="20"/>
                <w:szCs w:val="20"/>
              </w:rPr>
            </w:pPr>
            <w:r w:rsidRPr="00643A43">
              <w:rPr>
                <w:rFonts w:ascii="Arial Nova" w:hAnsi="Arial Nova"/>
                <w:sz w:val="20"/>
                <w:szCs w:val="20"/>
              </w:rPr>
              <w:t>2</w:t>
            </w:r>
            <w:r w:rsidRPr="00643A43">
              <w:rPr>
                <w:rFonts w:ascii="Arial Nova" w:hAnsi="Arial Nova"/>
                <w:i/>
                <w:sz w:val="20"/>
                <w:szCs w:val="20"/>
              </w:rPr>
              <w:t>.</w:t>
            </w:r>
            <w:r w:rsidRPr="00643A43">
              <w:rPr>
                <w:rFonts w:ascii="Arial Nova" w:hAnsi="Arial Nova"/>
                <w:sz w:val="20"/>
                <w:szCs w:val="20"/>
              </w:rPr>
              <w:t>99</w:t>
            </w:r>
          </w:p>
        </w:tc>
        <w:tc>
          <w:tcPr>
            <w:tcW w:w="818" w:type="dxa"/>
            <w:vAlign w:val="center"/>
          </w:tcPr>
          <w:p w14:paraId="6D33E2F8" w14:textId="77777777" w:rsidR="00CC23DE" w:rsidRPr="00643A43" w:rsidRDefault="00CC23DE" w:rsidP="00BE4F53">
            <w:pPr>
              <w:pStyle w:val="TableParagraph"/>
              <w:spacing w:line="240" w:lineRule="auto"/>
              <w:rPr>
                <w:rFonts w:ascii="Arial Nova" w:hAnsi="Arial Nova"/>
                <w:sz w:val="20"/>
                <w:szCs w:val="20"/>
              </w:rPr>
            </w:pPr>
            <w:r w:rsidRPr="00643A43">
              <w:rPr>
                <w:rFonts w:ascii="Arial Nova" w:hAnsi="Arial Nova"/>
                <w:sz w:val="20"/>
                <w:szCs w:val="20"/>
              </w:rPr>
              <w:t>3</w:t>
            </w:r>
            <w:r w:rsidRPr="00643A43">
              <w:rPr>
                <w:rFonts w:ascii="Arial Nova" w:hAnsi="Arial Nova"/>
                <w:i/>
                <w:sz w:val="20"/>
                <w:szCs w:val="20"/>
              </w:rPr>
              <w:t>.</w:t>
            </w:r>
            <w:r w:rsidRPr="00643A43">
              <w:rPr>
                <w:rFonts w:ascii="Arial Nova" w:hAnsi="Arial Nova"/>
                <w:sz w:val="20"/>
                <w:szCs w:val="20"/>
              </w:rPr>
              <w:t>07</w:t>
            </w:r>
          </w:p>
        </w:tc>
        <w:tc>
          <w:tcPr>
            <w:tcW w:w="1131" w:type="dxa"/>
            <w:vAlign w:val="center"/>
          </w:tcPr>
          <w:p w14:paraId="7A9741E5" w14:textId="77777777" w:rsidR="00CC23DE" w:rsidRPr="00643A43" w:rsidRDefault="00CC23DE" w:rsidP="00BE4F53">
            <w:pPr>
              <w:pStyle w:val="TableParagraph"/>
              <w:spacing w:line="240" w:lineRule="auto"/>
              <w:rPr>
                <w:rFonts w:ascii="Arial Nova" w:hAnsi="Arial Nova"/>
                <w:sz w:val="20"/>
                <w:szCs w:val="20"/>
              </w:rPr>
            </w:pPr>
            <w:r w:rsidRPr="00643A43">
              <w:rPr>
                <w:rFonts w:ascii="Arial Nova" w:hAnsi="Arial Nova"/>
                <w:sz w:val="20"/>
                <w:szCs w:val="20"/>
              </w:rPr>
              <w:t>3</w:t>
            </w:r>
            <w:r w:rsidRPr="00643A43">
              <w:rPr>
                <w:rFonts w:ascii="Arial Nova" w:hAnsi="Arial Nova"/>
                <w:i/>
                <w:sz w:val="20"/>
                <w:szCs w:val="20"/>
              </w:rPr>
              <w:t>.</w:t>
            </w:r>
            <w:r w:rsidRPr="00643A43">
              <w:rPr>
                <w:rFonts w:ascii="Arial Nova" w:hAnsi="Arial Nova"/>
                <w:sz w:val="20"/>
                <w:szCs w:val="20"/>
              </w:rPr>
              <w:t>34</w:t>
            </w:r>
          </w:p>
        </w:tc>
        <w:tc>
          <w:tcPr>
            <w:tcW w:w="785" w:type="dxa"/>
            <w:vAlign w:val="center"/>
          </w:tcPr>
          <w:p w14:paraId="17C7ED7F" w14:textId="77777777" w:rsidR="00CC23DE" w:rsidRPr="00643A43" w:rsidRDefault="00CC23DE" w:rsidP="00BE4F53">
            <w:pPr>
              <w:pStyle w:val="TableParagraph"/>
              <w:spacing w:line="240" w:lineRule="auto"/>
              <w:rPr>
                <w:rFonts w:ascii="Arial Nova" w:hAnsi="Arial Nova"/>
                <w:sz w:val="20"/>
                <w:szCs w:val="20"/>
              </w:rPr>
            </w:pPr>
            <w:r w:rsidRPr="00643A43">
              <w:rPr>
                <w:rFonts w:ascii="Arial Nova" w:hAnsi="Arial Nova"/>
                <w:sz w:val="20"/>
                <w:szCs w:val="20"/>
              </w:rPr>
              <w:t>3</w:t>
            </w:r>
            <w:r w:rsidRPr="00643A43">
              <w:rPr>
                <w:rFonts w:ascii="Arial Nova" w:hAnsi="Arial Nova"/>
                <w:i/>
                <w:sz w:val="20"/>
                <w:szCs w:val="20"/>
              </w:rPr>
              <w:t>.</w:t>
            </w:r>
            <w:r w:rsidRPr="00643A43">
              <w:rPr>
                <w:rFonts w:ascii="Arial Nova" w:hAnsi="Arial Nova"/>
                <w:sz w:val="20"/>
                <w:szCs w:val="20"/>
              </w:rPr>
              <w:t>07</w:t>
            </w:r>
          </w:p>
        </w:tc>
        <w:tc>
          <w:tcPr>
            <w:tcW w:w="818" w:type="dxa"/>
            <w:vAlign w:val="center"/>
          </w:tcPr>
          <w:p w14:paraId="6BEEEBFD" w14:textId="77777777" w:rsidR="00CC23DE" w:rsidRPr="00643A43" w:rsidRDefault="00CC23DE" w:rsidP="00BE4F53">
            <w:pPr>
              <w:pStyle w:val="TableParagraph"/>
              <w:spacing w:line="240" w:lineRule="auto"/>
              <w:rPr>
                <w:rFonts w:ascii="Arial Nova" w:hAnsi="Arial Nova"/>
                <w:sz w:val="20"/>
                <w:szCs w:val="20"/>
              </w:rPr>
            </w:pPr>
            <w:r w:rsidRPr="00643A43">
              <w:rPr>
                <w:rFonts w:ascii="Arial Nova" w:hAnsi="Arial Nova"/>
                <w:sz w:val="20"/>
                <w:szCs w:val="20"/>
              </w:rPr>
              <w:t>3</w:t>
            </w:r>
            <w:r w:rsidRPr="00643A43">
              <w:rPr>
                <w:rFonts w:ascii="Arial Nova" w:hAnsi="Arial Nova"/>
                <w:i/>
                <w:sz w:val="20"/>
                <w:szCs w:val="20"/>
              </w:rPr>
              <w:t>.</w:t>
            </w:r>
            <w:r w:rsidRPr="00643A43">
              <w:rPr>
                <w:rFonts w:ascii="Arial Nova" w:hAnsi="Arial Nova"/>
                <w:sz w:val="20"/>
                <w:szCs w:val="20"/>
              </w:rPr>
              <w:t>04</w:t>
            </w:r>
          </w:p>
        </w:tc>
        <w:tc>
          <w:tcPr>
            <w:tcW w:w="1131" w:type="dxa"/>
            <w:vAlign w:val="center"/>
          </w:tcPr>
          <w:p w14:paraId="47E0345B" w14:textId="77777777" w:rsidR="00CC23DE" w:rsidRPr="00643A43" w:rsidRDefault="00CC23DE" w:rsidP="00BE4F53">
            <w:pPr>
              <w:pStyle w:val="TableParagraph"/>
              <w:spacing w:line="240" w:lineRule="auto"/>
              <w:rPr>
                <w:rFonts w:ascii="Arial Nova" w:hAnsi="Arial Nova"/>
                <w:sz w:val="20"/>
                <w:szCs w:val="20"/>
              </w:rPr>
            </w:pPr>
            <w:r w:rsidRPr="00643A43">
              <w:rPr>
                <w:rFonts w:ascii="Arial Nova" w:hAnsi="Arial Nova"/>
                <w:sz w:val="20"/>
                <w:szCs w:val="20"/>
              </w:rPr>
              <w:t>2</w:t>
            </w:r>
            <w:r w:rsidRPr="00643A43">
              <w:rPr>
                <w:rFonts w:ascii="Arial Nova" w:hAnsi="Arial Nova"/>
                <w:i/>
                <w:sz w:val="20"/>
                <w:szCs w:val="20"/>
              </w:rPr>
              <w:t>.</w:t>
            </w:r>
            <w:r w:rsidRPr="00643A43">
              <w:rPr>
                <w:rFonts w:ascii="Arial Nova" w:hAnsi="Arial Nova"/>
                <w:sz w:val="20"/>
                <w:szCs w:val="20"/>
              </w:rPr>
              <w:t>83</w:t>
            </w:r>
          </w:p>
        </w:tc>
        <w:tc>
          <w:tcPr>
            <w:tcW w:w="728" w:type="dxa"/>
            <w:vAlign w:val="center"/>
          </w:tcPr>
          <w:p w14:paraId="7F45732D" w14:textId="77777777" w:rsidR="00CC23DE" w:rsidRPr="00643A43" w:rsidRDefault="00CC23DE" w:rsidP="00BE4F53">
            <w:pPr>
              <w:pStyle w:val="TableParagraph"/>
              <w:spacing w:line="240" w:lineRule="auto"/>
              <w:rPr>
                <w:rFonts w:ascii="Arial Nova" w:hAnsi="Arial Nova"/>
                <w:sz w:val="20"/>
                <w:szCs w:val="20"/>
              </w:rPr>
            </w:pPr>
            <w:r w:rsidRPr="00643A43">
              <w:rPr>
                <w:rFonts w:ascii="Arial Nova" w:hAnsi="Arial Nova"/>
                <w:sz w:val="20"/>
                <w:szCs w:val="20"/>
              </w:rPr>
              <w:t>3</w:t>
            </w:r>
            <w:r w:rsidRPr="00643A43">
              <w:rPr>
                <w:rFonts w:ascii="Arial Nova" w:hAnsi="Arial Nova"/>
                <w:i/>
                <w:sz w:val="20"/>
                <w:szCs w:val="20"/>
              </w:rPr>
              <w:t>.</w:t>
            </w:r>
            <w:r w:rsidRPr="00643A43">
              <w:rPr>
                <w:rFonts w:ascii="Arial Nova" w:hAnsi="Arial Nova"/>
                <w:sz w:val="20"/>
                <w:szCs w:val="20"/>
              </w:rPr>
              <w:t>02</w:t>
            </w:r>
          </w:p>
        </w:tc>
      </w:tr>
      <w:tr w:rsidR="00643A43" w:rsidRPr="00643A43" w14:paraId="4658A631" w14:textId="77777777" w:rsidTr="00EC40A2">
        <w:trPr>
          <w:trHeight w:val="144"/>
        </w:trPr>
        <w:tc>
          <w:tcPr>
            <w:tcW w:w="3186" w:type="dxa"/>
            <w:vAlign w:val="center"/>
          </w:tcPr>
          <w:p w14:paraId="608E5CEE" w14:textId="77777777" w:rsidR="00CC23DE" w:rsidRPr="00643A43" w:rsidRDefault="00CC23DE" w:rsidP="00643A43">
            <w:pPr>
              <w:pStyle w:val="TableParagraph"/>
              <w:spacing w:line="240" w:lineRule="auto"/>
              <w:jc w:val="both"/>
              <w:rPr>
                <w:rFonts w:ascii="Arial Nova" w:hAnsi="Arial Nova"/>
                <w:sz w:val="20"/>
                <w:szCs w:val="20"/>
              </w:rPr>
            </w:pPr>
            <w:r w:rsidRPr="00643A43">
              <w:rPr>
                <w:rFonts w:ascii="Arial Nova" w:hAnsi="Arial Nova"/>
                <w:sz w:val="20"/>
                <w:szCs w:val="20"/>
              </w:rPr>
              <w:t>Self-ratings</w:t>
            </w:r>
          </w:p>
        </w:tc>
        <w:tc>
          <w:tcPr>
            <w:tcW w:w="757" w:type="dxa"/>
            <w:tcBorders>
              <w:bottom w:val="single" w:sz="4" w:space="0" w:color="000000"/>
            </w:tcBorders>
            <w:vAlign w:val="center"/>
          </w:tcPr>
          <w:p w14:paraId="5090014F" w14:textId="77777777" w:rsidR="00CC23DE" w:rsidRPr="00643A43" w:rsidRDefault="00CC23DE" w:rsidP="00BE4F53">
            <w:pPr>
              <w:pStyle w:val="TableParagraph"/>
              <w:spacing w:line="240" w:lineRule="auto"/>
              <w:rPr>
                <w:rFonts w:ascii="Arial Nova" w:hAnsi="Arial Nova"/>
                <w:sz w:val="20"/>
                <w:szCs w:val="20"/>
              </w:rPr>
            </w:pPr>
            <w:r w:rsidRPr="00643A43">
              <w:rPr>
                <w:rFonts w:ascii="Arial Nova" w:hAnsi="Arial Nova"/>
                <w:sz w:val="20"/>
                <w:szCs w:val="20"/>
              </w:rPr>
              <w:t>3</w:t>
            </w:r>
            <w:r w:rsidRPr="00643A43">
              <w:rPr>
                <w:rFonts w:ascii="Arial Nova" w:hAnsi="Arial Nova"/>
                <w:i/>
                <w:sz w:val="20"/>
                <w:szCs w:val="20"/>
              </w:rPr>
              <w:t>.</w:t>
            </w:r>
            <w:r w:rsidRPr="00643A43">
              <w:rPr>
                <w:rFonts w:ascii="Arial Nova" w:hAnsi="Arial Nova"/>
                <w:sz w:val="20"/>
                <w:szCs w:val="20"/>
              </w:rPr>
              <w:t>9</w:t>
            </w:r>
          </w:p>
        </w:tc>
        <w:tc>
          <w:tcPr>
            <w:tcW w:w="1131" w:type="dxa"/>
            <w:tcBorders>
              <w:bottom w:val="single" w:sz="4" w:space="0" w:color="000000"/>
            </w:tcBorders>
            <w:vAlign w:val="center"/>
          </w:tcPr>
          <w:p w14:paraId="3F8F0E4A" w14:textId="77777777" w:rsidR="00CC23DE" w:rsidRPr="00643A43" w:rsidRDefault="00CC23DE" w:rsidP="00BE4F53">
            <w:pPr>
              <w:pStyle w:val="TableParagraph"/>
              <w:spacing w:line="240" w:lineRule="auto"/>
              <w:rPr>
                <w:rFonts w:ascii="Arial Nova" w:hAnsi="Arial Nova"/>
                <w:sz w:val="20"/>
                <w:szCs w:val="20"/>
              </w:rPr>
            </w:pPr>
            <w:r w:rsidRPr="00643A43">
              <w:rPr>
                <w:rFonts w:ascii="Arial Nova" w:hAnsi="Arial Nova"/>
                <w:sz w:val="20"/>
                <w:szCs w:val="20"/>
              </w:rPr>
              <w:t>4</w:t>
            </w:r>
            <w:r w:rsidRPr="00643A43">
              <w:rPr>
                <w:rFonts w:ascii="Arial Nova" w:hAnsi="Arial Nova"/>
                <w:i/>
                <w:sz w:val="20"/>
                <w:szCs w:val="20"/>
              </w:rPr>
              <w:t>.</w:t>
            </w:r>
            <w:r w:rsidRPr="00643A43">
              <w:rPr>
                <w:rFonts w:ascii="Arial Nova" w:hAnsi="Arial Nova"/>
                <w:sz w:val="20"/>
                <w:szCs w:val="20"/>
              </w:rPr>
              <w:t>06</w:t>
            </w:r>
          </w:p>
        </w:tc>
        <w:tc>
          <w:tcPr>
            <w:tcW w:w="785" w:type="dxa"/>
            <w:tcBorders>
              <w:bottom w:val="single" w:sz="4" w:space="0" w:color="000000"/>
            </w:tcBorders>
            <w:vAlign w:val="center"/>
          </w:tcPr>
          <w:p w14:paraId="6E23F782" w14:textId="77777777" w:rsidR="00CC23DE" w:rsidRPr="00643A43" w:rsidRDefault="00CC23DE" w:rsidP="00BE4F53">
            <w:pPr>
              <w:pStyle w:val="TableParagraph"/>
              <w:spacing w:line="240" w:lineRule="auto"/>
              <w:rPr>
                <w:rFonts w:ascii="Arial Nova" w:hAnsi="Arial Nova"/>
                <w:sz w:val="20"/>
                <w:szCs w:val="20"/>
              </w:rPr>
            </w:pPr>
            <w:r w:rsidRPr="00643A43">
              <w:rPr>
                <w:rFonts w:ascii="Arial Nova" w:hAnsi="Arial Nova"/>
                <w:sz w:val="20"/>
                <w:szCs w:val="20"/>
              </w:rPr>
              <w:t>3</w:t>
            </w:r>
            <w:r w:rsidRPr="00643A43">
              <w:rPr>
                <w:rFonts w:ascii="Arial Nova" w:hAnsi="Arial Nova"/>
                <w:i/>
                <w:sz w:val="20"/>
                <w:szCs w:val="20"/>
              </w:rPr>
              <w:t>.</w:t>
            </w:r>
            <w:r w:rsidRPr="00643A43">
              <w:rPr>
                <w:rFonts w:ascii="Arial Nova" w:hAnsi="Arial Nova"/>
                <w:sz w:val="20"/>
                <w:szCs w:val="20"/>
              </w:rPr>
              <w:t>92</w:t>
            </w:r>
          </w:p>
        </w:tc>
        <w:tc>
          <w:tcPr>
            <w:tcW w:w="818" w:type="dxa"/>
            <w:tcBorders>
              <w:bottom w:val="single" w:sz="4" w:space="0" w:color="000000"/>
            </w:tcBorders>
            <w:vAlign w:val="center"/>
          </w:tcPr>
          <w:p w14:paraId="74DB3321" w14:textId="77777777" w:rsidR="00CC23DE" w:rsidRPr="00643A43" w:rsidRDefault="00CC23DE" w:rsidP="00BE4F53">
            <w:pPr>
              <w:pStyle w:val="TableParagraph"/>
              <w:spacing w:line="240" w:lineRule="auto"/>
              <w:rPr>
                <w:rFonts w:ascii="Arial Nova" w:hAnsi="Arial Nova"/>
                <w:sz w:val="20"/>
                <w:szCs w:val="20"/>
              </w:rPr>
            </w:pPr>
            <w:r w:rsidRPr="00643A43">
              <w:rPr>
                <w:rFonts w:ascii="Arial Nova" w:hAnsi="Arial Nova"/>
                <w:sz w:val="20"/>
                <w:szCs w:val="20"/>
              </w:rPr>
              <w:t>3</w:t>
            </w:r>
            <w:r w:rsidRPr="00643A43">
              <w:rPr>
                <w:rFonts w:ascii="Arial Nova" w:hAnsi="Arial Nova"/>
                <w:i/>
                <w:sz w:val="20"/>
                <w:szCs w:val="20"/>
              </w:rPr>
              <w:t>.</w:t>
            </w:r>
            <w:r w:rsidRPr="00643A43">
              <w:rPr>
                <w:rFonts w:ascii="Arial Nova" w:hAnsi="Arial Nova"/>
                <w:sz w:val="20"/>
                <w:szCs w:val="20"/>
              </w:rPr>
              <w:t>82</w:t>
            </w:r>
          </w:p>
        </w:tc>
        <w:tc>
          <w:tcPr>
            <w:tcW w:w="1131" w:type="dxa"/>
            <w:tcBorders>
              <w:bottom w:val="single" w:sz="4" w:space="0" w:color="000000"/>
            </w:tcBorders>
            <w:vAlign w:val="center"/>
          </w:tcPr>
          <w:p w14:paraId="18457167" w14:textId="77777777" w:rsidR="00CC23DE" w:rsidRPr="00643A43" w:rsidRDefault="00CC23DE" w:rsidP="00BE4F53">
            <w:pPr>
              <w:pStyle w:val="TableParagraph"/>
              <w:spacing w:line="240" w:lineRule="auto"/>
              <w:rPr>
                <w:rFonts w:ascii="Arial Nova" w:hAnsi="Arial Nova"/>
                <w:sz w:val="20"/>
                <w:szCs w:val="20"/>
              </w:rPr>
            </w:pPr>
            <w:r w:rsidRPr="00643A43">
              <w:rPr>
                <w:rFonts w:ascii="Arial Nova" w:hAnsi="Arial Nova"/>
                <w:sz w:val="20"/>
                <w:szCs w:val="20"/>
              </w:rPr>
              <w:t>4</w:t>
            </w:r>
            <w:r w:rsidRPr="00643A43">
              <w:rPr>
                <w:rFonts w:ascii="Arial Nova" w:hAnsi="Arial Nova"/>
                <w:i/>
                <w:sz w:val="20"/>
                <w:szCs w:val="20"/>
              </w:rPr>
              <w:t>.</w:t>
            </w:r>
            <w:r w:rsidRPr="00643A43">
              <w:rPr>
                <w:rFonts w:ascii="Arial Nova" w:hAnsi="Arial Nova"/>
                <w:sz w:val="20"/>
                <w:szCs w:val="20"/>
              </w:rPr>
              <w:t>05</w:t>
            </w:r>
          </w:p>
        </w:tc>
        <w:tc>
          <w:tcPr>
            <w:tcW w:w="785" w:type="dxa"/>
            <w:tcBorders>
              <w:bottom w:val="single" w:sz="4" w:space="0" w:color="000000"/>
            </w:tcBorders>
            <w:vAlign w:val="center"/>
          </w:tcPr>
          <w:p w14:paraId="3B1C2C00" w14:textId="77777777" w:rsidR="00CC23DE" w:rsidRPr="00643A43" w:rsidRDefault="00CC23DE" w:rsidP="00BE4F53">
            <w:pPr>
              <w:pStyle w:val="TableParagraph"/>
              <w:spacing w:line="240" w:lineRule="auto"/>
              <w:rPr>
                <w:rFonts w:ascii="Arial Nova" w:hAnsi="Arial Nova"/>
                <w:sz w:val="20"/>
                <w:szCs w:val="20"/>
              </w:rPr>
            </w:pPr>
            <w:r w:rsidRPr="00643A43">
              <w:rPr>
                <w:rFonts w:ascii="Arial Nova" w:hAnsi="Arial Nova"/>
                <w:sz w:val="20"/>
                <w:szCs w:val="20"/>
              </w:rPr>
              <w:t>3</w:t>
            </w:r>
            <w:r w:rsidRPr="00643A43">
              <w:rPr>
                <w:rFonts w:ascii="Arial Nova" w:hAnsi="Arial Nova"/>
                <w:i/>
                <w:sz w:val="20"/>
                <w:szCs w:val="20"/>
              </w:rPr>
              <w:t>.</w:t>
            </w:r>
            <w:r w:rsidRPr="00643A43">
              <w:rPr>
                <w:rFonts w:ascii="Arial Nova" w:hAnsi="Arial Nova"/>
                <w:sz w:val="20"/>
                <w:szCs w:val="20"/>
              </w:rPr>
              <w:t>88</w:t>
            </w:r>
          </w:p>
        </w:tc>
        <w:tc>
          <w:tcPr>
            <w:tcW w:w="818" w:type="dxa"/>
            <w:tcBorders>
              <w:bottom w:val="single" w:sz="4" w:space="0" w:color="000000"/>
            </w:tcBorders>
            <w:vAlign w:val="center"/>
          </w:tcPr>
          <w:p w14:paraId="42D0BC97" w14:textId="77777777" w:rsidR="00CC23DE" w:rsidRPr="00643A43" w:rsidRDefault="00CC23DE" w:rsidP="00BE4F53">
            <w:pPr>
              <w:pStyle w:val="TableParagraph"/>
              <w:spacing w:line="240" w:lineRule="auto"/>
              <w:rPr>
                <w:rFonts w:ascii="Arial Nova" w:hAnsi="Arial Nova"/>
                <w:sz w:val="20"/>
                <w:szCs w:val="20"/>
              </w:rPr>
            </w:pPr>
            <w:r w:rsidRPr="00643A43">
              <w:rPr>
                <w:rFonts w:ascii="Arial Nova" w:hAnsi="Arial Nova"/>
                <w:sz w:val="20"/>
                <w:szCs w:val="20"/>
              </w:rPr>
              <w:t>3</w:t>
            </w:r>
            <w:r w:rsidRPr="00643A43">
              <w:rPr>
                <w:rFonts w:ascii="Arial Nova" w:hAnsi="Arial Nova"/>
                <w:i/>
                <w:sz w:val="20"/>
                <w:szCs w:val="20"/>
              </w:rPr>
              <w:t>.</w:t>
            </w:r>
            <w:r w:rsidRPr="00643A43">
              <w:rPr>
                <w:rFonts w:ascii="Arial Nova" w:hAnsi="Arial Nova"/>
                <w:sz w:val="20"/>
                <w:szCs w:val="20"/>
              </w:rPr>
              <w:t>93</w:t>
            </w:r>
          </w:p>
        </w:tc>
        <w:tc>
          <w:tcPr>
            <w:tcW w:w="1131" w:type="dxa"/>
            <w:tcBorders>
              <w:bottom w:val="single" w:sz="4" w:space="0" w:color="000000"/>
            </w:tcBorders>
            <w:vAlign w:val="center"/>
          </w:tcPr>
          <w:p w14:paraId="5CDFB65C" w14:textId="77777777" w:rsidR="00CC23DE" w:rsidRPr="00643A43" w:rsidRDefault="00CC23DE" w:rsidP="00BE4F53">
            <w:pPr>
              <w:pStyle w:val="TableParagraph"/>
              <w:spacing w:line="240" w:lineRule="auto"/>
              <w:rPr>
                <w:rFonts w:ascii="Arial Nova" w:hAnsi="Arial Nova"/>
                <w:sz w:val="20"/>
                <w:szCs w:val="20"/>
              </w:rPr>
            </w:pPr>
            <w:r w:rsidRPr="00643A43">
              <w:rPr>
                <w:rFonts w:ascii="Arial Nova" w:hAnsi="Arial Nova"/>
                <w:sz w:val="20"/>
                <w:szCs w:val="20"/>
              </w:rPr>
              <w:t>3</w:t>
            </w:r>
            <w:r w:rsidRPr="00643A43">
              <w:rPr>
                <w:rFonts w:ascii="Arial Nova" w:hAnsi="Arial Nova"/>
                <w:i/>
                <w:sz w:val="20"/>
                <w:szCs w:val="20"/>
              </w:rPr>
              <w:t>.</w:t>
            </w:r>
            <w:r w:rsidRPr="00643A43">
              <w:rPr>
                <w:rFonts w:ascii="Arial Nova" w:hAnsi="Arial Nova"/>
                <w:sz w:val="20"/>
                <w:szCs w:val="20"/>
              </w:rPr>
              <w:t>94</w:t>
            </w:r>
          </w:p>
        </w:tc>
        <w:tc>
          <w:tcPr>
            <w:tcW w:w="785" w:type="dxa"/>
            <w:tcBorders>
              <w:bottom w:val="single" w:sz="4" w:space="0" w:color="000000"/>
            </w:tcBorders>
            <w:vAlign w:val="center"/>
          </w:tcPr>
          <w:p w14:paraId="0D63C888" w14:textId="77777777" w:rsidR="00CC23DE" w:rsidRPr="00643A43" w:rsidRDefault="00CC23DE" w:rsidP="00BE4F53">
            <w:pPr>
              <w:pStyle w:val="TableParagraph"/>
              <w:spacing w:line="240" w:lineRule="auto"/>
              <w:rPr>
                <w:rFonts w:ascii="Arial Nova" w:hAnsi="Arial Nova"/>
                <w:sz w:val="20"/>
                <w:szCs w:val="20"/>
              </w:rPr>
            </w:pPr>
            <w:r w:rsidRPr="00643A43">
              <w:rPr>
                <w:rFonts w:ascii="Arial Nova" w:hAnsi="Arial Nova"/>
                <w:sz w:val="20"/>
                <w:szCs w:val="20"/>
              </w:rPr>
              <w:t>3</w:t>
            </w:r>
            <w:r w:rsidRPr="00643A43">
              <w:rPr>
                <w:rFonts w:ascii="Arial Nova" w:hAnsi="Arial Nova"/>
                <w:i/>
                <w:sz w:val="20"/>
                <w:szCs w:val="20"/>
              </w:rPr>
              <w:t>.</w:t>
            </w:r>
            <w:r w:rsidRPr="00643A43">
              <w:rPr>
                <w:rFonts w:ascii="Arial Nova" w:hAnsi="Arial Nova"/>
                <w:sz w:val="20"/>
                <w:szCs w:val="20"/>
              </w:rPr>
              <w:t>93</w:t>
            </w:r>
          </w:p>
        </w:tc>
        <w:tc>
          <w:tcPr>
            <w:tcW w:w="818" w:type="dxa"/>
            <w:tcBorders>
              <w:bottom w:val="single" w:sz="4" w:space="0" w:color="000000"/>
            </w:tcBorders>
            <w:vAlign w:val="center"/>
          </w:tcPr>
          <w:p w14:paraId="4810CC78" w14:textId="77777777" w:rsidR="00CC23DE" w:rsidRPr="00643A43" w:rsidRDefault="00CC23DE" w:rsidP="00BE4F53">
            <w:pPr>
              <w:pStyle w:val="TableParagraph"/>
              <w:spacing w:line="240" w:lineRule="auto"/>
              <w:rPr>
                <w:rFonts w:ascii="Arial Nova" w:hAnsi="Arial Nova"/>
                <w:sz w:val="20"/>
                <w:szCs w:val="20"/>
              </w:rPr>
            </w:pPr>
            <w:r w:rsidRPr="00643A43">
              <w:rPr>
                <w:rFonts w:ascii="Arial Nova" w:hAnsi="Arial Nova"/>
                <w:sz w:val="20"/>
                <w:szCs w:val="20"/>
              </w:rPr>
              <w:t>3</w:t>
            </w:r>
            <w:r w:rsidRPr="00643A43">
              <w:rPr>
                <w:rFonts w:ascii="Arial Nova" w:hAnsi="Arial Nova"/>
                <w:i/>
                <w:sz w:val="20"/>
                <w:szCs w:val="20"/>
              </w:rPr>
              <w:t>.</w:t>
            </w:r>
            <w:r w:rsidRPr="00643A43">
              <w:rPr>
                <w:rFonts w:ascii="Arial Nova" w:hAnsi="Arial Nova"/>
                <w:sz w:val="20"/>
                <w:szCs w:val="20"/>
              </w:rPr>
              <w:t>91</w:t>
            </w:r>
          </w:p>
        </w:tc>
        <w:tc>
          <w:tcPr>
            <w:tcW w:w="1131" w:type="dxa"/>
            <w:tcBorders>
              <w:bottom w:val="single" w:sz="4" w:space="0" w:color="000000"/>
            </w:tcBorders>
            <w:vAlign w:val="center"/>
          </w:tcPr>
          <w:p w14:paraId="4780E0E0" w14:textId="77777777" w:rsidR="00CC23DE" w:rsidRPr="00643A43" w:rsidRDefault="00CC23DE" w:rsidP="00BE4F53">
            <w:pPr>
              <w:pStyle w:val="TableParagraph"/>
              <w:spacing w:line="240" w:lineRule="auto"/>
              <w:rPr>
                <w:rFonts w:ascii="Arial Nova" w:hAnsi="Arial Nova"/>
                <w:sz w:val="20"/>
                <w:szCs w:val="20"/>
              </w:rPr>
            </w:pPr>
            <w:r w:rsidRPr="00643A43">
              <w:rPr>
                <w:rFonts w:ascii="Arial Nova" w:hAnsi="Arial Nova"/>
                <w:sz w:val="20"/>
                <w:szCs w:val="20"/>
              </w:rPr>
              <w:t>4</w:t>
            </w:r>
            <w:r w:rsidRPr="00643A43">
              <w:rPr>
                <w:rFonts w:ascii="Arial Nova" w:hAnsi="Arial Nova"/>
                <w:i/>
                <w:sz w:val="20"/>
                <w:szCs w:val="20"/>
              </w:rPr>
              <w:t>.</w:t>
            </w:r>
            <w:r w:rsidRPr="00643A43">
              <w:rPr>
                <w:rFonts w:ascii="Arial Nova" w:hAnsi="Arial Nova"/>
                <w:sz w:val="20"/>
                <w:szCs w:val="20"/>
              </w:rPr>
              <w:t>14</w:t>
            </w:r>
          </w:p>
        </w:tc>
        <w:tc>
          <w:tcPr>
            <w:tcW w:w="728" w:type="dxa"/>
            <w:tcBorders>
              <w:bottom w:val="single" w:sz="4" w:space="0" w:color="000000"/>
            </w:tcBorders>
            <w:vAlign w:val="center"/>
          </w:tcPr>
          <w:p w14:paraId="363FBD94" w14:textId="77777777" w:rsidR="00CC23DE" w:rsidRPr="00643A43" w:rsidRDefault="00CC23DE" w:rsidP="00BE4F53">
            <w:pPr>
              <w:pStyle w:val="TableParagraph"/>
              <w:spacing w:line="240" w:lineRule="auto"/>
              <w:rPr>
                <w:rFonts w:ascii="Arial Nova" w:hAnsi="Arial Nova"/>
                <w:sz w:val="20"/>
                <w:szCs w:val="20"/>
              </w:rPr>
            </w:pPr>
            <w:r w:rsidRPr="00643A43">
              <w:rPr>
                <w:rFonts w:ascii="Arial Nova" w:hAnsi="Arial Nova"/>
                <w:sz w:val="20"/>
                <w:szCs w:val="20"/>
              </w:rPr>
              <w:t>3</w:t>
            </w:r>
            <w:r w:rsidRPr="00643A43">
              <w:rPr>
                <w:rFonts w:ascii="Arial Nova" w:hAnsi="Arial Nova"/>
                <w:i/>
                <w:sz w:val="20"/>
                <w:szCs w:val="20"/>
              </w:rPr>
              <w:t>.</w:t>
            </w:r>
            <w:r w:rsidRPr="00643A43">
              <w:rPr>
                <w:rFonts w:ascii="Arial Nova" w:hAnsi="Arial Nova"/>
                <w:sz w:val="20"/>
                <w:szCs w:val="20"/>
              </w:rPr>
              <w:t>92</w:t>
            </w:r>
          </w:p>
        </w:tc>
      </w:tr>
      <w:tr w:rsidR="00643A43" w:rsidRPr="00643A43" w14:paraId="764326C5" w14:textId="77777777" w:rsidTr="00EC40A2">
        <w:trPr>
          <w:trHeight w:val="144"/>
        </w:trPr>
        <w:tc>
          <w:tcPr>
            <w:tcW w:w="3186" w:type="dxa"/>
            <w:vAlign w:val="center"/>
          </w:tcPr>
          <w:p w14:paraId="066F3769" w14:textId="204BFF20" w:rsidR="00EC40A2" w:rsidRPr="00643A43" w:rsidRDefault="00EC40A2" w:rsidP="00643A43">
            <w:pPr>
              <w:pStyle w:val="TableParagraph"/>
              <w:spacing w:line="240" w:lineRule="auto"/>
              <w:jc w:val="both"/>
              <w:rPr>
                <w:rFonts w:ascii="Arial Nova" w:hAnsi="Arial Nova"/>
                <w:sz w:val="20"/>
                <w:szCs w:val="20"/>
              </w:rPr>
            </w:pPr>
          </w:p>
        </w:tc>
        <w:tc>
          <w:tcPr>
            <w:tcW w:w="10818" w:type="dxa"/>
            <w:gridSpan w:val="12"/>
            <w:vAlign w:val="center"/>
          </w:tcPr>
          <w:p w14:paraId="51EC6DF5" w14:textId="1E873FED" w:rsidR="00EC40A2" w:rsidRPr="00BE4F53" w:rsidRDefault="00EC40A2" w:rsidP="00BE4F53">
            <w:pPr>
              <w:pStyle w:val="TableParagraph"/>
              <w:spacing w:line="240" w:lineRule="auto"/>
              <w:rPr>
                <w:rFonts w:ascii="Arial Nova" w:hAnsi="Arial Nova"/>
                <w:b/>
                <w:bCs/>
                <w:sz w:val="20"/>
                <w:szCs w:val="20"/>
              </w:rPr>
            </w:pPr>
            <w:r w:rsidRPr="00BE4F53">
              <w:rPr>
                <w:rFonts w:ascii="Arial Nova" w:hAnsi="Arial Nova"/>
                <w:b/>
                <w:bCs/>
                <w:sz w:val="20"/>
                <w:szCs w:val="20"/>
              </w:rPr>
              <w:t>Reputation</w:t>
            </w:r>
          </w:p>
        </w:tc>
      </w:tr>
      <w:tr w:rsidR="00643A43" w:rsidRPr="00643A43" w14:paraId="6F214BB5" w14:textId="77777777" w:rsidTr="00EC40A2">
        <w:trPr>
          <w:trHeight w:val="144"/>
        </w:trPr>
        <w:tc>
          <w:tcPr>
            <w:tcW w:w="3186" w:type="dxa"/>
            <w:vAlign w:val="center"/>
          </w:tcPr>
          <w:p w14:paraId="09333A72" w14:textId="7F8560E1" w:rsidR="00CC23DE" w:rsidRPr="00643A43" w:rsidRDefault="00CC23DE" w:rsidP="00643A43">
            <w:pPr>
              <w:pStyle w:val="TableParagraph"/>
              <w:spacing w:line="240" w:lineRule="auto"/>
              <w:jc w:val="both"/>
              <w:rPr>
                <w:rFonts w:ascii="Arial Nova" w:hAnsi="Arial Nova"/>
                <w:sz w:val="20"/>
                <w:szCs w:val="20"/>
              </w:rPr>
            </w:pPr>
            <w:r w:rsidRPr="00643A43">
              <w:rPr>
                <w:rFonts w:ascii="Arial Nova" w:hAnsi="Arial Nova"/>
                <w:sz w:val="20"/>
                <w:szCs w:val="20"/>
              </w:rPr>
              <w:t>Farmer</w:t>
            </w:r>
            <w:r w:rsidR="00F73A4C" w:rsidRPr="00643A43">
              <w:rPr>
                <w:rFonts w:ascii="Arial Nova" w:hAnsi="Arial Nova"/>
                <w:sz w:val="20"/>
                <w:szCs w:val="20"/>
              </w:rPr>
              <w:t xml:space="preserve"> </w:t>
            </w:r>
            <w:r w:rsidRPr="00643A43">
              <w:rPr>
                <w:rFonts w:ascii="Arial Nova" w:hAnsi="Arial Nova"/>
                <w:sz w:val="20"/>
                <w:szCs w:val="20"/>
              </w:rPr>
              <w:t>is</w:t>
            </w:r>
            <w:r w:rsidR="00F73A4C" w:rsidRPr="00643A43">
              <w:rPr>
                <w:rFonts w:ascii="Arial Nova" w:hAnsi="Arial Nova"/>
                <w:sz w:val="20"/>
                <w:szCs w:val="20"/>
              </w:rPr>
              <w:t xml:space="preserve"> </w:t>
            </w:r>
            <w:r w:rsidRPr="00643A43">
              <w:rPr>
                <w:rFonts w:ascii="Arial Nova" w:hAnsi="Arial Nova"/>
                <w:sz w:val="20"/>
                <w:szCs w:val="20"/>
              </w:rPr>
              <w:t>male</w:t>
            </w:r>
          </w:p>
        </w:tc>
        <w:tc>
          <w:tcPr>
            <w:tcW w:w="757" w:type="dxa"/>
            <w:tcBorders>
              <w:top w:val="single" w:sz="4" w:space="0" w:color="000000"/>
            </w:tcBorders>
            <w:vAlign w:val="center"/>
          </w:tcPr>
          <w:p w14:paraId="0D55EA07" w14:textId="77777777" w:rsidR="00CC23DE" w:rsidRPr="00643A43" w:rsidRDefault="00CC23DE" w:rsidP="00BE4F53">
            <w:pPr>
              <w:pStyle w:val="TableParagraph"/>
              <w:spacing w:line="240" w:lineRule="auto"/>
              <w:rPr>
                <w:rFonts w:ascii="Arial Nova" w:hAnsi="Arial Nova"/>
                <w:sz w:val="20"/>
                <w:szCs w:val="20"/>
              </w:rPr>
            </w:pPr>
            <w:r w:rsidRPr="00643A43">
              <w:rPr>
                <w:rFonts w:ascii="Arial Nova" w:hAnsi="Arial Nova"/>
                <w:sz w:val="20"/>
                <w:szCs w:val="20"/>
              </w:rPr>
              <w:t>3</w:t>
            </w:r>
            <w:r w:rsidRPr="00643A43">
              <w:rPr>
                <w:rFonts w:ascii="Arial Nova" w:hAnsi="Arial Nova"/>
                <w:i/>
                <w:sz w:val="20"/>
                <w:szCs w:val="20"/>
              </w:rPr>
              <w:t>.</w:t>
            </w:r>
            <w:r w:rsidRPr="00643A43">
              <w:rPr>
                <w:rFonts w:ascii="Arial Nova" w:hAnsi="Arial Nova"/>
                <w:sz w:val="20"/>
                <w:szCs w:val="20"/>
              </w:rPr>
              <w:t>82</w:t>
            </w:r>
          </w:p>
        </w:tc>
        <w:tc>
          <w:tcPr>
            <w:tcW w:w="1131" w:type="dxa"/>
            <w:tcBorders>
              <w:top w:val="single" w:sz="4" w:space="0" w:color="000000"/>
            </w:tcBorders>
            <w:vAlign w:val="center"/>
          </w:tcPr>
          <w:p w14:paraId="33FFD461" w14:textId="77777777" w:rsidR="00CC23DE" w:rsidRPr="00643A43" w:rsidRDefault="00CC23DE" w:rsidP="00BE4F53">
            <w:pPr>
              <w:pStyle w:val="TableParagraph"/>
              <w:spacing w:line="240" w:lineRule="auto"/>
              <w:rPr>
                <w:rFonts w:ascii="Arial Nova" w:hAnsi="Arial Nova"/>
                <w:sz w:val="20"/>
                <w:szCs w:val="20"/>
              </w:rPr>
            </w:pPr>
            <w:r w:rsidRPr="00643A43">
              <w:rPr>
                <w:rFonts w:ascii="Arial Nova" w:hAnsi="Arial Nova"/>
                <w:sz w:val="20"/>
                <w:szCs w:val="20"/>
              </w:rPr>
              <w:t>3</w:t>
            </w:r>
            <w:r w:rsidRPr="00643A43">
              <w:rPr>
                <w:rFonts w:ascii="Arial Nova" w:hAnsi="Arial Nova"/>
                <w:i/>
                <w:sz w:val="20"/>
                <w:szCs w:val="20"/>
              </w:rPr>
              <w:t>.</w:t>
            </w:r>
            <w:r w:rsidRPr="00643A43">
              <w:rPr>
                <w:rFonts w:ascii="Arial Nova" w:hAnsi="Arial Nova"/>
                <w:sz w:val="20"/>
                <w:szCs w:val="20"/>
              </w:rPr>
              <w:t>93</w:t>
            </w:r>
          </w:p>
        </w:tc>
        <w:tc>
          <w:tcPr>
            <w:tcW w:w="785" w:type="dxa"/>
            <w:tcBorders>
              <w:top w:val="single" w:sz="4" w:space="0" w:color="000000"/>
            </w:tcBorders>
            <w:vAlign w:val="center"/>
          </w:tcPr>
          <w:p w14:paraId="78834BCD" w14:textId="77777777" w:rsidR="00CC23DE" w:rsidRPr="00643A43" w:rsidRDefault="00CC23DE" w:rsidP="00BE4F53">
            <w:pPr>
              <w:pStyle w:val="TableParagraph"/>
              <w:spacing w:line="240" w:lineRule="auto"/>
              <w:rPr>
                <w:rFonts w:ascii="Arial Nova" w:hAnsi="Arial Nova"/>
                <w:sz w:val="20"/>
                <w:szCs w:val="20"/>
              </w:rPr>
            </w:pPr>
            <w:r w:rsidRPr="00643A43">
              <w:rPr>
                <w:rFonts w:ascii="Arial Nova" w:hAnsi="Arial Nova"/>
                <w:sz w:val="20"/>
                <w:szCs w:val="20"/>
              </w:rPr>
              <w:t>3</w:t>
            </w:r>
            <w:r w:rsidRPr="00643A43">
              <w:rPr>
                <w:rFonts w:ascii="Arial Nova" w:hAnsi="Arial Nova"/>
                <w:i/>
                <w:sz w:val="20"/>
                <w:szCs w:val="20"/>
              </w:rPr>
              <w:t>.</w:t>
            </w:r>
            <w:r w:rsidRPr="00643A43">
              <w:rPr>
                <w:rFonts w:ascii="Arial Nova" w:hAnsi="Arial Nova"/>
                <w:sz w:val="20"/>
                <w:szCs w:val="20"/>
              </w:rPr>
              <w:t>83</w:t>
            </w:r>
          </w:p>
        </w:tc>
        <w:tc>
          <w:tcPr>
            <w:tcW w:w="818" w:type="dxa"/>
            <w:tcBorders>
              <w:top w:val="single" w:sz="4" w:space="0" w:color="000000"/>
            </w:tcBorders>
            <w:vAlign w:val="center"/>
          </w:tcPr>
          <w:p w14:paraId="5FFFEB03" w14:textId="77777777" w:rsidR="00CC23DE" w:rsidRPr="00643A43" w:rsidRDefault="00CC23DE" w:rsidP="00BE4F53">
            <w:pPr>
              <w:pStyle w:val="TableParagraph"/>
              <w:spacing w:line="240" w:lineRule="auto"/>
              <w:rPr>
                <w:rFonts w:ascii="Arial Nova" w:hAnsi="Arial Nova"/>
                <w:sz w:val="20"/>
                <w:szCs w:val="20"/>
              </w:rPr>
            </w:pPr>
            <w:r w:rsidRPr="00643A43">
              <w:rPr>
                <w:rFonts w:ascii="Arial Nova" w:hAnsi="Arial Nova"/>
                <w:sz w:val="20"/>
                <w:szCs w:val="20"/>
              </w:rPr>
              <w:t>3</w:t>
            </w:r>
            <w:r w:rsidRPr="00643A43">
              <w:rPr>
                <w:rFonts w:ascii="Arial Nova" w:hAnsi="Arial Nova"/>
                <w:i/>
                <w:sz w:val="20"/>
                <w:szCs w:val="20"/>
              </w:rPr>
              <w:t>.</w:t>
            </w:r>
            <w:r w:rsidRPr="00643A43">
              <w:rPr>
                <w:rFonts w:ascii="Arial Nova" w:hAnsi="Arial Nova"/>
                <w:sz w:val="20"/>
                <w:szCs w:val="20"/>
              </w:rPr>
              <w:t>82</w:t>
            </w:r>
          </w:p>
        </w:tc>
        <w:tc>
          <w:tcPr>
            <w:tcW w:w="1131" w:type="dxa"/>
            <w:tcBorders>
              <w:top w:val="single" w:sz="4" w:space="0" w:color="000000"/>
            </w:tcBorders>
            <w:vAlign w:val="center"/>
          </w:tcPr>
          <w:p w14:paraId="77E7AF86" w14:textId="77777777" w:rsidR="00CC23DE" w:rsidRPr="00643A43" w:rsidRDefault="00CC23DE" w:rsidP="00BE4F53">
            <w:pPr>
              <w:pStyle w:val="TableParagraph"/>
              <w:spacing w:line="240" w:lineRule="auto"/>
              <w:rPr>
                <w:rFonts w:ascii="Arial Nova" w:hAnsi="Arial Nova"/>
                <w:sz w:val="20"/>
                <w:szCs w:val="20"/>
              </w:rPr>
            </w:pPr>
            <w:r w:rsidRPr="00643A43">
              <w:rPr>
                <w:rFonts w:ascii="Arial Nova" w:hAnsi="Arial Nova"/>
                <w:sz w:val="20"/>
                <w:szCs w:val="20"/>
              </w:rPr>
              <w:t>3</w:t>
            </w:r>
            <w:r w:rsidRPr="00643A43">
              <w:rPr>
                <w:rFonts w:ascii="Arial Nova" w:hAnsi="Arial Nova"/>
                <w:i/>
                <w:sz w:val="20"/>
                <w:szCs w:val="20"/>
              </w:rPr>
              <w:t>.</w:t>
            </w:r>
            <w:r w:rsidRPr="00643A43">
              <w:rPr>
                <w:rFonts w:ascii="Arial Nova" w:hAnsi="Arial Nova"/>
                <w:sz w:val="20"/>
                <w:szCs w:val="20"/>
              </w:rPr>
              <w:t>96</w:t>
            </w:r>
          </w:p>
        </w:tc>
        <w:tc>
          <w:tcPr>
            <w:tcW w:w="785" w:type="dxa"/>
            <w:tcBorders>
              <w:top w:val="single" w:sz="4" w:space="0" w:color="000000"/>
            </w:tcBorders>
            <w:vAlign w:val="center"/>
          </w:tcPr>
          <w:p w14:paraId="0E4594EE" w14:textId="77777777" w:rsidR="00CC23DE" w:rsidRPr="00643A43" w:rsidRDefault="00CC23DE" w:rsidP="00BE4F53">
            <w:pPr>
              <w:pStyle w:val="TableParagraph"/>
              <w:spacing w:line="240" w:lineRule="auto"/>
              <w:rPr>
                <w:rFonts w:ascii="Arial Nova" w:hAnsi="Arial Nova"/>
                <w:sz w:val="20"/>
                <w:szCs w:val="20"/>
              </w:rPr>
            </w:pPr>
            <w:r w:rsidRPr="00643A43">
              <w:rPr>
                <w:rFonts w:ascii="Arial Nova" w:hAnsi="Arial Nova"/>
                <w:sz w:val="20"/>
                <w:szCs w:val="20"/>
              </w:rPr>
              <w:t>3</w:t>
            </w:r>
            <w:r w:rsidRPr="00643A43">
              <w:rPr>
                <w:rFonts w:ascii="Arial Nova" w:hAnsi="Arial Nova"/>
                <w:i/>
                <w:sz w:val="20"/>
                <w:szCs w:val="20"/>
              </w:rPr>
              <w:t>.</w:t>
            </w:r>
            <w:r w:rsidRPr="00643A43">
              <w:rPr>
                <w:rFonts w:ascii="Arial Nova" w:hAnsi="Arial Nova"/>
                <w:sz w:val="20"/>
                <w:szCs w:val="20"/>
              </w:rPr>
              <w:t>86</w:t>
            </w:r>
          </w:p>
        </w:tc>
        <w:tc>
          <w:tcPr>
            <w:tcW w:w="818" w:type="dxa"/>
            <w:tcBorders>
              <w:top w:val="single" w:sz="4" w:space="0" w:color="000000"/>
            </w:tcBorders>
            <w:vAlign w:val="center"/>
          </w:tcPr>
          <w:p w14:paraId="1E6F1BA5" w14:textId="77777777" w:rsidR="00CC23DE" w:rsidRPr="00643A43" w:rsidRDefault="00CC23DE" w:rsidP="00BE4F53">
            <w:pPr>
              <w:pStyle w:val="TableParagraph"/>
              <w:spacing w:line="240" w:lineRule="auto"/>
              <w:rPr>
                <w:rFonts w:ascii="Arial Nova" w:hAnsi="Arial Nova"/>
                <w:sz w:val="20"/>
                <w:szCs w:val="20"/>
              </w:rPr>
            </w:pPr>
            <w:r w:rsidRPr="00643A43">
              <w:rPr>
                <w:rFonts w:ascii="Arial Nova" w:hAnsi="Arial Nova"/>
                <w:sz w:val="20"/>
                <w:szCs w:val="20"/>
              </w:rPr>
              <w:t>3</w:t>
            </w:r>
            <w:r w:rsidRPr="00643A43">
              <w:rPr>
                <w:rFonts w:ascii="Arial Nova" w:hAnsi="Arial Nova"/>
                <w:i/>
                <w:sz w:val="20"/>
                <w:szCs w:val="20"/>
              </w:rPr>
              <w:t>.</w:t>
            </w:r>
            <w:r w:rsidRPr="00643A43">
              <w:rPr>
                <w:rFonts w:ascii="Arial Nova" w:hAnsi="Arial Nova"/>
                <w:sz w:val="20"/>
                <w:szCs w:val="20"/>
              </w:rPr>
              <w:t>81</w:t>
            </w:r>
          </w:p>
        </w:tc>
        <w:tc>
          <w:tcPr>
            <w:tcW w:w="1131" w:type="dxa"/>
            <w:tcBorders>
              <w:top w:val="single" w:sz="4" w:space="0" w:color="000000"/>
            </w:tcBorders>
            <w:vAlign w:val="center"/>
          </w:tcPr>
          <w:p w14:paraId="278450B9" w14:textId="77777777" w:rsidR="00CC23DE" w:rsidRPr="00643A43" w:rsidRDefault="00CC23DE" w:rsidP="00BE4F53">
            <w:pPr>
              <w:pStyle w:val="TableParagraph"/>
              <w:spacing w:line="240" w:lineRule="auto"/>
              <w:rPr>
                <w:rFonts w:ascii="Arial Nova" w:hAnsi="Arial Nova"/>
                <w:sz w:val="20"/>
                <w:szCs w:val="20"/>
              </w:rPr>
            </w:pPr>
            <w:r w:rsidRPr="00643A43">
              <w:rPr>
                <w:rFonts w:ascii="Arial Nova" w:hAnsi="Arial Nova"/>
                <w:sz w:val="20"/>
                <w:szCs w:val="20"/>
              </w:rPr>
              <w:t>4</w:t>
            </w:r>
            <w:r w:rsidRPr="00643A43">
              <w:rPr>
                <w:rFonts w:ascii="Arial Nova" w:hAnsi="Arial Nova"/>
                <w:i/>
                <w:sz w:val="20"/>
                <w:szCs w:val="20"/>
              </w:rPr>
              <w:t>.</w:t>
            </w:r>
            <w:r w:rsidRPr="00643A43">
              <w:rPr>
                <w:rFonts w:ascii="Arial Nova" w:hAnsi="Arial Nova"/>
                <w:sz w:val="20"/>
                <w:szCs w:val="20"/>
              </w:rPr>
              <w:t>06</w:t>
            </w:r>
          </w:p>
        </w:tc>
        <w:tc>
          <w:tcPr>
            <w:tcW w:w="785" w:type="dxa"/>
            <w:tcBorders>
              <w:top w:val="single" w:sz="4" w:space="0" w:color="000000"/>
            </w:tcBorders>
            <w:vAlign w:val="center"/>
          </w:tcPr>
          <w:p w14:paraId="1A19A380" w14:textId="77777777" w:rsidR="00CC23DE" w:rsidRPr="00643A43" w:rsidRDefault="00CC23DE" w:rsidP="00BE4F53">
            <w:pPr>
              <w:pStyle w:val="TableParagraph"/>
              <w:spacing w:line="240" w:lineRule="auto"/>
              <w:rPr>
                <w:rFonts w:ascii="Arial Nova" w:hAnsi="Arial Nova"/>
                <w:sz w:val="20"/>
                <w:szCs w:val="20"/>
              </w:rPr>
            </w:pPr>
            <w:r w:rsidRPr="00643A43">
              <w:rPr>
                <w:rFonts w:ascii="Arial Nova" w:hAnsi="Arial Nova"/>
                <w:sz w:val="20"/>
                <w:szCs w:val="20"/>
              </w:rPr>
              <w:t>3</w:t>
            </w:r>
            <w:r w:rsidRPr="00643A43">
              <w:rPr>
                <w:rFonts w:ascii="Arial Nova" w:hAnsi="Arial Nova"/>
                <w:i/>
                <w:sz w:val="20"/>
                <w:szCs w:val="20"/>
              </w:rPr>
              <w:t>.</w:t>
            </w:r>
            <w:r w:rsidRPr="00643A43">
              <w:rPr>
                <w:rFonts w:ascii="Arial Nova" w:hAnsi="Arial Nova"/>
                <w:sz w:val="20"/>
                <w:szCs w:val="20"/>
              </w:rPr>
              <w:t>82</w:t>
            </w:r>
          </w:p>
        </w:tc>
        <w:tc>
          <w:tcPr>
            <w:tcW w:w="818" w:type="dxa"/>
            <w:tcBorders>
              <w:top w:val="single" w:sz="4" w:space="0" w:color="000000"/>
            </w:tcBorders>
            <w:vAlign w:val="center"/>
          </w:tcPr>
          <w:p w14:paraId="64A21441" w14:textId="77777777" w:rsidR="00CC23DE" w:rsidRPr="00643A43" w:rsidRDefault="00CC23DE" w:rsidP="00BE4F53">
            <w:pPr>
              <w:pStyle w:val="TableParagraph"/>
              <w:spacing w:line="240" w:lineRule="auto"/>
              <w:rPr>
                <w:rFonts w:ascii="Arial Nova" w:hAnsi="Arial Nova"/>
                <w:sz w:val="20"/>
                <w:szCs w:val="20"/>
              </w:rPr>
            </w:pPr>
            <w:r w:rsidRPr="00643A43">
              <w:rPr>
                <w:rFonts w:ascii="Arial Nova" w:hAnsi="Arial Nova"/>
                <w:sz w:val="20"/>
                <w:szCs w:val="20"/>
              </w:rPr>
              <w:t>3</w:t>
            </w:r>
            <w:r w:rsidRPr="00643A43">
              <w:rPr>
                <w:rFonts w:ascii="Arial Nova" w:hAnsi="Arial Nova"/>
                <w:i/>
                <w:sz w:val="20"/>
                <w:szCs w:val="20"/>
              </w:rPr>
              <w:t>.</w:t>
            </w:r>
            <w:r w:rsidRPr="00643A43">
              <w:rPr>
                <w:rFonts w:ascii="Arial Nova" w:hAnsi="Arial Nova"/>
                <w:sz w:val="20"/>
                <w:szCs w:val="20"/>
              </w:rPr>
              <w:t>83</w:t>
            </w:r>
          </w:p>
        </w:tc>
        <w:tc>
          <w:tcPr>
            <w:tcW w:w="1131" w:type="dxa"/>
            <w:tcBorders>
              <w:top w:val="single" w:sz="4" w:space="0" w:color="000000"/>
            </w:tcBorders>
            <w:vAlign w:val="center"/>
          </w:tcPr>
          <w:p w14:paraId="38EFE8A4" w14:textId="77777777" w:rsidR="00CC23DE" w:rsidRPr="00643A43" w:rsidRDefault="00CC23DE" w:rsidP="00BE4F53">
            <w:pPr>
              <w:pStyle w:val="TableParagraph"/>
              <w:spacing w:line="240" w:lineRule="auto"/>
              <w:rPr>
                <w:rFonts w:ascii="Arial Nova" w:hAnsi="Arial Nova"/>
                <w:sz w:val="20"/>
                <w:szCs w:val="20"/>
              </w:rPr>
            </w:pPr>
            <w:r w:rsidRPr="00643A43">
              <w:rPr>
                <w:rFonts w:ascii="Arial Nova" w:hAnsi="Arial Nova"/>
                <w:sz w:val="20"/>
                <w:szCs w:val="20"/>
              </w:rPr>
              <w:t>3</w:t>
            </w:r>
            <w:r w:rsidRPr="00643A43">
              <w:rPr>
                <w:rFonts w:ascii="Arial Nova" w:hAnsi="Arial Nova"/>
                <w:i/>
                <w:sz w:val="20"/>
                <w:szCs w:val="20"/>
              </w:rPr>
              <w:t>.</w:t>
            </w:r>
            <w:r w:rsidRPr="00643A43">
              <w:rPr>
                <w:rFonts w:ascii="Arial Nova" w:hAnsi="Arial Nova"/>
                <w:sz w:val="20"/>
                <w:szCs w:val="20"/>
              </w:rPr>
              <w:t>84</w:t>
            </w:r>
          </w:p>
        </w:tc>
        <w:tc>
          <w:tcPr>
            <w:tcW w:w="728" w:type="dxa"/>
            <w:tcBorders>
              <w:top w:val="single" w:sz="4" w:space="0" w:color="000000"/>
            </w:tcBorders>
            <w:vAlign w:val="center"/>
          </w:tcPr>
          <w:p w14:paraId="66BCAC0D" w14:textId="77777777" w:rsidR="00CC23DE" w:rsidRPr="00643A43" w:rsidRDefault="00CC23DE" w:rsidP="00BE4F53">
            <w:pPr>
              <w:pStyle w:val="TableParagraph"/>
              <w:spacing w:line="240" w:lineRule="auto"/>
              <w:rPr>
                <w:rFonts w:ascii="Arial Nova" w:hAnsi="Arial Nova"/>
                <w:sz w:val="20"/>
                <w:szCs w:val="20"/>
              </w:rPr>
            </w:pPr>
            <w:r w:rsidRPr="00643A43">
              <w:rPr>
                <w:rFonts w:ascii="Arial Nova" w:hAnsi="Arial Nova"/>
                <w:sz w:val="20"/>
                <w:szCs w:val="20"/>
              </w:rPr>
              <w:t>3</w:t>
            </w:r>
            <w:r w:rsidRPr="00643A43">
              <w:rPr>
                <w:rFonts w:ascii="Arial Nova" w:hAnsi="Arial Nova"/>
                <w:i/>
                <w:sz w:val="20"/>
                <w:szCs w:val="20"/>
              </w:rPr>
              <w:t>.</w:t>
            </w:r>
            <w:r w:rsidRPr="00643A43">
              <w:rPr>
                <w:rFonts w:ascii="Arial Nova" w:hAnsi="Arial Nova"/>
                <w:sz w:val="20"/>
                <w:szCs w:val="20"/>
              </w:rPr>
              <w:t>83</w:t>
            </w:r>
          </w:p>
        </w:tc>
      </w:tr>
      <w:tr w:rsidR="00643A43" w:rsidRPr="00643A43" w14:paraId="0C555FDA" w14:textId="77777777" w:rsidTr="00EC40A2">
        <w:trPr>
          <w:trHeight w:val="144"/>
        </w:trPr>
        <w:tc>
          <w:tcPr>
            <w:tcW w:w="3186" w:type="dxa"/>
            <w:vAlign w:val="center"/>
          </w:tcPr>
          <w:p w14:paraId="6B62488D" w14:textId="0944E1B1" w:rsidR="00CC23DE" w:rsidRPr="00643A43" w:rsidRDefault="00CC23DE" w:rsidP="00643A43">
            <w:pPr>
              <w:pStyle w:val="TableParagraph"/>
              <w:spacing w:line="240" w:lineRule="auto"/>
              <w:jc w:val="both"/>
              <w:rPr>
                <w:rFonts w:ascii="Arial Nova" w:hAnsi="Arial Nova"/>
                <w:sz w:val="20"/>
                <w:szCs w:val="20"/>
              </w:rPr>
            </w:pPr>
            <w:r w:rsidRPr="00643A43">
              <w:rPr>
                <w:rFonts w:ascii="Arial Nova" w:hAnsi="Arial Nova"/>
                <w:sz w:val="20"/>
                <w:szCs w:val="20"/>
              </w:rPr>
              <w:t>Farmer</w:t>
            </w:r>
            <w:r w:rsidR="00F73A4C" w:rsidRPr="00643A43">
              <w:rPr>
                <w:rFonts w:ascii="Arial Nova" w:hAnsi="Arial Nova"/>
                <w:sz w:val="20"/>
                <w:szCs w:val="20"/>
              </w:rPr>
              <w:t xml:space="preserve"> </w:t>
            </w:r>
            <w:r w:rsidRPr="00643A43">
              <w:rPr>
                <w:rFonts w:ascii="Arial Nova" w:hAnsi="Arial Nova"/>
                <w:sz w:val="20"/>
                <w:szCs w:val="20"/>
              </w:rPr>
              <w:t>is</w:t>
            </w:r>
            <w:r w:rsidR="00F73A4C" w:rsidRPr="00643A43">
              <w:rPr>
                <w:rFonts w:ascii="Arial Nova" w:hAnsi="Arial Nova"/>
                <w:sz w:val="20"/>
                <w:szCs w:val="20"/>
              </w:rPr>
              <w:t xml:space="preserve"> </w:t>
            </w:r>
            <w:r w:rsidRPr="00643A43">
              <w:rPr>
                <w:rFonts w:ascii="Arial Nova" w:hAnsi="Arial Nova"/>
                <w:sz w:val="20"/>
                <w:szCs w:val="20"/>
              </w:rPr>
              <w:t>female</w:t>
            </w:r>
          </w:p>
        </w:tc>
        <w:tc>
          <w:tcPr>
            <w:tcW w:w="757" w:type="dxa"/>
            <w:vAlign w:val="center"/>
          </w:tcPr>
          <w:p w14:paraId="34863558" w14:textId="77777777" w:rsidR="00CC23DE" w:rsidRPr="00643A43" w:rsidRDefault="00CC23DE" w:rsidP="00BE4F53">
            <w:pPr>
              <w:pStyle w:val="TableParagraph"/>
              <w:spacing w:line="240" w:lineRule="auto"/>
              <w:rPr>
                <w:rFonts w:ascii="Arial Nova" w:hAnsi="Arial Nova"/>
                <w:sz w:val="20"/>
                <w:szCs w:val="20"/>
              </w:rPr>
            </w:pPr>
            <w:r w:rsidRPr="00643A43">
              <w:rPr>
                <w:rFonts w:ascii="Arial Nova" w:hAnsi="Arial Nova"/>
                <w:sz w:val="20"/>
                <w:szCs w:val="20"/>
              </w:rPr>
              <w:t>3</w:t>
            </w:r>
            <w:r w:rsidRPr="00643A43">
              <w:rPr>
                <w:rFonts w:ascii="Arial Nova" w:hAnsi="Arial Nova"/>
                <w:i/>
                <w:sz w:val="20"/>
                <w:szCs w:val="20"/>
              </w:rPr>
              <w:t>.</w:t>
            </w:r>
            <w:r w:rsidRPr="00643A43">
              <w:rPr>
                <w:rFonts w:ascii="Arial Nova" w:hAnsi="Arial Nova"/>
                <w:sz w:val="20"/>
                <w:szCs w:val="20"/>
              </w:rPr>
              <w:t>83</w:t>
            </w:r>
          </w:p>
        </w:tc>
        <w:tc>
          <w:tcPr>
            <w:tcW w:w="1131" w:type="dxa"/>
            <w:vAlign w:val="center"/>
          </w:tcPr>
          <w:p w14:paraId="1BB94F02" w14:textId="77777777" w:rsidR="00CC23DE" w:rsidRPr="00643A43" w:rsidRDefault="00CC23DE" w:rsidP="00BE4F53">
            <w:pPr>
              <w:pStyle w:val="TableParagraph"/>
              <w:spacing w:line="240" w:lineRule="auto"/>
              <w:rPr>
                <w:rFonts w:ascii="Arial Nova" w:hAnsi="Arial Nova"/>
                <w:sz w:val="20"/>
                <w:szCs w:val="20"/>
              </w:rPr>
            </w:pPr>
            <w:r w:rsidRPr="00643A43">
              <w:rPr>
                <w:rFonts w:ascii="Arial Nova" w:hAnsi="Arial Nova"/>
                <w:sz w:val="20"/>
                <w:szCs w:val="20"/>
              </w:rPr>
              <w:t>3</w:t>
            </w:r>
            <w:r w:rsidRPr="00643A43">
              <w:rPr>
                <w:rFonts w:ascii="Arial Nova" w:hAnsi="Arial Nova"/>
                <w:i/>
                <w:sz w:val="20"/>
                <w:szCs w:val="20"/>
              </w:rPr>
              <w:t>.</w:t>
            </w:r>
            <w:r w:rsidRPr="00643A43">
              <w:rPr>
                <w:rFonts w:ascii="Arial Nova" w:hAnsi="Arial Nova"/>
                <w:sz w:val="20"/>
                <w:szCs w:val="20"/>
              </w:rPr>
              <w:t>93</w:t>
            </w:r>
          </w:p>
        </w:tc>
        <w:tc>
          <w:tcPr>
            <w:tcW w:w="785" w:type="dxa"/>
            <w:vAlign w:val="center"/>
          </w:tcPr>
          <w:p w14:paraId="2F18B1A1" w14:textId="77777777" w:rsidR="00CC23DE" w:rsidRPr="00643A43" w:rsidRDefault="00CC23DE" w:rsidP="00BE4F53">
            <w:pPr>
              <w:pStyle w:val="TableParagraph"/>
              <w:spacing w:line="240" w:lineRule="auto"/>
              <w:rPr>
                <w:rFonts w:ascii="Arial Nova" w:hAnsi="Arial Nova"/>
                <w:sz w:val="20"/>
                <w:szCs w:val="20"/>
              </w:rPr>
            </w:pPr>
            <w:r w:rsidRPr="00643A43">
              <w:rPr>
                <w:rFonts w:ascii="Arial Nova" w:hAnsi="Arial Nova"/>
                <w:sz w:val="20"/>
                <w:szCs w:val="20"/>
              </w:rPr>
              <w:t>3</w:t>
            </w:r>
            <w:r w:rsidRPr="00643A43">
              <w:rPr>
                <w:rFonts w:ascii="Arial Nova" w:hAnsi="Arial Nova"/>
                <w:i/>
                <w:sz w:val="20"/>
                <w:szCs w:val="20"/>
              </w:rPr>
              <w:t>.</w:t>
            </w:r>
            <w:r w:rsidRPr="00643A43">
              <w:rPr>
                <w:rFonts w:ascii="Arial Nova" w:hAnsi="Arial Nova"/>
                <w:sz w:val="20"/>
                <w:szCs w:val="20"/>
              </w:rPr>
              <w:t>84</w:t>
            </w:r>
          </w:p>
        </w:tc>
        <w:tc>
          <w:tcPr>
            <w:tcW w:w="818" w:type="dxa"/>
            <w:vAlign w:val="center"/>
          </w:tcPr>
          <w:p w14:paraId="61634647" w14:textId="77777777" w:rsidR="00CC23DE" w:rsidRPr="00643A43" w:rsidRDefault="00CC23DE" w:rsidP="00BE4F53">
            <w:pPr>
              <w:pStyle w:val="TableParagraph"/>
              <w:spacing w:line="240" w:lineRule="auto"/>
              <w:rPr>
                <w:rFonts w:ascii="Arial Nova" w:hAnsi="Arial Nova"/>
                <w:sz w:val="20"/>
                <w:szCs w:val="20"/>
              </w:rPr>
            </w:pPr>
            <w:r w:rsidRPr="00643A43">
              <w:rPr>
                <w:rFonts w:ascii="Arial Nova" w:hAnsi="Arial Nova"/>
                <w:sz w:val="20"/>
                <w:szCs w:val="20"/>
              </w:rPr>
              <w:t>3</w:t>
            </w:r>
            <w:r w:rsidRPr="00643A43">
              <w:rPr>
                <w:rFonts w:ascii="Arial Nova" w:hAnsi="Arial Nova"/>
                <w:i/>
                <w:sz w:val="20"/>
                <w:szCs w:val="20"/>
              </w:rPr>
              <w:t>.</w:t>
            </w:r>
            <w:r w:rsidRPr="00643A43">
              <w:rPr>
                <w:rFonts w:ascii="Arial Nova" w:hAnsi="Arial Nova"/>
                <w:sz w:val="20"/>
                <w:szCs w:val="20"/>
              </w:rPr>
              <w:t>78</w:t>
            </w:r>
          </w:p>
        </w:tc>
        <w:tc>
          <w:tcPr>
            <w:tcW w:w="1131" w:type="dxa"/>
            <w:vAlign w:val="center"/>
          </w:tcPr>
          <w:p w14:paraId="388BF500" w14:textId="77777777" w:rsidR="00CC23DE" w:rsidRPr="00643A43" w:rsidRDefault="00CC23DE" w:rsidP="00BE4F53">
            <w:pPr>
              <w:pStyle w:val="TableParagraph"/>
              <w:spacing w:line="240" w:lineRule="auto"/>
              <w:rPr>
                <w:rFonts w:ascii="Arial Nova" w:hAnsi="Arial Nova"/>
                <w:sz w:val="20"/>
                <w:szCs w:val="20"/>
              </w:rPr>
            </w:pPr>
            <w:r w:rsidRPr="00643A43">
              <w:rPr>
                <w:rFonts w:ascii="Arial Nova" w:hAnsi="Arial Nova"/>
                <w:sz w:val="20"/>
                <w:szCs w:val="20"/>
              </w:rPr>
              <w:t>3</w:t>
            </w:r>
            <w:r w:rsidRPr="00643A43">
              <w:rPr>
                <w:rFonts w:ascii="Arial Nova" w:hAnsi="Arial Nova"/>
                <w:i/>
                <w:sz w:val="20"/>
                <w:szCs w:val="20"/>
              </w:rPr>
              <w:t>.</w:t>
            </w:r>
            <w:r w:rsidRPr="00643A43">
              <w:rPr>
                <w:rFonts w:ascii="Arial Nova" w:hAnsi="Arial Nova"/>
                <w:sz w:val="20"/>
                <w:szCs w:val="20"/>
              </w:rPr>
              <w:t>89</w:t>
            </w:r>
          </w:p>
        </w:tc>
        <w:tc>
          <w:tcPr>
            <w:tcW w:w="785" w:type="dxa"/>
            <w:vAlign w:val="center"/>
          </w:tcPr>
          <w:p w14:paraId="6C42C75B" w14:textId="77777777" w:rsidR="00CC23DE" w:rsidRPr="00643A43" w:rsidRDefault="00CC23DE" w:rsidP="00BE4F53">
            <w:pPr>
              <w:pStyle w:val="TableParagraph"/>
              <w:spacing w:line="240" w:lineRule="auto"/>
              <w:rPr>
                <w:rFonts w:ascii="Arial Nova" w:hAnsi="Arial Nova"/>
                <w:sz w:val="20"/>
                <w:szCs w:val="20"/>
              </w:rPr>
            </w:pPr>
            <w:r w:rsidRPr="00643A43">
              <w:rPr>
                <w:rFonts w:ascii="Arial Nova" w:hAnsi="Arial Nova"/>
                <w:sz w:val="20"/>
                <w:szCs w:val="20"/>
              </w:rPr>
              <w:t>3</w:t>
            </w:r>
            <w:r w:rsidRPr="00643A43">
              <w:rPr>
                <w:rFonts w:ascii="Arial Nova" w:hAnsi="Arial Nova"/>
                <w:i/>
                <w:sz w:val="20"/>
                <w:szCs w:val="20"/>
              </w:rPr>
              <w:t>.</w:t>
            </w:r>
            <w:r w:rsidRPr="00643A43">
              <w:rPr>
                <w:rFonts w:ascii="Arial Nova" w:hAnsi="Arial Nova"/>
                <w:sz w:val="20"/>
                <w:szCs w:val="20"/>
              </w:rPr>
              <w:t>81</w:t>
            </w:r>
          </w:p>
        </w:tc>
        <w:tc>
          <w:tcPr>
            <w:tcW w:w="818" w:type="dxa"/>
            <w:vAlign w:val="center"/>
          </w:tcPr>
          <w:p w14:paraId="58E6DD67" w14:textId="77777777" w:rsidR="00CC23DE" w:rsidRPr="00643A43" w:rsidRDefault="00CC23DE" w:rsidP="00BE4F53">
            <w:pPr>
              <w:pStyle w:val="TableParagraph"/>
              <w:spacing w:line="240" w:lineRule="auto"/>
              <w:rPr>
                <w:rFonts w:ascii="Arial Nova" w:hAnsi="Arial Nova"/>
                <w:sz w:val="20"/>
                <w:szCs w:val="20"/>
              </w:rPr>
            </w:pPr>
            <w:r w:rsidRPr="00643A43">
              <w:rPr>
                <w:rFonts w:ascii="Arial Nova" w:hAnsi="Arial Nova"/>
                <w:sz w:val="20"/>
                <w:szCs w:val="20"/>
              </w:rPr>
              <w:t>3</w:t>
            </w:r>
            <w:r w:rsidRPr="00643A43">
              <w:rPr>
                <w:rFonts w:ascii="Arial Nova" w:hAnsi="Arial Nova"/>
                <w:i/>
                <w:sz w:val="20"/>
                <w:szCs w:val="20"/>
              </w:rPr>
              <w:t>.</w:t>
            </w:r>
            <w:r w:rsidRPr="00643A43">
              <w:rPr>
                <w:rFonts w:ascii="Arial Nova" w:hAnsi="Arial Nova"/>
                <w:sz w:val="20"/>
                <w:szCs w:val="20"/>
              </w:rPr>
              <w:t>85</w:t>
            </w:r>
          </w:p>
        </w:tc>
        <w:tc>
          <w:tcPr>
            <w:tcW w:w="1131" w:type="dxa"/>
            <w:vAlign w:val="center"/>
          </w:tcPr>
          <w:p w14:paraId="2BC88F43" w14:textId="77777777" w:rsidR="00CC23DE" w:rsidRPr="00643A43" w:rsidRDefault="00CC23DE" w:rsidP="00BE4F53">
            <w:pPr>
              <w:pStyle w:val="TableParagraph"/>
              <w:spacing w:line="240" w:lineRule="auto"/>
              <w:rPr>
                <w:rFonts w:ascii="Arial Nova" w:hAnsi="Arial Nova"/>
                <w:sz w:val="20"/>
                <w:szCs w:val="20"/>
              </w:rPr>
            </w:pPr>
            <w:r w:rsidRPr="00643A43">
              <w:rPr>
                <w:rFonts w:ascii="Arial Nova" w:hAnsi="Arial Nova"/>
                <w:sz w:val="20"/>
                <w:szCs w:val="20"/>
              </w:rPr>
              <w:t>4</w:t>
            </w:r>
            <w:r w:rsidRPr="00643A43">
              <w:rPr>
                <w:rFonts w:ascii="Arial Nova" w:hAnsi="Arial Nova"/>
                <w:i/>
                <w:sz w:val="20"/>
                <w:szCs w:val="20"/>
              </w:rPr>
              <w:t>.</w:t>
            </w:r>
            <w:r w:rsidRPr="00643A43">
              <w:rPr>
                <w:rFonts w:ascii="Arial Nova" w:hAnsi="Arial Nova"/>
                <w:sz w:val="20"/>
                <w:szCs w:val="20"/>
              </w:rPr>
              <w:t>4</w:t>
            </w:r>
          </w:p>
        </w:tc>
        <w:tc>
          <w:tcPr>
            <w:tcW w:w="785" w:type="dxa"/>
            <w:vAlign w:val="center"/>
          </w:tcPr>
          <w:p w14:paraId="482CC4D2" w14:textId="77777777" w:rsidR="00CC23DE" w:rsidRPr="00643A43" w:rsidRDefault="00CC23DE" w:rsidP="00BE4F53">
            <w:pPr>
              <w:pStyle w:val="TableParagraph"/>
              <w:spacing w:line="240" w:lineRule="auto"/>
              <w:rPr>
                <w:rFonts w:ascii="Arial Nova" w:hAnsi="Arial Nova"/>
                <w:sz w:val="20"/>
                <w:szCs w:val="20"/>
              </w:rPr>
            </w:pPr>
            <w:r w:rsidRPr="00643A43">
              <w:rPr>
                <w:rFonts w:ascii="Arial Nova" w:hAnsi="Arial Nova"/>
                <w:sz w:val="20"/>
                <w:szCs w:val="20"/>
              </w:rPr>
              <w:t>3</w:t>
            </w:r>
            <w:r w:rsidRPr="00643A43">
              <w:rPr>
                <w:rFonts w:ascii="Arial Nova" w:hAnsi="Arial Nova"/>
                <w:i/>
                <w:sz w:val="20"/>
                <w:szCs w:val="20"/>
              </w:rPr>
              <w:t>.</w:t>
            </w:r>
            <w:r w:rsidRPr="00643A43">
              <w:rPr>
                <w:rFonts w:ascii="Arial Nova" w:hAnsi="Arial Nova"/>
                <w:sz w:val="20"/>
                <w:szCs w:val="20"/>
              </w:rPr>
              <w:t>87</w:t>
            </w:r>
          </w:p>
        </w:tc>
        <w:tc>
          <w:tcPr>
            <w:tcW w:w="818" w:type="dxa"/>
            <w:vAlign w:val="center"/>
          </w:tcPr>
          <w:p w14:paraId="78879111" w14:textId="77777777" w:rsidR="00CC23DE" w:rsidRPr="00643A43" w:rsidRDefault="00CC23DE" w:rsidP="00BE4F53">
            <w:pPr>
              <w:pStyle w:val="TableParagraph"/>
              <w:spacing w:line="240" w:lineRule="auto"/>
              <w:rPr>
                <w:rFonts w:ascii="Arial Nova" w:hAnsi="Arial Nova"/>
                <w:sz w:val="20"/>
                <w:szCs w:val="20"/>
              </w:rPr>
            </w:pPr>
            <w:r w:rsidRPr="00643A43">
              <w:rPr>
                <w:rFonts w:ascii="Arial Nova" w:hAnsi="Arial Nova"/>
                <w:sz w:val="20"/>
                <w:szCs w:val="20"/>
              </w:rPr>
              <w:t>3</w:t>
            </w:r>
            <w:r w:rsidRPr="00643A43">
              <w:rPr>
                <w:rFonts w:ascii="Arial Nova" w:hAnsi="Arial Nova"/>
                <w:i/>
                <w:sz w:val="20"/>
                <w:szCs w:val="20"/>
              </w:rPr>
              <w:t>.</w:t>
            </w:r>
            <w:r w:rsidRPr="00643A43">
              <w:rPr>
                <w:rFonts w:ascii="Arial Nova" w:hAnsi="Arial Nova"/>
                <w:sz w:val="20"/>
                <w:szCs w:val="20"/>
              </w:rPr>
              <w:t>82</w:t>
            </w:r>
          </w:p>
        </w:tc>
        <w:tc>
          <w:tcPr>
            <w:tcW w:w="1131" w:type="dxa"/>
            <w:vAlign w:val="center"/>
          </w:tcPr>
          <w:p w14:paraId="03D51EC8" w14:textId="77777777" w:rsidR="00CC23DE" w:rsidRPr="00643A43" w:rsidRDefault="00CC23DE" w:rsidP="00BE4F53">
            <w:pPr>
              <w:pStyle w:val="TableParagraph"/>
              <w:spacing w:line="240" w:lineRule="auto"/>
              <w:rPr>
                <w:rFonts w:ascii="Arial Nova" w:hAnsi="Arial Nova"/>
                <w:sz w:val="20"/>
                <w:szCs w:val="20"/>
              </w:rPr>
            </w:pPr>
            <w:r w:rsidRPr="00643A43">
              <w:rPr>
                <w:rFonts w:ascii="Arial Nova" w:hAnsi="Arial Nova"/>
                <w:sz w:val="20"/>
                <w:szCs w:val="20"/>
              </w:rPr>
              <w:t>3</w:t>
            </w:r>
            <w:r w:rsidRPr="00643A43">
              <w:rPr>
                <w:rFonts w:ascii="Arial Nova" w:hAnsi="Arial Nova"/>
                <w:i/>
                <w:sz w:val="20"/>
                <w:szCs w:val="20"/>
              </w:rPr>
              <w:t>.</w:t>
            </w:r>
            <w:r w:rsidRPr="00643A43">
              <w:rPr>
                <w:rFonts w:ascii="Arial Nova" w:hAnsi="Arial Nova"/>
                <w:sz w:val="20"/>
                <w:szCs w:val="20"/>
              </w:rPr>
              <w:t>79</w:t>
            </w:r>
          </w:p>
        </w:tc>
        <w:tc>
          <w:tcPr>
            <w:tcW w:w="728" w:type="dxa"/>
            <w:vAlign w:val="center"/>
          </w:tcPr>
          <w:p w14:paraId="220A9DD3" w14:textId="77777777" w:rsidR="00CC23DE" w:rsidRPr="00643A43" w:rsidRDefault="00CC23DE" w:rsidP="00BE4F53">
            <w:pPr>
              <w:pStyle w:val="TableParagraph"/>
              <w:spacing w:line="240" w:lineRule="auto"/>
              <w:rPr>
                <w:rFonts w:ascii="Arial Nova" w:hAnsi="Arial Nova"/>
                <w:sz w:val="20"/>
                <w:szCs w:val="20"/>
              </w:rPr>
            </w:pPr>
            <w:r w:rsidRPr="00643A43">
              <w:rPr>
                <w:rFonts w:ascii="Arial Nova" w:hAnsi="Arial Nova"/>
                <w:sz w:val="20"/>
                <w:szCs w:val="20"/>
              </w:rPr>
              <w:t>3</w:t>
            </w:r>
            <w:r w:rsidRPr="00643A43">
              <w:rPr>
                <w:rFonts w:ascii="Arial Nova" w:hAnsi="Arial Nova"/>
                <w:i/>
                <w:sz w:val="20"/>
                <w:szCs w:val="20"/>
              </w:rPr>
              <w:t>.</w:t>
            </w:r>
            <w:r w:rsidRPr="00643A43">
              <w:rPr>
                <w:rFonts w:ascii="Arial Nova" w:hAnsi="Arial Nova"/>
                <w:sz w:val="20"/>
                <w:szCs w:val="20"/>
              </w:rPr>
              <w:t>82</w:t>
            </w:r>
          </w:p>
        </w:tc>
      </w:tr>
      <w:tr w:rsidR="00643A43" w:rsidRPr="00643A43" w14:paraId="0C9FAB46" w14:textId="77777777" w:rsidTr="00EC40A2">
        <w:trPr>
          <w:trHeight w:val="144"/>
        </w:trPr>
        <w:tc>
          <w:tcPr>
            <w:tcW w:w="3186" w:type="dxa"/>
            <w:vAlign w:val="center"/>
          </w:tcPr>
          <w:p w14:paraId="424AEA83" w14:textId="1BBF9B4A" w:rsidR="00CC23DE" w:rsidRPr="00643A43" w:rsidRDefault="00CC23DE" w:rsidP="00643A43">
            <w:pPr>
              <w:pStyle w:val="TableParagraph"/>
              <w:spacing w:line="240" w:lineRule="auto"/>
              <w:jc w:val="both"/>
              <w:rPr>
                <w:rFonts w:ascii="Arial Nova" w:hAnsi="Arial Nova"/>
                <w:sz w:val="20"/>
                <w:szCs w:val="20"/>
              </w:rPr>
            </w:pPr>
            <w:r w:rsidRPr="00643A43">
              <w:rPr>
                <w:rFonts w:ascii="Arial Nova" w:hAnsi="Arial Nova"/>
                <w:sz w:val="20"/>
                <w:szCs w:val="20"/>
              </w:rPr>
              <w:t>Farmer</w:t>
            </w:r>
            <w:r w:rsidR="00F73A4C" w:rsidRPr="00643A43">
              <w:rPr>
                <w:rFonts w:ascii="Arial Nova" w:hAnsi="Arial Nova"/>
                <w:sz w:val="20"/>
                <w:szCs w:val="20"/>
              </w:rPr>
              <w:t xml:space="preserve"> </w:t>
            </w:r>
            <w:r w:rsidRPr="00643A43">
              <w:rPr>
                <w:rFonts w:ascii="Arial Nova" w:hAnsi="Arial Nova"/>
                <w:sz w:val="20"/>
                <w:szCs w:val="20"/>
              </w:rPr>
              <w:t>is</w:t>
            </w:r>
            <w:r w:rsidR="00F73A4C" w:rsidRPr="00643A43">
              <w:rPr>
                <w:rFonts w:ascii="Arial Nova" w:hAnsi="Arial Nova"/>
                <w:sz w:val="20"/>
                <w:szCs w:val="20"/>
              </w:rPr>
              <w:t xml:space="preserve"> </w:t>
            </w:r>
            <w:r w:rsidRPr="00643A43">
              <w:rPr>
                <w:rFonts w:ascii="Arial Nova" w:hAnsi="Arial Nova"/>
                <w:sz w:val="20"/>
                <w:szCs w:val="20"/>
              </w:rPr>
              <w:t>either</w:t>
            </w:r>
            <w:r w:rsidR="00F73A4C" w:rsidRPr="00643A43">
              <w:rPr>
                <w:rFonts w:ascii="Arial Nova" w:hAnsi="Arial Nova"/>
                <w:sz w:val="20"/>
                <w:szCs w:val="20"/>
              </w:rPr>
              <w:t xml:space="preserve"> </w:t>
            </w:r>
            <w:r w:rsidRPr="00643A43">
              <w:rPr>
                <w:rFonts w:ascii="Arial Nova" w:hAnsi="Arial Nova"/>
                <w:sz w:val="20"/>
                <w:szCs w:val="20"/>
              </w:rPr>
              <w:t>male</w:t>
            </w:r>
            <w:r w:rsidR="00F73A4C" w:rsidRPr="00643A43">
              <w:rPr>
                <w:rFonts w:ascii="Arial Nova" w:hAnsi="Arial Nova"/>
                <w:sz w:val="20"/>
                <w:szCs w:val="20"/>
              </w:rPr>
              <w:t xml:space="preserve"> </w:t>
            </w:r>
            <w:r w:rsidRPr="00643A43">
              <w:rPr>
                <w:rFonts w:ascii="Arial Nova" w:hAnsi="Arial Nova"/>
                <w:sz w:val="20"/>
                <w:szCs w:val="20"/>
              </w:rPr>
              <w:t>or</w:t>
            </w:r>
            <w:r w:rsidR="00F73A4C" w:rsidRPr="00643A43">
              <w:rPr>
                <w:rFonts w:ascii="Arial Nova" w:hAnsi="Arial Nova"/>
                <w:sz w:val="20"/>
                <w:szCs w:val="20"/>
              </w:rPr>
              <w:t xml:space="preserve"> </w:t>
            </w:r>
            <w:r w:rsidRPr="00643A43">
              <w:rPr>
                <w:rFonts w:ascii="Arial Nova" w:hAnsi="Arial Nova"/>
                <w:sz w:val="20"/>
                <w:szCs w:val="20"/>
              </w:rPr>
              <w:t>female</w:t>
            </w:r>
          </w:p>
        </w:tc>
        <w:tc>
          <w:tcPr>
            <w:tcW w:w="757" w:type="dxa"/>
            <w:vAlign w:val="center"/>
          </w:tcPr>
          <w:p w14:paraId="4F1385E5" w14:textId="77777777" w:rsidR="00CC23DE" w:rsidRPr="00643A43" w:rsidRDefault="00CC23DE" w:rsidP="00BE4F53">
            <w:pPr>
              <w:pStyle w:val="TableParagraph"/>
              <w:spacing w:line="240" w:lineRule="auto"/>
              <w:rPr>
                <w:rFonts w:ascii="Arial Nova" w:hAnsi="Arial Nova"/>
                <w:sz w:val="20"/>
                <w:szCs w:val="20"/>
              </w:rPr>
            </w:pPr>
            <w:r w:rsidRPr="00643A43">
              <w:rPr>
                <w:rFonts w:ascii="Arial Nova" w:hAnsi="Arial Nova"/>
                <w:sz w:val="20"/>
                <w:szCs w:val="20"/>
              </w:rPr>
              <w:t>3</w:t>
            </w:r>
            <w:r w:rsidRPr="00643A43">
              <w:rPr>
                <w:rFonts w:ascii="Arial Nova" w:hAnsi="Arial Nova"/>
                <w:i/>
                <w:sz w:val="20"/>
                <w:szCs w:val="20"/>
              </w:rPr>
              <w:t>.</w:t>
            </w:r>
            <w:r w:rsidRPr="00643A43">
              <w:rPr>
                <w:rFonts w:ascii="Arial Nova" w:hAnsi="Arial Nova"/>
                <w:sz w:val="20"/>
                <w:szCs w:val="20"/>
              </w:rPr>
              <w:t>82</w:t>
            </w:r>
          </w:p>
        </w:tc>
        <w:tc>
          <w:tcPr>
            <w:tcW w:w="1131" w:type="dxa"/>
            <w:vAlign w:val="center"/>
          </w:tcPr>
          <w:p w14:paraId="3B048805" w14:textId="77777777" w:rsidR="00CC23DE" w:rsidRPr="00643A43" w:rsidRDefault="00CC23DE" w:rsidP="00BE4F53">
            <w:pPr>
              <w:pStyle w:val="TableParagraph"/>
              <w:spacing w:line="240" w:lineRule="auto"/>
              <w:rPr>
                <w:rFonts w:ascii="Arial Nova" w:hAnsi="Arial Nova"/>
                <w:sz w:val="20"/>
                <w:szCs w:val="20"/>
              </w:rPr>
            </w:pPr>
            <w:r w:rsidRPr="00643A43">
              <w:rPr>
                <w:rFonts w:ascii="Arial Nova" w:hAnsi="Arial Nova"/>
                <w:sz w:val="20"/>
                <w:szCs w:val="20"/>
              </w:rPr>
              <w:t>3</w:t>
            </w:r>
            <w:r w:rsidRPr="00643A43">
              <w:rPr>
                <w:rFonts w:ascii="Arial Nova" w:hAnsi="Arial Nova"/>
                <w:i/>
                <w:sz w:val="20"/>
                <w:szCs w:val="20"/>
              </w:rPr>
              <w:t>.</w:t>
            </w:r>
            <w:r w:rsidRPr="00643A43">
              <w:rPr>
                <w:rFonts w:ascii="Arial Nova" w:hAnsi="Arial Nova"/>
                <w:sz w:val="20"/>
                <w:szCs w:val="20"/>
              </w:rPr>
              <w:t>93</w:t>
            </w:r>
          </w:p>
        </w:tc>
        <w:tc>
          <w:tcPr>
            <w:tcW w:w="785" w:type="dxa"/>
            <w:vAlign w:val="center"/>
          </w:tcPr>
          <w:p w14:paraId="37E2FBE3" w14:textId="77777777" w:rsidR="00CC23DE" w:rsidRPr="00643A43" w:rsidRDefault="00CC23DE" w:rsidP="00BE4F53">
            <w:pPr>
              <w:pStyle w:val="TableParagraph"/>
              <w:spacing w:line="240" w:lineRule="auto"/>
              <w:rPr>
                <w:rFonts w:ascii="Arial Nova" w:hAnsi="Arial Nova"/>
                <w:sz w:val="20"/>
                <w:szCs w:val="20"/>
              </w:rPr>
            </w:pPr>
            <w:r w:rsidRPr="00643A43">
              <w:rPr>
                <w:rFonts w:ascii="Arial Nova" w:hAnsi="Arial Nova"/>
                <w:sz w:val="20"/>
                <w:szCs w:val="20"/>
              </w:rPr>
              <w:t>3</w:t>
            </w:r>
            <w:r w:rsidRPr="00643A43">
              <w:rPr>
                <w:rFonts w:ascii="Arial Nova" w:hAnsi="Arial Nova"/>
                <w:i/>
                <w:sz w:val="20"/>
                <w:szCs w:val="20"/>
              </w:rPr>
              <w:t>.</w:t>
            </w:r>
            <w:r w:rsidRPr="00643A43">
              <w:rPr>
                <w:rFonts w:ascii="Arial Nova" w:hAnsi="Arial Nova"/>
                <w:sz w:val="20"/>
                <w:szCs w:val="20"/>
              </w:rPr>
              <w:t>83</w:t>
            </w:r>
          </w:p>
        </w:tc>
        <w:tc>
          <w:tcPr>
            <w:tcW w:w="818" w:type="dxa"/>
            <w:vAlign w:val="center"/>
          </w:tcPr>
          <w:p w14:paraId="19E605AA" w14:textId="77777777" w:rsidR="00CC23DE" w:rsidRPr="00643A43" w:rsidRDefault="00CC23DE" w:rsidP="00BE4F53">
            <w:pPr>
              <w:pStyle w:val="TableParagraph"/>
              <w:spacing w:line="240" w:lineRule="auto"/>
              <w:rPr>
                <w:rFonts w:ascii="Arial Nova" w:hAnsi="Arial Nova"/>
                <w:sz w:val="20"/>
                <w:szCs w:val="20"/>
              </w:rPr>
            </w:pPr>
            <w:r w:rsidRPr="00643A43">
              <w:rPr>
                <w:rFonts w:ascii="Arial Nova" w:hAnsi="Arial Nova"/>
                <w:sz w:val="20"/>
                <w:szCs w:val="20"/>
              </w:rPr>
              <w:t>3</w:t>
            </w:r>
            <w:r w:rsidRPr="00643A43">
              <w:rPr>
                <w:rFonts w:ascii="Arial Nova" w:hAnsi="Arial Nova"/>
                <w:i/>
                <w:sz w:val="20"/>
                <w:szCs w:val="20"/>
              </w:rPr>
              <w:t>.</w:t>
            </w:r>
            <w:r w:rsidRPr="00643A43">
              <w:rPr>
                <w:rFonts w:ascii="Arial Nova" w:hAnsi="Arial Nova"/>
                <w:sz w:val="20"/>
                <w:szCs w:val="20"/>
              </w:rPr>
              <w:t>81</w:t>
            </w:r>
          </w:p>
        </w:tc>
        <w:tc>
          <w:tcPr>
            <w:tcW w:w="1131" w:type="dxa"/>
            <w:vAlign w:val="center"/>
          </w:tcPr>
          <w:p w14:paraId="28740833" w14:textId="77777777" w:rsidR="00CC23DE" w:rsidRPr="00643A43" w:rsidRDefault="00CC23DE" w:rsidP="00BE4F53">
            <w:pPr>
              <w:pStyle w:val="TableParagraph"/>
              <w:spacing w:line="240" w:lineRule="auto"/>
              <w:rPr>
                <w:rFonts w:ascii="Arial Nova" w:hAnsi="Arial Nova"/>
                <w:sz w:val="20"/>
                <w:szCs w:val="20"/>
              </w:rPr>
            </w:pPr>
            <w:r w:rsidRPr="00643A43">
              <w:rPr>
                <w:rFonts w:ascii="Arial Nova" w:hAnsi="Arial Nova"/>
                <w:sz w:val="20"/>
                <w:szCs w:val="20"/>
              </w:rPr>
              <w:t>3</w:t>
            </w:r>
            <w:r w:rsidRPr="00643A43">
              <w:rPr>
                <w:rFonts w:ascii="Arial Nova" w:hAnsi="Arial Nova"/>
                <w:i/>
                <w:sz w:val="20"/>
                <w:szCs w:val="20"/>
              </w:rPr>
              <w:t>.</w:t>
            </w:r>
            <w:r w:rsidRPr="00643A43">
              <w:rPr>
                <w:rFonts w:ascii="Arial Nova" w:hAnsi="Arial Nova"/>
                <w:sz w:val="20"/>
                <w:szCs w:val="20"/>
              </w:rPr>
              <w:t>94</w:t>
            </w:r>
          </w:p>
        </w:tc>
        <w:tc>
          <w:tcPr>
            <w:tcW w:w="785" w:type="dxa"/>
            <w:vAlign w:val="center"/>
          </w:tcPr>
          <w:p w14:paraId="066B6446" w14:textId="77777777" w:rsidR="00CC23DE" w:rsidRPr="00643A43" w:rsidRDefault="00CC23DE" w:rsidP="00BE4F53">
            <w:pPr>
              <w:pStyle w:val="TableParagraph"/>
              <w:spacing w:line="240" w:lineRule="auto"/>
              <w:rPr>
                <w:rFonts w:ascii="Arial Nova" w:hAnsi="Arial Nova"/>
                <w:sz w:val="20"/>
                <w:szCs w:val="20"/>
              </w:rPr>
            </w:pPr>
            <w:r w:rsidRPr="00643A43">
              <w:rPr>
                <w:rFonts w:ascii="Arial Nova" w:hAnsi="Arial Nova"/>
                <w:sz w:val="20"/>
                <w:szCs w:val="20"/>
              </w:rPr>
              <w:t>3</w:t>
            </w:r>
            <w:r w:rsidRPr="00643A43">
              <w:rPr>
                <w:rFonts w:ascii="Arial Nova" w:hAnsi="Arial Nova"/>
                <w:i/>
                <w:sz w:val="20"/>
                <w:szCs w:val="20"/>
              </w:rPr>
              <w:t>.</w:t>
            </w:r>
            <w:r w:rsidRPr="00643A43">
              <w:rPr>
                <w:rFonts w:ascii="Arial Nova" w:hAnsi="Arial Nova"/>
                <w:sz w:val="20"/>
                <w:szCs w:val="20"/>
              </w:rPr>
              <w:t>84</w:t>
            </w:r>
          </w:p>
        </w:tc>
        <w:tc>
          <w:tcPr>
            <w:tcW w:w="818" w:type="dxa"/>
            <w:vAlign w:val="center"/>
          </w:tcPr>
          <w:p w14:paraId="60F27971" w14:textId="77777777" w:rsidR="00CC23DE" w:rsidRPr="00643A43" w:rsidRDefault="00CC23DE" w:rsidP="00BE4F53">
            <w:pPr>
              <w:pStyle w:val="TableParagraph"/>
              <w:spacing w:line="240" w:lineRule="auto"/>
              <w:rPr>
                <w:rFonts w:ascii="Arial Nova" w:hAnsi="Arial Nova"/>
                <w:sz w:val="20"/>
                <w:szCs w:val="20"/>
              </w:rPr>
            </w:pPr>
            <w:r w:rsidRPr="00643A43">
              <w:rPr>
                <w:rFonts w:ascii="Arial Nova" w:hAnsi="Arial Nova"/>
                <w:sz w:val="20"/>
                <w:szCs w:val="20"/>
              </w:rPr>
              <w:t>3</w:t>
            </w:r>
            <w:r w:rsidRPr="00643A43">
              <w:rPr>
                <w:rFonts w:ascii="Arial Nova" w:hAnsi="Arial Nova"/>
                <w:i/>
                <w:sz w:val="20"/>
                <w:szCs w:val="20"/>
              </w:rPr>
              <w:t>.</w:t>
            </w:r>
            <w:r w:rsidRPr="00643A43">
              <w:rPr>
                <w:rFonts w:ascii="Arial Nova" w:hAnsi="Arial Nova"/>
                <w:sz w:val="20"/>
                <w:szCs w:val="20"/>
              </w:rPr>
              <w:t>83</w:t>
            </w:r>
          </w:p>
        </w:tc>
        <w:tc>
          <w:tcPr>
            <w:tcW w:w="1131" w:type="dxa"/>
            <w:vAlign w:val="center"/>
          </w:tcPr>
          <w:p w14:paraId="5129BDBD" w14:textId="77777777" w:rsidR="00CC23DE" w:rsidRPr="00643A43" w:rsidRDefault="00CC23DE" w:rsidP="00BE4F53">
            <w:pPr>
              <w:pStyle w:val="TableParagraph"/>
              <w:spacing w:line="240" w:lineRule="auto"/>
              <w:rPr>
                <w:rFonts w:ascii="Arial Nova" w:hAnsi="Arial Nova"/>
                <w:sz w:val="20"/>
                <w:szCs w:val="20"/>
              </w:rPr>
            </w:pPr>
            <w:r w:rsidRPr="00643A43">
              <w:rPr>
                <w:rFonts w:ascii="Arial Nova" w:hAnsi="Arial Nova"/>
                <w:sz w:val="20"/>
                <w:szCs w:val="20"/>
              </w:rPr>
              <w:t>4</w:t>
            </w:r>
            <w:r w:rsidRPr="00643A43">
              <w:rPr>
                <w:rFonts w:ascii="Arial Nova" w:hAnsi="Arial Nova"/>
                <w:i/>
                <w:sz w:val="20"/>
                <w:szCs w:val="20"/>
              </w:rPr>
              <w:t>.</w:t>
            </w:r>
            <w:r w:rsidRPr="00643A43">
              <w:rPr>
                <w:rFonts w:ascii="Arial Nova" w:hAnsi="Arial Nova"/>
                <w:sz w:val="20"/>
                <w:szCs w:val="20"/>
              </w:rPr>
              <w:t>22</w:t>
            </w:r>
          </w:p>
        </w:tc>
        <w:tc>
          <w:tcPr>
            <w:tcW w:w="785" w:type="dxa"/>
            <w:vAlign w:val="center"/>
          </w:tcPr>
          <w:p w14:paraId="4960E5C2" w14:textId="77777777" w:rsidR="00CC23DE" w:rsidRPr="00643A43" w:rsidRDefault="00CC23DE" w:rsidP="00BE4F53">
            <w:pPr>
              <w:pStyle w:val="TableParagraph"/>
              <w:spacing w:line="240" w:lineRule="auto"/>
              <w:rPr>
                <w:rFonts w:ascii="Arial Nova" w:hAnsi="Arial Nova"/>
                <w:sz w:val="20"/>
                <w:szCs w:val="20"/>
              </w:rPr>
            </w:pPr>
            <w:r w:rsidRPr="00643A43">
              <w:rPr>
                <w:rFonts w:ascii="Arial Nova" w:hAnsi="Arial Nova"/>
                <w:sz w:val="20"/>
                <w:szCs w:val="20"/>
              </w:rPr>
              <w:t>3</w:t>
            </w:r>
            <w:r w:rsidRPr="00643A43">
              <w:rPr>
                <w:rFonts w:ascii="Arial Nova" w:hAnsi="Arial Nova"/>
                <w:i/>
                <w:sz w:val="20"/>
                <w:szCs w:val="20"/>
              </w:rPr>
              <w:t>.</w:t>
            </w:r>
            <w:r w:rsidRPr="00643A43">
              <w:rPr>
                <w:rFonts w:ascii="Arial Nova" w:hAnsi="Arial Nova"/>
                <w:sz w:val="20"/>
                <w:szCs w:val="20"/>
              </w:rPr>
              <w:t>84</w:t>
            </w:r>
          </w:p>
        </w:tc>
        <w:tc>
          <w:tcPr>
            <w:tcW w:w="818" w:type="dxa"/>
            <w:vAlign w:val="center"/>
          </w:tcPr>
          <w:p w14:paraId="255B251C" w14:textId="77777777" w:rsidR="00CC23DE" w:rsidRPr="00643A43" w:rsidRDefault="00CC23DE" w:rsidP="00BE4F53">
            <w:pPr>
              <w:pStyle w:val="TableParagraph"/>
              <w:spacing w:line="240" w:lineRule="auto"/>
              <w:rPr>
                <w:rFonts w:ascii="Arial Nova" w:hAnsi="Arial Nova"/>
                <w:sz w:val="20"/>
                <w:szCs w:val="20"/>
              </w:rPr>
            </w:pPr>
            <w:r w:rsidRPr="00643A43">
              <w:rPr>
                <w:rFonts w:ascii="Arial Nova" w:hAnsi="Arial Nova"/>
                <w:sz w:val="20"/>
                <w:szCs w:val="20"/>
              </w:rPr>
              <w:t>3</w:t>
            </w:r>
            <w:r w:rsidRPr="00643A43">
              <w:rPr>
                <w:rFonts w:ascii="Arial Nova" w:hAnsi="Arial Nova"/>
                <w:i/>
                <w:sz w:val="20"/>
                <w:szCs w:val="20"/>
              </w:rPr>
              <w:t>.</w:t>
            </w:r>
            <w:r w:rsidRPr="00643A43">
              <w:rPr>
                <w:rFonts w:ascii="Arial Nova" w:hAnsi="Arial Nova"/>
                <w:sz w:val="20"/>
                <w:szCs w:val="20"/>
              </w:rPr>
              <w:t>83</w:t>
            </w:r>
          </w:p>
        </w:tc>
        <w:tc>
          <w:tcPr>
            <w:tcW w:w="1131" w:type="dxa"/>
            <w:vAlign w:val="center"/>
          </w:tcPr>
          <w:p w14:paraId="34AB70A6" w14:textId="77777777" w:rsidR="00CC23DE" w:rsidRPr="00643A43" w:rsidRDefault="00CC23DE" w:rsidP="00BE4F53">
            <w:pPr>
              <w:pStyle w:val="TableParagraph"/>
              <w:spacing w:line="240" w:lineRule="auto"/>
              <w:rPr>
                <w:rFonts w:ascii="Arial Nova" w:hAnsi="Arial Nova"/>
                <w:sz w:val="20"/>
                <w:szCs w:val="20"/>
              </w:rPr>
            </w:pPr>
            <w:r w:rsidRPr="00643A43">
              <w:rPr>
                <w:rFonts w:ascii="Arial Nova" w:hAnsi="Arial Nova"/>
                <w:sz w:val="20"/>
                <w:szCs w:val="20"/>
              </w:rPr>
              <w:t>3</w:t>
            </w:r>
            <w:r w:rsidRPr="00643A43">
              <w:rPr>
                <w:rFonts w:ascii="Arial Nova" w:hAnsi="Arial Nova"/>
                <w:i/>
                <w:sz w:val="20"/>
                <w:szCs w:val="20"/>
              </w:rPr>
              <w:t>.</w:t>
            </w:r>
            <w:r w:rsidRPr="00643A43">
              <w:rPr>
                <w:rFonts w:ascii="Arial Nova" w:hAnsi="Arial Nova"/>
                <w:sz w:val="20"/>
                <w:szCs w:val="20"/>
              </w:rPr>
              <w:t>82</w:t>
            </w:r>
          </w:p>
        </w:tc>
        <w:tc>
          <w:tcPr>
            <w:tcW w:w="728" w:type="dxa"/>
            <w:vAlign w:val="center"/>
          </w:tcPr>
          <w:p w14:paraId="300D631A" w14:textId="77777777" w:rsidR="00CC23DE" w:rsidRPr="00643A43" w:rsidRDefault="00CC23DE" w:rsidP="00BE4F53">
            <w:pPr>
              <w:pStyle w:val="TableParagraph"/>
              <w:spacing w:line="240" w:lineRule="auto"/>
              <w:rPr>
                <w:rFonts w:ascii="Arial Nova" w:hAnsi="Arial Nova"/>
                <w:sz w:val="20"/>
                <w:szCs w:val="20"/>
              </w:rPr>
            </w:pPr>
            <w:r w:rsidRPr="00643A43">
              <w:rPr>
                <w:rFonts w:ascii="Arial Nova" w:hAnsi="Arial Nova"/>
                <w:sz w:val="20"/>
                <w:szCs w:val="20"/>
              </w:rPr>
              <w:t>3</w:t>
            </w:r>
            <w:r w:rsidRPr="00643A43">
              <w:rPr>
                <w:rFonts w:ascii="Arial Nova" w:hAnsi="Arial Nova"/>
                <w:i/>
                <w:sz w:val="20"/>
                <w:szCs w:val="20"/>
              </w:rPr>
              <w:t>.</w:t>
            </w:r>
            <w:r w:rsidRPr="00643A43">
              <w:rPr>
                <w:rFonts w:ascii="Arial Nova" w:hAnsi="Arial Nova"/>
                <w:sz w:val="20"/>
                <w:szCs w:val="20"/>
              </w:rPr>
              <w:t>82</w:t>
            </w:r>
          </w:p>
        </w:tc>
      </w:tr>
      <w:tr w:rsidR="00CC23DE" w:rsidRPr="00643A43" w14:paraId="059E7B84" w14:textId="77777777" w:rsidTr="00EC40A2">
        <w:trPr>
          <w:trHeight w:val="144"/>
        </w:trPr>
        <w:tc>
          <w:tcPr>
            <w:tcW w:w="3186" w:type="dxa"/>
            <w:tcBorders>
              <w:bottom w:val="single" w:sz="4" w:space="0" w:color="000000"/>
            </w:tcBorders>
            <w:vAlign w:val="center"/>
          </w:tcPr>
          <w:p w14:paraId="647A5333" w14:textId="77777777" w:rsidR="00CC23DE" w:rsidRPr="00643A43" w:rsidRDefault="00CC23DE" w:rsidP="00643A43">
            <w:pPr>
              <w:pStyle w:val="TableParagraph"/>
              <w:spacing w:line="240" w:lineRule="auto"/>
              <w:jc w:val="both"/>
              <w:rPr>
                <w:rFonts w:ascii="Arial Nova" w:hAnsi="Arial Nova"/>
                <w:sz w:val="20"/>
                <w:szCs w:val="20"/>
              </w:rPr>
            </w:pPr>
            <w:r w:rsidRPr="00643A43">
              <w:rPr>
                <w:rFonts w:ascii="Arial Nova" w:hAnsi="Arial Nova"/>
                <w:sz w:val="20"/>
                <w:szCs w:val="20"/>
              </w:rPr>
              <w:t>Self-ratings</w:t>
            </w:r>
          </w:p>
        </w:tc>
        <w:tc>
          <w:tcPr>
            <w:tcW w:w="757" w:type="dxa"/>
            <w:tcBorders>
              <w:bottom w:val="single" w:sz="4" w:space="0" w:color="000000"/>
            </w:tcBorders>
            <w:vAlign w:val="center"/>
          </w:tcPr>
          <w:p w14:paraId="43D6C343" w14:textId="77777777" w:rsidR="00CC23DE" w:rsidRPr="00643A43" w:rsidRDefault="00CC23DE" w:rsidP="00BE4F53">
            <w:pPr>
              <w:pStyle w:val="TableParagraph"/>
              <w:spacing w:line="240" w:lineRule="auto"/>
              <w:rPr>
                <w:rFonts w:ascii="Arial Nova" w:hAnsi="Arial Nova"/>
                <w:sz w:val="20"/>
                <w:szCs w:val="20"/>
              </w:rPr>
            </w:pPr>
            <w:r w:rsidRPr="00643A43">
              <w:rPr>
                <w:rFonts w:ascii="Arial Nova" w:hAnsi="Arial Nova"/>
                <w:sz w:val="20"/>
                <w:szCs w:val="20"/>
              </w:rPr>
              <w:t>4</w:t>
            </w:r>
            <w:r w:rsidRPr="00643A43">
              <w:rPr>
                <w:rFonts w:ascii="Arial Nova" w:hAnsi="Arial Nova"/>
                <w:i/>
                <w:sz w:val="20"/>
                <w:szCs w:val="20"/>
              </w:rPr>
              <w:t>.</w:t>
            </w:r>
            <w:r w:rsidRPr="00643A43">
              <w:rPr>
                <w:rFonts w:ascii="Arial Nova" w:hAnsi="Arial Nova"/>
                <w:sz w:val="20"/>
                <w:szCs w:val="20"/>
              </w:rPr>
              <w:t>48</w:t>
            </w:r>
          </w:p>
        </w:tc>
        <w:tc>
          <w:tcPr>
            <w:tcW w:w="1131" w:type="dxa"/>
            <w:tcBorders>
              <w:bottom w:val="single" w:sz="4" w:space="0" w:color="000000"/>
            </w:tcBorders>
            <w:vAlign w:val="center"/>
          </w:tcPr>
          <w:p w14:paraId="210DC539" w14:textId="77777777" w:rsidR="00CC23DE" w:rsidRPr="00643A43" w:rsidRDefault="00CC23DE" w:rsidP="00BE4F53">
            <w:pPr>
              <w:pStyle w:val="TableParagraph"/>
              <w:spacing w:line="240" w:lineRule="auto"/>
              <w:rPr>
                <w:rFonts w:ascii="Arial Nova" w:hAnsi="Arial Nova"/>
                <w:sz w:val="20"/>
                <w:szCs w:val="20"/>
              </w:rPr>
            </w:pPr>
            <w:r w:rsidRPr="00643A43">
              <w:rPr>
                <w:rFonts w:ascii="Arial Nova" w:hAnsi="Arial Nova"/>
                <w:sz w:val="20"/>
                <w:szCs w:val="20"/>
              </w:rPr>
              <w:t>4</w:t>
            </w:r>
            <w:r w:rsidRPr="00643A43">
              <w:rPr>
                <w:rFonts w:ascii="Arial Nova" w:hAnsi="Arial Nova"/>
                <w:i/>
                <w:sz w:val="20"/>
                <w:szCs w:val="20"/>
              </w:rPr>
              <w:t>.</w:t>
            </w:r>
            <w:r w:rsidRPr="00643A43">
              <w:rPr>
                <w:rFonts w:ascii="Arial Nova" w:hAnsi="Arial Nova"/>
                <w:sz w:val="20"/>
                <w:szCs w:val="20"/>
              </w:rPr>
              <w:t>34</w:t>
            </w:r>
          </w:p>
        </w:tc>
        <w:tc>
          <w:tcPr>
            <w:tcW w:w="785" w:type="dxa"/>
            <w:tcBorders>
              <w:bottom w:val="single" w:sz="4" w:space="0" w:color="000000"/>
            </w:tcBorders>
            <w:vAlign w:val="center"/>
          </w:tcPr>
          <w:p w14:paraId="2853D40E" w14:textId="77777777" w:rsidR="00CC23DE" w:rsidRPr="00643A43" w:rsidRDefault="00CC23DE" w:rsidP="00BE4F53">
            <w:pPr>
              <w:pStyle w:val="TableParagraph"/>
              <w:spacing w:line="240" w:lineRule="auto"/>
              <w:rPr>
                <w:rFonts w:ascii="Arial Nova" w:hAnsi="Arial Nova"/>
                <w:sz w:val="20"/>
                <w:szCs w:val="20"/>
              </w:rPr>
            </w:pPr>
            <w:r w:rsidRPr="00643A43">
              <w:rPr>
                <w:rFonts w:ascii="Arial Nova" w:hAnsi="Arial Nova"/>
                <w:sz w:val="20"/>
                <w:szCs w:val="20"/>
              </w:rPr>
              <w:t>4</w:t>
            </w:r>
            <w:r w:rsidRPr="00643A43">
              <w:rPr>
                <w:rFonts w:ascii="Arial Nova" w:hAnsi="Arial Nova"/>
                <w:i/>
                <w:sz w:val="20"/>
                <w:szCs w:val="20"/>
              </w:rPr>
              <w:t>.</w:t>
            </w:r>
            <w:r w:rsidRPr="00643A43">
              <w:rPr>
                <w:rFonts w:ascii="Arial Nova" w:hAnsi="Arial Nova"/>
                <w:sz w:val="20"/>
                <w:szCs w:val="20"/>
              </w:rPr>
              <w:t>47</w:t>
            </w:r>
          </w:p>
        </w:tc>
        <w:tc>
          <w:tcPr>
            <w:tcW w:w="818" w:type="dxa"/>
            <w:tcBorders>
              <w:bottom w:val="single" w:sz="4" w:space="0" w:color="000000"/>
            </w:tcBorders>
            <w:vAlign w:val="center"/>
          </w:tcPr>
          <w:p w14:paraId="32FAE757" w14:textId="77777777" w:rsidR="00CC23DE" w:rsidRPr="00643A43" w:rsidRDefault="00CC23DE" w:rsidP="00BE4F53">
            <w:pPr>
              <w:pStyle w:val="TableParagraph"/>
              <w:spacing w:line="240" w:lineRule="auto"/>
              <w:rPr>
                <w:rFonts w:ascii="Arial Nova" w:hAnsi="Arial Nova"/>
                <w:sz w:val="20"/>
                <w:szCs w:val="20"/>
              </w:rPr>
            </w:pPr>
            <w:r w:rsidRPr="00643A43">
              <w:rPr>
                <w:rFonts w:ascii="Arial Nova" w:hAnsi="Arial Nova"/>
                <w:sz w:val="20"/>
                <w:szCs w:val="20"/>
              </w:rPr>
              <w:t>4</w:t>
            </w:r>
            <w:r w:rsidRPr="00643A43">
              <w:rPr>
                <w:rFonts w:ascii="Arial Nova" w:hAnsi="Arial Nova"/>
                <w:i/>
                <w:sz w:val="20"/>
                <w:szCs w:val="20"/>
              </w:rPr>
              <w:t>.</w:t>
            </w:r>
            <w:r w:rsidRPr="00643A43">
              <w:rPr>
                <w:rFonts w:ascii="Arial Nova" w:hAnsi="Arial Nova"/>
                <w:sz w:val="20"/>
                <w:szCs w:val="20"/>
              </w:rPr>
              <w:t>53</w:t>
            </w:r>
          </w:p>
        </w:tc>
        <w:tc>
          <w:tcPr>
            <w:tcW w:w="1131" w:type="dxa"/>
            <w:tcBorders>
              <w:bottom w:val="single" w:sz="4" w:space="0" w:color="000000"/>
            </w:tcBorders>
            <w:vAlign w:val="center"/>
          </w:tcPr>
          <w:p w14:paraId="5E89CEAB" w14:textId="77777777" w:rsidR="00CC23DE" w:rsidRPr="00643A43" w:rsidRDefault="00CC23DE" w:rsidP="00BE4F53">
            <w:pPr>
              <w:pStyle w:val="TableParagraph"/>
              <w:spacing w:line="240" w:lineRule="auto"/>
              <w:rPr>
                <w:rFonts w:ascii="Arial Nova" w:hAnsi="Arial Nova"/>
                <w:sz w:val="20"/>
                <w:szCs w:val="20"/>
              </w:rPr>
            </w:pPr>
            <w:r w:rsidRPr="00643A43">
              <w:rPr>
                <w:rFonts w:ascii="Arial Nova" w:hAnsi="Arial Nova"/>
                <w:sz w:val="20"/>
                <w:szCs w:val="20"/>
              </w:rPr>
              <w:t>4</w:t>
            </w:r>
            <w:r w:rsidRPr="00643A43">
              <w:rPr>
                <w:rFonts w:ascii="Arial Nova" w:hAnsi="Arial Nova"/>
                <w:i/>
                <w:sz w:val="20"/>
                <w:szCs w:val="20"/>
              </w:rPr>
              <w:t>.</w:t>
            </w:r>
            <w:r w:rsidRPr="00643A43">
              <w:rPr>
                <w:rFonts w:ascii="Arial Nova" w:hAnsi="Arial Nova"/>
                <w:sz w:val="20"/>
                <w:szCs w:val="20"/>
              </w:rPr>
              <w:t>4</w:t>
            </w:r>
          </w:p>
        </w:tc>
        <w:tc>
          <w:tcPr>
            <w:tcW w:w="785" w:type="dxa"/>
            <w:tcBorders>
              <w:bottom w:val="single" w:sz="4" w:space="0" w:color="000000"/>
            </w:tcBorders>
            <w:vAlign w:val="center"/>
          </w:tcPr>
          <w:p w14:paraId="67CA5CB2" w14:textId="77777777" w:rsidR="00CC23DE" w:rsidRPr="00643A43" w:rsidRDefault="00CC23DE" w:rsidP="00BE4F53">
            <w:pPr>
              <w:pStyle w:val="TableParagraph"/>
              <w:spacing w:line="240" w:lineRule="auto"/>
              <w:rPr>
                <w:rFonts w:ascii="Arial Nova" w:hAnsi="Arial Nova"/>
                <w:sz w:val="20"/>
                <w:szCs w:val="20"/>
              </w:rPr>
            </w:pPr>
            <w:r w:rsidRPr="00643A43">
              <w:rPr>
                <w:rFonts w:ascii="Arial Nova" w:hAnsi="Arial Nova"/>
                <w:sz w:val="20"/>
                <w:szCs w:val="20"/>
              </w:rPr>
              <w:t>4</w:t>
            </w:r>
            <w:r w:rsidRPr="00643A43">
              <w:rPr>
                <w:rFonts w:ascii="Arial Nova" w:hAnsi="Arial Nova"/>
                <w:i/>
                <w:sz w:val="20"/>
                <w:szCs w:val="20"/>
              </w:rPr>
              <w:t>.</w:t>
            </w:r>
            <w:r w:rsidRPr="00643A43">
              <w:rPr>
                <w:rFonts w:ascii="Arial Nova" w:hAnsi="Arial Nova"/>
                <w:sz w:val="20"/>
                <w:szCs w:val="20"/>
              </w:rPr>
              <w:t>49</w:t>
            </w:r>
          </w:p>
        </w:tc>
        <w:tc>
          <w:tcPr>
            <w:tcW w:w="818" w:type="dxa"/>
            <w:tcBorders>
              <w:bottom w:val="single" w:sz="4" w:space="0" w:color="000000"/>
            </w:tcBorders>
            <w:vAlign w:val="center"/>
          </w:tcPr>
          <w:p w14:paraId="59530C0D" w14:textId="77777777" w:rsidR="00CC23DE" w:rsidRPr="00643A43" w:rsidRDefault="00CC23DE" w:rsidP="00BE4F53">
            <w:pPr>
              <w:pStyle w:val="TableParagraph"/>
              <w:spacing w:line="240" w:lineRule="auto"/>
              <w:rPr>
                <w:rFonts w:ascii="Arial Nova" w:hAnsi="Arial Nova"/>
                <w:sz w:val="20"/>
                <w:szCs w:val="20"/>
              </w:rPr>
            </w:pPr>
            <w:r w:rsidRPr="00643A43">
              <w:rPr>
                <w:rFonts w:ascii="Arial Nova" w:hAnsi="Arial Nova"/>
                <w:sz w:val="20"/>
                <w:szCs w:val="20"/>
              </w:rPr>
              <w:t>4</w:t>
            </w:r>
            <w:r w:rsidRPr="00643A43">
              <w:rPr>
                <w:rFonts w:ascii="Arial Nova" w:hAnsi="Arial Nova"/>
                <w:i/>
                <w:sz w:val="20"/>
                <w:szCs w:val="20"/>
              </w:rPr>
              <w:t>.</w:t>
            </w:r>
            <w:r w:rsidRPr="00643A43">
              <w:rPr>
                <w:rFonts w:ascii="Arial Nova" w:hAnsi="Arial Nova"/>
                <w:sz w:val="20"/>
                <w:szCs w:val="20"/>
              </w:rPr>
              <w:t>38</w:t>
            </w:r>
          </w:p>
        </w:tc>
        <w:tc>
          <w:tcPr>
            <w:tcW w:w="1131" w:type="dxa"/>
            <w:tcBorders>
              <w:bottom w:val="single" w:sz="4" w:space="0" w:color="000000"/>
            </w:tcBorders>
            <w:vAlign w:val="center"/>
          </w:tcPr>
          <w:p w14:paraId="6202446F" w14:textId="77777777" w:rsidR="00CC23DE" w:rsidRPr="00643A43" w:rsidRDefault="00CC23DE" w:rsidP="00BE4F53">
            <w:pPr>
              <w:pStyle w:val="TableParagraph"/>
              <w:spacing w:line="240" w:lineRule="auto"/>
              <w:rPr>
                <w:rFonts w:ascii="Arial Nova" w:hAnsi="Arial Nova"/>
                <w:sz w:val="20"/>
                <w:szCs w:val="20"/>
              </w:rPr>
            </w:pPr>
            <w:r w:rsidRPr="00643A43">
              <w:rPr>
                <w:rFonts w:ascii="Arial Nova" w:hAnsi="Arial Nova"/>
                <w:sz w:val="20"/>
                <w:szCs w:val="20"/>
              </w:rPr>
              <w:t>4</w:t>
            </w:r>
          </w:p>
        </w:tc>
        <w:tc>
          <w:tcPr>
            <w:tcW w:w="785" w:type="dxa"/>
            <w:tcBorders>
              <w:bottom w:val="single" w:sz="4" w:space="0" w:color="000000"/>
            </w:tcBorders>
            <w:vAlign w:val="center"/>
          </w:tcPr>
          <w:p w14:paraId="0C083DE1" w14:textId="77777777" w:rsidR="00CC23DE" w:rsidRPr="00643A43" w:rsidRDefault="00CC23DE" w:rsidP="00BE4F53">
            <w:pPr>
              <w:pStyle w:val="TableParagraph"/>
              <w:spacing w:line="240" w:lineRule="auto"/>
              <w:rPr>
                <w:rFonts w:ascii="Arial Nova" w:hAnsi="Arial Nova"/>
                <w:sz w:val="20"/>
                <w:szCs w:val="20"/>
              </w:rPr>
            </w:pPr>
            <w:r w:rsidRPr="00643A43">
              <w:rPr>
                <w:rFonts w:ascii="Arial Nova" w:hAnsi="Arial Nova"/>
                <w:sz w:val="20"/>
                <w:szCs w:val="20"/>
              </w:rPr>
              <w:t>4</w:t>
            </w:r>
            <w:r w:rsidRPr="00643A43">
              <w:rPr>
                <w:rFonts w:ascii="Arial Nova" w:hAnsi="Arial Nova"/>
                <w:i/>
                <w:sz w:val="20"/>
                <w:szCs w:val="20"/>
              </w:rPr>
              <w:t>.</w:t>
            </w:r>
            <w:r w:rsidRPr="00643A43">
              <w:rPr>
                <w:rFonts w:ascii="Arial Nova" w:hAnsi="Arial Nova"/>
                <w:sz w:val="20"/>
                <w:szCs w:val="20"/>
              </w:rPr>
              <w:t>37</w:t>
            </w:r>
          </w:p>
        </w:tc>
        <w:tc>
          <w:tcPr>
            <w:tcW w:w="818" w:type="dxa"/>
            <w:tcBorders>
              <w:bottom w:val="single" w:sz="4" w:space="0" w:color="000000"/>
            </w:tcBorders>
            <w:vAlign w:val="center"/>
          </w:tcPr>
          <w:p w14:paraId="333A9544" w14:textId="77777777" w:rsidR="00CC23DE" w:rsidRPr="00643A43" w:rsidRDefault="00CC23DE" w:rsidP="00BE4F53">
            <w:pPr>
              <w:pStyle w:val="TableParagraph"/>
              <w:spacing w:line="240" w:lineRule="auto"/>
              <w:rPr>
                <w:rFonts w:ascii="Arial Nova" w:hAnsi="Arial Nova"/>
                <w:sz w:val="20"/>
                <w:szCs w:val="20"/>
              </w:rPr>
            </w:pPr>
            <w:r w:rsidRPr="00643A43">
              <w:rPr>
                <w:rFonts w:ascii="Arial Nova" w:hAnsi="Arial Nova"/>
                <w:sz w:val="20"/>
                <w:szCs w:val="20"/>
              </w:rPr>
              <w:t>4</w:t>
            </w:r>
            <w:r w:rsidRPr="00643A43">
              <w:rPr>
                <w:rFonts w:ascii="Arial Nova" w:hAnsi="Arial Nova"/>
                <w:i/>
                <w:sz w:val="20"/>
                <w:szCs w:val="20"/>
              </w:rPr>
              <w:t>.</w:t>
            </w:r>
            <w:r w:rsidRPr="00643A43">
              <w:rPr>
                <w:rFonts w:ascii="Arial Nova" w:hAnsi="Arial Nova"/>
                <w:sz w:val="20"/>
                <w:szCs w:val="20"/>
              </w:rPr>
              <w:t>55</w:t>
            </w:r>
          </w:p>
        </w:tc>
        <w:tc>
          <w:tcPr>
            <w:tcW w:w="1131" w:type="dxa"/>
            <w:tcBorders>
              <w:bottom w:val="single" w:sz="4" w:space="0" w:color="000000"/>
            </w:tcBorders>
            <w:vAlign w:val="center"/>
          </w:tcPr>
          <w:p w14:paraId="697D11D7" w14:textId="77777777" w:rsidR="00CC23DE" w:rsidRPr="00643A43" w:rsidRDefault="00CC23DE" w:rsidP="00BE4F53">
            <w:pPr>
              <w:pStyle w:val="TableParagraph"/>
              <w:spacing w:line="240" w:lineRule="auto"/>
              <w:rPr>
                <w:rFonts w:ascii="Arial Nova" w:hAnsi="Arial Nova"/>
                <w:sz w:val="20"/>
                <w:szCs w:val="20"/>
              </w:rPr>
            </w:pPr>
            <w:r w:rsidRPr="00643A43">
              <w:rPr>
                <w:rFonts w:ascii="Arial Nova" w:hAnsi="Arial Nova"/>
                <w:sz w:val="20"/>
                <w:szCs w:val="20"/>
              </w:rPr>
              <w:t>4</w:t>
            </w:r>
            <w:r w:rsidRPr="00643A43">
              <w:rPr>
                <w:rFonts w:ascii="Arial Nova" w:hAnsi="Arial Nova"/>
                <w:i/>
                <w:sz w:val="20"/>
                <w:szCs w:val="20"/>
              </w:rPr>
              <w:t>.</w:t>
            </w:r>
            <w:r w:rsidRPr="00643A43">
              <w:rPr>
                <w:rFonts w:ascii="Arial Nova" w:hAnsi="Arial Nova"/>
                <w:sz w:val="20"/>
                <w:szCs w:val="20"/>
              </w:rPr>
              <w:t>33</w:t>
            </w:r>
          </w:p>
        </w:tc>
        <w:tc>
          <w:tcPr>
            <w:tcW w:w="728" w:type="dxa"/>
            <w:tcBorders>
              <w:bottom w:val="single" w:sz="4" w:space="0" w:color="000000"/>
            </w:tcBorders>
            <w:vAlign w:val="center"/>
          </w:tcPr>
          <w:p w14:paraId="7E225186" w14:textId="77777777" w:rsidR="00CC23DE" w:rsidRPr="00643A43" w:rsidRDefault="00CC23DE" w:rsidP="00BE4F53">
            <w:pPr>
              <w:pStyle w:val="TableParagraph"/>
              <w:spacing w:line="240" w:lineRule="auto"/>
              <w:rPr>
                <w:rFonts w:ascii="Arial Nova" w:hAnsi="Arial Nova"/>
                <w:sz w:val="20"/>
                <w:szCs w:val="20"/>
              </w:rPr>
            </w:pPr>
            <w:r w:rsidRPr="00643A43">
              <w:rPr>
                <w:rFonts w:ascii="Arial Nova" w:hAnsi="Arial Nova"/>
                <w:sz w:val="20"/>
                <w:szCs w:val="20"/>
              </w:rPr>
              <w:t>4</w:t>
            </w:r>
            <w:r w:rsidRPr="00643A43">
              <w:rPr>
                <w:rFonts w:ascii="Arial Nova" w:hAnsi="Arial Nova"/>
                <w:i/>
                <w:sz w:val="20"/>
                <w:szCs w:val="20"/>
              </w:rPr>
              <w:t>.</w:t>
            </w:r>
            <w:r w:rsidRPr="00643A43">
              <w:rPr>
                <w:rFonts w:ascii="Arial Nova" w:hAnsi="Arial Nova"/>
                <w:sz w:val="20"/>
                <w:szCs w:val="20"/>
              </w:rPr>
              <w:t>54</w:t>
            </w:r>
          </w:p>
        </w:tc>
      </w:tr>
    </w:tbl>
    <w:p w14:paraId="2500C1B8" w14:textId="77777777" w:rsidR="00883CE9" w:rsidRPr="00643A43" w:rsidRDefault="00883CE9" w:rsidP="00643A43">
      <w:pPr>
        <w:pStyle w:val="1PP"/>
        <w:jc w:val="both"/>
      </w:pPr>
    </w:p>
    <w:p w14:paraId="1DA41B17" w14:textId="77777777" w:rsidR="00CC23DE" w:rsidRPr="00643A43" w:rsidRDefault="00CC23DE" w:rsidP="00643A43">
      <w:pPr>
        <w:pStyle w:val="1PP"/>
        <w:jc w:val="both"/>
      </w:pPr>
    </w:p>
    <w:p w14:paraId="29F5BA59" w14:textId="7D7C1E52" w:rsidR="00CC23DE" w:rsidRPr="00643A43" w:rsidRDefault="00CC23DE" w:rsidP="00643A43">
      <w:pPr>
        <w:pStyle w:val="1PP"/>
        <w:jc w:val="both"/>
        <w:sectPr w:rsidR="00CC23DE" w:rsidRPr="00643A43" w:rsidSect="00883CE9">
          <w:pgSz w:w="16840" w:h="11907" w:orient="landscape" w:code="9"/>
          <w:pgMar w:top="1418" w:right="1418" w:bottom="1418" w:left="1418" w:header="850" w:footer="850" w:gutter="0"/>
          <w:cols w:space="720"/>
          <w:docGrid w:linePitch="299"/>
        </w:sectPr>
      </w:pPr>
    </w:p>
    <w:p w14:paraId="7372FE60" w14:textId="4F7F5422" w:rsidR="005139B5" w:rsidRPr="00643A43" w:rsidRDefault="0081249E" w:rsidP="00643A43">
      <w:pPr>
        <w:pStyle w:val="1PP"/>
        <w:jc w:val="both"/>
      </w:pPr>
      <w:r w:rsidRPr="00643A43">
        <w:lastRenderedPageBreak/>
        <w:t>When</w:t>
      </w:r>
      <w:r w:rsidR="00F73A4C" w:rsidRPr="00643A43">
        <w:t xml:space="preserve"> </w:t>
      </w:r>
      <w:r w:rsidRPr="00643A43">
        <w:t>we</w:t>
      </w:r>
      <w:r w:rsidR="00F73A4C" w:rsidRPr="00643A43">
        <w:t xml:space="preserve"> </w:t>
      </w:r>
      <w:r w:rsidRPr="00643A43">
        <w:t>look</w:t>
      </w:r>
      <w:r w:rsidR="00F73A4C" w:rsidRPr="00643A43">
        <w:t xml:space="preserve"> </w:t>
      </w:r>
      <w:r w:rsidRPr="00643A43">
        <w:t>at</w:t>
      </w:r>
      <w:r w:rsidR="00F73A4C" w:rsidRPr="00643A43">
        <w:t xml:space="preserve"> </w:t>
      </w:r>
      <w:r w:rsidRPr="00643A43">
        <w:t>the</w:t>
      </w:r>
      <w:r w:rsidR="00F73A4C" w:rsidRPr="00643A43">
        <w:t xml:space="preserve"> </w:t>
      </w:r>
      <w:r w:rsidRPr="00643A43">
        <w:t>different</w:t>
      </w:r>
      <w:r w:rsidR="00F73A4C" w:rsidRPr="00643A43">
        <w:t xml:space="preserve"> </w:t>
      </w:r>
      <w:r w:rsidRPr="00643A43">
        <w:t>actors</w:t>
      </w:r>
      <w:r w:rsidR="00F73A4C" w:rsidRPr="00643A43">
        <w:t xml:space="preserve"> </w:t>
      </w:r>
      <w:r w:rsidRPr="00643A43">
        <w:t>more</w:t>
      </w:r>
      <w:r w:rsidR="00F73A4C" w:rsidRPr="00643A43">
        <w:t xml:space="preserve"> </w:t>
      </w:r>
      <w:r w:rsidRPr="00643A43">
        <w:t>in</w:t>
      </w:r>
      <w:r w:rsidR="00F73A4C" w:rsidRPr="00643A43">
        <w:t xml:space="preserve"> </w:t>
      </w:r>
      <w:r w:rsidRPr="00643A43">
        <w:t>detail,</w:t>
      </w:r>
      <w:r w:rsidR="00F73A4C" w:rsidRPr="00643A43">
        <w:t xml:space="preserve"> </w:t>
      </w:r>
      <w:r w:rsidRPr="00643A43">
        <w:t>we</w:t>
      </w:r>
      <w:r w:rsidR="00F73A4C" w:rsidRPr="00643A43">
        <w:t xml:space="preserve"> </w:t>
      </w:r>
      <w:r w:rsidRPr="00643A43">
        <w:t>find</w:t>
      </w:r>
      <w:r w:rsidR="00F73A4C" w:rsidRPr="00643A43">
        <w:t xml:space="preserve"> </w:t>
      </w:r>
      <w:r w:rsidRPr="00643A43">
        <w:t>no</w:t>
      </w:r>
      <w:r w:rsidR="00F73A4C" w:rsidRPr="00643A43">
        <w:t xml:space="preserve"> </w:t>
      </w:r>
      <w:r w:rsidRPr="00643A43">
        <w:t>systematic</w:t>
      </w:r>
      <w:r w:rsidR="00F73A4C" w:rsidRPr="00643A43">
        <w:t xml:space="preserve"> </w:t>
      </w:r>
      <w:r w:rsidRPr="00643A43">
        <w:t>difference</w:t>
      </w:r>
      <w:r w:rsidR="00F73A4C" w:rsidRPr="00643A43">
        <w:t xml:space="preserve"> </w:t>
      </w:r>
      <w:r w:rsidRPr="00643A43">
        <w:t>in</w:t>
      </w:r>
      <w:r w:rsidR="00F73A4C" w:rsidRPr="00643A43">
        <w:t xml:space="preserve"> </w:t>
      </w:r>
      <w:r w:rsidRPr="00643A43">
        <w:t>the</w:t>
      </w:r>
      <w:r w:rsidR="00F73A4C" w:rsidRPr="00643A43">
        <w:t xml:space="preserve"> </w:t>
      </w:r>
      <w:r w:rsidRPr="00643A43">
        <w:t>overall</w:t>
      </w:r>
      <w:r w:rsidR="00F73A4C" w:rsidRPr="00643A43">
        <w:t xml:space="preserve"> </w:t>
      </w:r>
      <w:r w:rsidRPr="00643A43">
        <w:t>ratings</w:t>
      </w:r>
      <w:r w:rsidR="00F73A4C" w:rsidRPr="00643A43">
        <w:t xml:space="preserve"> </w:t>
      </w:r>
      <w:r w:rsidRPr="00643A43">
        <w:t>between</w:t>
      </w:r>
      <w:r w:rsidR="00F73A4C" w:rsidRPr="00643A43">
        <w:t xml:space="preserve"> </w:t>
      </w:r>
      <w:r w:rsidRPr="00643A43">
        <w:t>men</w:t>
      </w:r>
      <w:r w:rsidR="00F73A4C" w:rsidRPr="00643A43">
        <w:t xml:space="preserve"> </w:t>
      </w:r>
      <w:r w:rsidRPr="00643A43">
        <w:t>and</w:t>
      </w:r>
      <w:r w:rsidR="00F73A4C" w:rsidRPr="00643A43">
        <w:t xml:space="preserve"> </w:t>
      </w:r>
      <w:r w:rsidRPr="00643A43">
        <w:t>women.</w:t>
      </w:r>
      <w:r w:rsidR="00F73A4C" w:rsidRPr="00643A43">
        <w:t xml:space="preserve"> </w:t>
      </w:r>
      <w:r w:rsidRPr="00643A43">
        <w:t>As</w:t>
      </w:r>
      <w:r w:rsidR="00F73A4C" w:rsidRPr="00643A43">
        <w:t xml:space="preserve"> </w:t>
      </w:r>
      <w:r w:rsidRPr="00643A43">
        <w:t>is</w:t>
      </w:r>
      <w:r w:rsidR="00F73A4C" w:rsidRPr="00643A43">
        <w:t xml:space="preserve"> </w:t>
      </w:r>
      <w:r w:rsidRPr="00643A43">
        <w:t>the</w:t>
      </w:r>
      <w:r w:rsidR="00F73A4C" w:rsidRPr="00643A43">
        <w:t xml:space="preserve"> </w:t>
      </w:r>
      <w:r w:rsidRPr="00643A43">
        <w:t>case</w:t>
      </w:r>
      <w:r w:rsidR="00F73A4C" w:rsidRPr="00643A43">
        <w:t xml:space="preserve"> </w:t>
      </w:r>
      <w:r w:rsidRPr="00643A43">
        <w:t>when</w:t>
      </w:r>
      <w:r w:rsidR="00F73A4C" w:rsidRPr="00643A43">
        <w:t xml:space="preserve"> </w:t>
      </w:r>
      <w:r w:rsidRPr="00643A43">
        <w:t>all</w:t>
      </w:r>
      <w:r w:rsidR="00F73A4C" w:rsidRPr="00643A43">
        <w:t xml:space="preserve"> </w:t>
      </w:r>
      <w:r w:rsidRPr="00643A43">
        <w:t>actors</w:t>
      </w:r>
      <w:r w:rsidR="00F73A4C" w:rsidRPr="00643A43">
        <w:t xml:space="preserve"> </w:t>
      </w:r>
      <w:r w:rsidRPr="00643A43">
        <w:t>are</w:t>
      </w:r>
      <w:r w:rsidR="00F73A4C" w:rsidRPr="00643A43">
        <w:t xml:space="preserve"> </w:t>
      </w:r>
      <w:r w:rsidRPr="00643A43">
        <w:t>pooled,</w:t>
      </w:r>
      <w:r w:rsidR="00F73A4C" w:rsidRPr="00643A43">
        <w:t xml:space="preserve"> </w:t>
      </w:r>
      <w:r w:rsidRPr="00643A43">
        <w:t>women</w:t>
      </w:r>
      <w:r w:rsidR="00F73A4C" w:rsidRPr="00643A43">
        <w:t xml:space="preserve"> </w:t>
      </w:r>
      <w:r w:rsidRPr="00643A43">
        <w:t>dealers</w:t>
      </w:r>
      <w:r w:rsidR="00F73A4C" w:rsidRPr="00643A43">
        <w:t xml:space="preserve"> </w:t>
      </w:r>
      <w:r w:rsidRPr="00643A43">
        <w:t>are</w:t>
      </w:r>
      <w:r w:rsidR="00F73A4C" w:rsidRPr="00643A43">
        <w:t xml:space="preserve"> </w:t>
      </w:r>
      <w:r w:rsidRPr="00643A43">
        <w:t>viewed</w:t>
      </w:r>
      <w:r w:rsidR="00F73A4C" w:rsidRPr="00643A43">
        <w:t xml:space="preserve"> </w:t>
      </w:r>
      <w:r w:rsidRPr="00643A43">
        <w:t>more</w:t>
      </w:r>
      <w:r w:rsidR="00F73A4C" w:rsidRPr="00643A43">
        <w:t xml:space="preserve"> </w:t>
      </w:r>
      <w:proofErr w:type="spellStart"/>
      <w:r w:rsidRPr="00643A43">
        <w:t>favo</w:t>
      </w:r>
      <w:r w:rsidR="00550EEC">
        <w:t>urably</w:t>
      </w:r>
      <w:proofErr w:type="spellEnd"/>
      <w:r w:rsidR="00F73A4C" w:rsidRPr="00643A43">
        <w:t xml:space="preserve"> </w:t>
      </w:r>
      <w:r w:rsidRPr="00643A43">
        <w:t>for</w:t>
      </w:r>
      <w:r w:rsidR="00F73A4C" w:rsidRPr="00643A43">
        <w:t xml:space="preserve"> </w:t>
      </w:r>
      <w:r w:rsidRPr="00643A43">
        <w:t>quality</w:t>
      </w:r>
      <w:r w:rsidR="00F73A4C" w:rsidRPr="00643A43">
        <w:t xml:space="preserve"> </w:t>
      </w:r>
      <w:r w:rsidRPr="00643A43">
        <w:t>and</w:t>
      </w:r>
      <w:r w:rsidR="00F73A4C" w:rsidRPr="00643A43">
        <w:t xml:space="preserve"> </w:t>
      </w:r>
      <w:r w:rsidRPr="00643A43">
        <w:t>reputation,</w:t>
      </w:r>
      <w:r w:rsidR="00F73A4C" w:rsidRPr="00643A43">
        <w:t xml:space="preserve"> </w:t>
      </w:r>
      <w:r w:rsidRPr="00643A43">
        <w:t>while</w:t>
      </w:r>
      <w:r w:rsidR="00F73A4C" w:rsidRPr="00643A43">
        <w:t xml:space="preserve"> </w:t>
      </w:r>
      <w:r w:rsidRPr="00643A43">
        <w:t>male</w:t>
      </w:r>
      <w:r w:rsidR="00F73A4C" w:rsidRPr="00643A43">
        <w:t xml:space="preserve"> </w:t>
      </w:r>
      <w:r w:rsidRPr="00643A43">
        <w:t>dealers</w:t>
      </w:r>
      <w:r w:rsidR="00F73A4C" w:rsidRPr="00643A43">
        <w:t xml:space="preserve"> </w:t>
      </w:r>
      <w:r w:rsidRPr="00643A43">
        <w:t>get</w:t>
      </w:r>
      <w:r w:rsidR="00F73A4C" w:rsidRPr="00643A43">
        <w:t xml:space="preserve"> </w:t>
      </w:r>
      <w:r w:rsidRPr="00643A43">
        <w:t>higher</w:t>
      </w:r>
      <w:r w:rsidR="00F73A4C" w:rsidRPr="00643A43">
        <w:t xml:space="preserve"> </w:t>
      </w:r>
      <w:r w:rsidRPr="00643A43">
        <w:t>scores</w:t>
      </w:r>
      <w:r w:rsidR="00F73A4C" w:rsidRPr="00643A43">
        <w:t xml:space="preserve"> </w:t>
      </w:r>
      <w:r w:rsidRPr="00643A43">
        <w:t>for</w:t>
      </w:r>
      <w:r w:rsidR="00F73A4C" w:rsidRPr="00643A43">
        <w:t xml:space="preserve"> </w:t>
      </w:r>
      <w:r w:rsidRPr="00643A43">
        <w:t>location</w:t>
      </w:r>
      <w:r w:rsidR="00F73A4C" w:rsidRPr="00643A43">
        <w:t xml:space="preserve"> </w:t>
      </w:r>
      <w:r w:rsidRPr="00643A43">
        <w:t>and</w:t>
      </w:r>
      <w:r w:rsidR="00F73A4C" w:rsidRPr="00643A43">
        <w:t xml:space="preserve"> </w:t>
      </w:r>
      <w:r w:rsidRPr="00643A43">
        <w:t>price.</w:t>
      </w:r>
      <w:r w:rsidR="00F73A4C" w:rsidRPr="00643A43">
        <w:t xml:space="preserve"> </w:t>
      </w:r>
      <w:r w:rsidRPr="00643A43">
        <w:t>For</w:t>
      </w:r>
      <w:r w:rsidR="00F73A4C" w:rsidRPr="00643A43">
        <w:t xml:space="preserve"> </w:t>
      </w:r>
      <w:r w:rsidRPr="00643A43">
        <w:t>traders,</w:t>
      </w:r>
      <w:r w:rsidR="00F73A4C" w:rsidRPr="00643A43">
        <w:t xml:space="preserve"> </w:t>
      </w:r>
      <w:r w:rsidRPr="00643A43">
        <w:t>women</w:t>
      </w:r>
      <w:r w:rsidR="00F73A4C" w:rsidRPr="00643A43">
        <w:t xml:space="preserve"> </w:t>
      </w:r>
      <w:r w:rsidRPr="00643A43">
        <w:t>consistently</w:t>
      </w:r>
      <w:r w:rsidR="00F73A4C" w:rsidRPr="00643A43">
        <w:t xml:space="preserve"> </w:t>
      </w:r>
      <w:r w:rsidRPr="00643A43">
        <w:t>receive</w:t>
      </w:r>
      <w:r w:rsidR="00F73A4C" w:rsidRPr="00643A43">
        <w:t xml:space="preserve"> </w:t>
      </w:r>
      <w:r w:rsidRPr="00643A43">
        <w:t>higher</w:t>
      </w:r>
      <w:r w:rsidR="00F73A4C" w:rsidRPr="00643A43">
        <w:t xml:space="preserve"> </w:t>
      </w:r>
      <w:r w:rsidRPr="00643A43">
        <w:t>scores</w:t>
      </w:r>
      <w:r w:rsidR="00F73A4C" w:rsidRPr="00643A43">
        <w:t xml:space="preserve"> </w:t>
      </w:r>
      <w:r w:rsidRPr="00643A43">
        <w:t>than</w:t>
      </w:r>
      <w:r w:rsidR="00F73A4C" w:rsidRPr="00643A43">
        <w:t xml:space="preserve"> </w:t>
      </w:r>
      <w:r w:rsidRPr="00643A43">
        <w:t>men,</w:t>
      </w:r>
      <w:r w:rsidR="00F73A4C" w:rsidRPr="00643A43">
        <w:t xml:space="preserve"> </w:t>
      </w:r>
      <w:r w:rsidRPr="00643A43">
        <w:t>but</w:t>
      </w:r>
      <w:r w:rsidR="00F73A4C" w:rsidRPr="00643A43">
        <w:t xml:space="preserve"> </w:t>
      </w:r>
      <w:r w:rsidRPr="00643A43">
        <w:t>again,</w:t>
      </w:r>
      <w:r w:rsidR="00F73A4C" w:rsidRPr="00643A43">
        <w:t xml:space="preserve"> </w:t>
      </w:r>
      <w:r w:rsidRPr="00643A43">
        <w:t>these</w:t>
      </w:r>
      <w:r w:rsidR="00F73A4C" w:rsidRPr="00643A43">
        <w:t xml:space="preserve"> </w:t>
      </w:r>
      <w:r w:rsidRPr="00643A43">
        <w:t>results</w:t>
      </w:r>
      <w:r w:rsidR="00F73A4C" w:rsidRPr="00643A43">
        <w:t xml:space="preserve"> </w:t>
      </w:r>
      <w:r w:rsidRPr="00643A43">
        <w:t>need</w:t>
      </w:r>
      <w:r w:rsidR="00F73A4C" w:rsidRPr="00643A43">
        <w:t xml:space="preserve"> </w:t>
      </w:r>
      <w:r w:rsidRPr="00643A43">
        <w:t>to</w:t>
      </w:r>
      <w:r w:rsidR="00F73A4C" w:rsidRPr="00643A43">
        <w:t xml:space="preserve"> </w:t>
      </w:r>
      <w:r w:rsidRPr="00643A43">
        <w:t>be</w:t>
      </w:r>
      <w:r w:rsidR="00F73A4C" w:rsidRPr="00643A43">
        <w:t xml:space="preserve"> </w:t>
      </w:r>
      <w:r w:rsidRPr="00643A43">
        <w:t>interpreted</w:t>
      </w:r>
      <w:r w:rsidR="00F73A4C" w:rsidRPr="00643A43">
        <w:t xml:space="preserve"> </w:t>
      </w:r>
      <w:r w:rsidRPr="00643A43">
        <w:t>with</w:t>
      </w:r>
      <w:r w:rsidR="00F73A4C" w:rsidRPr="00643A43">
        <w:t xml:space="preserve"> </w:t>
      </w:r>
      <w:r w:rsidRPr="00643A43">
        <w:t>care</w:t>
      </w:r>
      <w:r w:rsidR="00F73A4C" w:rsidRPr="00643A43">
        <w:t xml:space="preserve"> </w:t>
      </w:r>
      <w:r w:rsidRPr="00643A43">
        <w:t>given</w:t>
      </w:r>
      <w:r w:rsidR="00F73A4C" w:rsidRPr="00643A43">
        <w:t xml:space="preserve"> </w:t>
      </w:r>
      <w:r w:rsidRPr="00643A43">
        <w:t>the</w:t>
      </w:r>
      <w:r w:rsidR="00F73A4C" w:rsidRPr="00643A43">
        <w:t xml:space="preserve"> </w:t>
      </w:r>
      <w:r w:rsidRPr="00643A43">
        <w:t>very</w:t>
      </w:r>
      <w:r w:rsidR="00F73A4C" w:rsidRPr="00643A43">
        <w:t xml:space="preserve"> </w:t>
      </w:r>
      <w:r w:rsidRPr="00643A43">
        <w:t>few</w:t>
      </w:r>
      <w:r w:rsidR="00F73A4C" w:rsidRPr="00643A43">
        <w:t xml:space="preserve"> </w:t>
      </w:r>
      <w:r w:rsidRPr="00643A43">
        <w:t>female</w:t>
      </w:r>
      <w:r w:rsidR="00F73A4C" w:rsidRPr="00643A43">
        <w:t xml:space="preserve"> </w:t>
      </w:r>
      <w:r w:rsidRPr="00643A43">
        <w:t>traders</w:t>
      </w:r>
      <w:r w:rsidR="00F73A4C" w:rsidRPr="00643A43">
        <w:t xml:space="preserve"> </w:t>
      </w:r>
      <w:r w:rsidRPr="00643A43">
        <w:t>we</w:t>
      </w:r>
      <w:r w:rsidR="00F73A4C" w:rsidRPr="00643A43">
        <w:t xml:space="preserve"> </w:t>
      </w:r>
      <w:r w:rsidRPr="00643A43">
        <w:t>have</w:t>
      </w:r>
      <w:r w:rsidR="00F73A4C" w:rsidRPr="00643A43">
        <w:t xml:space="preserve"> </w:t>
      </w:r>
      <w:r w:rsidRPr="00643A43">
        <w:t>in</w:t>
      </w:r>
      <w:r w:rsidR="00F73A4C" w:rsidRPr="00643A43">
        <w:t xml:space="preserve"> </w:t>
      </w:r>
      <w:r w:rsidRPr="00643A43">
        <w:t>the</w:t>
      </w:r>
      <w:r w:rsidR="00F73A4C" w:rsidRPr="00643A43">
        <w:t xml:space="preserve"> </w:t>
      </w:r>
      <w:r w:rsidRPr="00643A43">
        <w:t>sample.</w:t>
      </w:r>
      <w:r w:rsidR="00F73A4C" w:rsidRPr="00643A43">
        <w:t xml:space="preserve"> </w:t>
      </w:r>
      <w:r w:rsidRPr="00643A43">
        <w:t>For</w:t>
      </w:r>
      <w:r w:rsidR="00F73A4C" w:rsidRPr="00643A43">
        <w:t xml:space="preserve"> </w:t>
      </w:r>
      <w:r w:rsidRPr="00643A43">
        <w:t>processors,</w:t>
      </w:r>
      <w:r w:rsidR="00F73A4C" w:rsidRPr="00643A43">
        <w:t xml:space="preserve"> </w:t>
      </w:r>
      <w:r w:rsidRPr="00643A43">
        <w:t>men</w:t>
      </w:r>
      <w:r w:rsidR="00F73A4C" w:rsidRPr="00643A43">
        <w:t xml:space="preserve"> </w:t>
      </w:r>
      <w:r w:rsidRPr="00643A43">
        <w:t>seem</w:t>
      </w:r>
      <w:r w:rsidR="00F73A4C" w:rsidRPr="00643A43">
        <w:t xml:space="preserve"> </w:t>
      </w:r>
      <w:r w:rsidRPr="00643A43">
        <w:t>to</w:t>
      </w:r>
      <w:r w:rsidR="00F73A4C" w:rsidRPr="00643A43">
        <w:t xml:space="preserve"> </w:t>
      </w:r>
      <w:r w:rsidRPr="00643A43">
        <w:t>get</w:t>
      </w:r>
      <w:r w:rsidR="00F73A4C" w:rsidRPr="00643A43">
        <w:t xml:space="preserve"> </w:t>
      </w:r>
      <w:r w:rsidRPr="00643A43">
        <w:t>somewhat</w:t>
      </w:r>
      <w:r w:rsidR="00F73A4C" w:rsidRPr="00643A43">
        <w:t xml:space="preserve"> </w:t>
      </w:r>
      <w:r w:rsidRPr="00643A43">
        <w:t>higher</w:t>
      </w:r>
      <w:r w:rsidR="00F73A4C" w:rsidRPr="00643A43">
        <w:t xml:space="preserve"> </w:t>
      </w:r>
      <w:r w:rsidRPr="00643A43">
        <w:t>ratings,</w:t>
      </w:r>
      <w:r w:rsidR="00F73A4C" w:rsidRPr="00643A43">
        <w:t xml:space="preserve"> </w:t>
      </w:r>
      <w:r w:rsidRPr="00643A43">
        <w:t>except</w:t>
      </w:r>
      <w:r w:rsidR="00F73A4C" w:rsidRPr="00643A43">
        <w:t xml:space="preserve"> </w:t>
      </w:r>
      <w:r w:rsidRPr="00643A43">
        <w:t>perhaps</w:t>
      </w:r>
      <w:r w:rsidR="00F73A4C" w:rsidRPr="00643A43">
        <w:t xml:space="preserve"> </w:t>
      </w:r>
      <w:r w:rsidRPr="00643A43">
        <w:t>on</w:t>
      </w:r>
      <w:r w:rsidR="00F73A4C" w:rsidRPr="00643A43">
        <w:t xml:space="preserve"> </w:t>
      </w:r>
      <w:r w:rsidRPr="00643A43">
        <w:t>the</w:t>
      </w:r>
      <w:r w:rsidR="00F73A4C" w:rsidRPr="00643A43">
        <w:t xml:space="preserve"> </w:t>
      </w:r>
      <w:r w:rsidRPr="00643A43">
        <w:t>quality</w:t>
      </w:r>
      <w:r w:rsidR="00F73A4C" w:rsidRPr="00643A43">
        <w:t xml:space="preserve"> </w:t>
      </w:r>
      <w:r w:rsidRPr="00643A43">
        <w:t>dimension.</w:t>
      </w:r>
      <w:r w:rsidR="00F73A4C" w:rsidRPr="00643A43">
        <w:t xml:space="preserve"> </w:t>
      </w:r>
      <w:r w:rsidRPr="00643A43">
        <w:t>In</w:t>
      </w:r>
      <w:r w:rsidR="00F73A4C" w:rsidRPr="00643A43">
        <w:t xml:space="preserve"> </w:t>
      </w:r>
      <w:r w:rsidRPr="00643A43">
        <w:t>all,</w:t>
      </w:r>
      <w:r w:rsidR="00F73A4C" w:rsidRPr="00643A43">
        <w:t xml:space="preserve"> </w:t>
      </w:r>
      <w:r w:rsidRPr="00643A43">
        <w:t>the</w:t>
      </w:r>
      <w:r w:rsidR="00F73A4C" w:rsidRPr="00643A43">
        <w:t xml:space="preserve"> </w:t>
      </w:r>
      <w:r w:rsidRPr="00643A43">
        <w:t>descriptive</w:t>
      </w:r>
      <w:r w:rsidR="00F73A4C" w:rsidRPr="00643A43">
        <w:t xml:space="preserve"> </w:t>
      </w:r>
      <w:r w:rsidRPr="00643A43">
        <w:t>analysis</w:t>
      </w:r>
      <w:r w:rsidR="00F73A4C" w:rsidRPr="00643A43">
        <w:t xml:space="preserve"> </w:t>
      </w:r>
      <w:r w:rsidRPr="00643A43">
        <w:t>provides</w:t>
      </w:r>
      <w:r w:rsidR="00F73A4C" w:rsidRPr="00643A43">
        <w:t xml:space="preserve"> </w:t>
      </w:r>
      <w:r w:rsidRPr="00643A43">
        <w:t>little</w:t>
      </w:r>
      <w:r w:rsidR="00F73A4C" w:rsidRPr="00643A43">
        <w:t xml:space="preserve"> </w:t>
      </w:r>
      <w:r w:rsidRPr="00643A43">
        <w:t>support</w:t>
      </w:r>
      <w:r w:rsidR="00F73A4C" w:rsidRPr="00643A43">
        <w:t xml:space="preserve"> </w:t>
      </w:r>
      <w:r w:rsidRPr="00643A43">
        <w:t>for</w:t>
      </w:r>
      <w:r w:rsidR="00F73A4C" w:rsidRPr="00643A43">
        <w:t xml:space="preserve"> </w:t>
      </w:r>
      <w:r w:rsidRPr="00643A43">
        <w:t>hypothesis</w:t>
      </w:r>
      <w:r w:rsidR="00F73A4C" w:rsidRPr="00643A43">
        <w:t xml:space="preserve"> </w:t>
      </w:r>
      <w:r w:rsidRPr="00643A43">
        <w:t>4.</w:t>
      </w:r>
    </w:p>
    <w:p w14:paraId="3988FC5E" w14:textId="348833DF" w:rsidR="005139B5" w:rsidRPr="00643A43" w:rsidRDefault="0081249E" w:rsidP="00643A43">
      <w:pPr>
        <w:pStyle w:val="1PP"/>
        <w:jc w:val="both"/>
      </w:pPr>
      <w:r w:rsidRPr="00643A43">
        <w:t>Finally,</w:t>
      </w:r>
      <w:r w:rsidR="00F73A4C" w:rsidRPr="00643A43">
        <w:t xml:space="preserve"> </w:t>
      </w:r>
      <w:r w:rsidRPr="00643A43">
        <w:t>we</w:t>
      </w:r>
      <w:r w:rsidR="00F73A4C" w:rsidRPr="00643A43">
        <w:t xml:space="preserve"> </w:t>
      </w:r>
      <w:r w:rsidRPr="00643A43">
        <w:t>look</w:t>
      </w:r>
      <w:r w:rsidR="00F73A4C" w:rsidRPr="00643A43">
        <w:t xml:space="preserve"> </w:t>
      </w:r>
      <w:r w:rsidRPr="00643A43">
        <w:t>for</w:t>
      </w:r>
      <w:r w:rsidR="00F73A4C" w:rsidRPr="00643A43">
        <w:t xml:space="preserve"> </w:t>
      </w:r>
      <w:r w:rsidRPr="00643A43">
        <w:t>indications</w:t>
      </w:r>
      <w:r w:rsidR="00F73A4C" w:rsidRPr="00643A43">
        <w:t xml:space="preserve"> </w:t>
      </w:r>
      <w:r w:rsidRPr="00643A43">
        <w:t>of</w:t>
      </w:r>
      <w:r w:rsidR="00F73A4C" w:rsidRPr="00643A43">
        <w:t xml:space="preserve"> </w:t>
      </w:r>
      <w:r w:rsidRPr="00643A43">
        <w:t>female</w:t>
      </w:r>
      <w:r w:rsidR="00F73A4C" w:rsidRPr="00643A43">
        <w:t xml:space="preserve"> </w:t>
      </w:r>
      <w:r w:rsidRPr="00643A43">
        <w:t>gender</w:t>
      </w:r>
      <w:r w:rsidR="00F73A4C" w:rsidRPr="00643A43">
        <w:t xml:space="preserve"> </w:t>
      </w:r>
      <w:r w:rsidRPr="00643A43">
        <w:t>homophily</w:t>
      </w:r>
      <w:r w:rsidR="00F73A4C" w:rsidRPr="00643A43">
        <w:t xml:space="preserve"> </w:t>
      </w:r>
      <w:r w:rsidRPr="00643A43">
        <w:t>(hypothesis</w:t>
      </w:r>
      <w:r w:rsidR="00F73A4C" w:rsidRPr="00643A43">
        <w:t xml:space="preserve"> </w:t>
      </w:r>
      <w:r w:rsidRPr="00643A43">
        <w:t>5).</w:t>
      </w:r>
      <w:r w:rsidR="00F73A4C" w:rsidRPr="00643A43">
        <w:t xml:space="preserve"> </w:t>
      </w:r>
      <w:r w:rsidRPr="00643A43">
        <w:t>Aggregating</w:t>
      </w:r>
      <w:r w:rsidR="00F73A4C" w:rsidRPr="00643A43">
        <w:t xml:space="preserve"> </w:t>
      </w:r>
      <w:r w:rsidRPr="00643A43">
        <w:t>over</w:t>
      </w:r>
      <w:r w:rsidR="00F73A4C" w:rsidRPr="00643A43">
        <w:t xml:space="preserve"> </w:t>
      </w:r>
      <w:r w:rsidRPr="00643A43">
        <w:t>actors</w:t>
      </w:r>
      <w:r w:rsidR="00F73A4C" w:rsidRPr="00643A43">
        <w:t xml:space="preserve"> </w:t>
      </w:r>
      <w:r w:rsidRPr="00643A43">
        <w:t>and</w:t>
      </w:r>
      <w:r w:rsidR="00F73A4C" w:rsidRPr="00643A43">
        <w:t xml:space="preserve"> </w:t>
      </w:r>
      <w:r w:rsidRPr="00643A43">
        <w:t>dimensions,</w:t>
      </w:r>
      <w:r w:rsidR="00F73A4C" w:rsidRPr="00643A43">
        <w:t xml:space="preserve"> </w:t>
      </w:r>
      <w:r w:rsidRPr="00643A43">
        <w:t>we</w:t>
      </w:r>
      <w:r w:rsidR="00F73A4C" w:rsidRPr="00643A43">
        <w:t xml:space="preserve"> </w:t>
      </w:r>
      <w:r w:rsidRPr="00643A43">
        <w:t>see</w:t>
      </w:r>
      <w:r w:rsidR="00F73A4C" w:rsidRPr="00643A43">
        <w:t xml:space="preserve"> </w:t>
      </w:r>
      <w:r w:rsidRPr="00643A43">
        <w:t>that</w:t>
      </w:r>
      <w:r w:rsidR="00F73A4C" w:rsidRPr="00643A43">
        <w:t xml:space="preserve"> </w:t>
      </w:r>
      <w:r w:rsidRPr="00643A43">
        <w:t>female</w:t>
      </w:r>
      <w:r w:rsidR="00F73A4C" w:rsidRPr="00643A43">
        <w:t xml:space="preserve"> </w:t>
      </w:r>
      <w:r w:rsidRPr="00643A43">
        <w:t>farmers</w:t>
      </w:r>
      <w:r w:rsidR="00F73A4C" w:rsidRPr="00643A43">
        <w:t xml:space="preserve"> </w:t>
      </w:r>
      <w:r w:rsidRPr="00643A43">
        <w:t>score</w:t>
      </w:r>
      <w:r w:rsidR="00F73A4C" w:rsidRPr="00643A43">
        <w:t xml:space="preserve"> </w:t>
      </w:r>
      <w:r w:rsidRPr="00643A43">
        <w:t>female</w:t>
      </w:r>
      <w:r w:rsidR="00F73A4C" w:rsidRPr="00643A43">
        <w:t xml:space="preserve"> </w:t>
      </w:r>
      <w:r w:rsidRPr="00643A43">
        <w:t>actors</w:t>
      </w:r>
      <w:r w:rsidR="00F73A4C" w:rsidRPr="00643A43">
        <w:t xml:space="preserve"> </w:t>
      </w:r>
      <w:r w:rsidRPr="00643A43">
        <w:t>higher</w:t>
      </w:r>
      <w:r w:rsidR="00F73A4C" w:rsidRPr="00643A43">
        <w:t xml:space="preserve"> </w:t>
      </w:r>
      <w:r w:rsidRPr="00643A43">
        <w:t>(3.63)</w:t>
      </w:r>
      <w:r w:rsidR="00F73A4C" w:rsidRPr="00643A43">
        <w:t xml:space="preserve"> </w:t>
      </w:r>
      <w:r w:rsidRPr="00643A43">
        <w:t>than</w:t>
      </w:r>
      <w:r w:rsidR="00F73A4C" w:rsidRPr="00643A43">
        <w:t xml:space="preserve"> </w:t>
      </w:r>
      <w:r w:rsidRPr="00643A43">
        <w:t>any</w:t>
      </w:r>
      <w:r w:rsidR="00F73A4C" w:rsidRPr="00643A43">
        <w:t xml:space="preserve"> </w:t>
      </w:r>
      <w:r w:rsidRPr="00643A43">
        <w:t>other</w:t>
      </w:r>
      <w:r w:rsidR="00F73A4C" w:rsidRPr="00643A43">
        <w:t xml:space="preserve"> </w:t>
      </w:r>
      <w:r w:rsidRPr="00643A43">
        <w:t>gender</w:t>
      </w:r>
      <w:r w:rsidR="00F73A4C" w:rsidRPr="00643A43">
        <w:t xml:space="preserve"> </w:t>
      </w:r>
      <w:r w:rsidRPr="00643A43">
        <w:t>combination.</w:t>
      </w:r>
      <w:r w:rsidR="00F73A4C" w:rsidRPr="00643A43">
        <w:t xml:space="preserve"> </w:t>
      </w:r>
      <w:r w:rsidRPr="00643A43">
        <w:t>But</w:t>
      </w:r>
      <w:r w:rsidR="00F73A4C" w:rsidRPr="00643A43">
        <w:t xml:space="preserve"> </w:t>
      </w:r>
      <w:r w:rsidRPr="00643A43">
        <w:t>if</w:t>
      </w:r>
      <w:r w:rsidR="00F73A4C" w:rsidRPr="00643A43">
        <w:t xml:space="preserve"> </w:t>
      </w:r>
      <w:r w:rsidRPr="00643A43">
        <w:t>we</w:t>
      </w:r>
      <w:r w:rsidR="00F73A4C" w:rsidRPr="00643A43">
        <w:t xml:space="preserve"> </w:t>
      </w:r>
      <w:r w:rsidRPr="00643A43">
        <w:t>look</w:t>
      </w:r>
      <w:r w:rsidR="00F73A4C" w:rsidRPr="00643A43">
        <w:t xml:space="preserve"> </w:t>
      </w:r>
      <w:r w:rsidRPr="00643A43">
        <w:t>at</w:t>
      </w:r>
      <w:r w:rsidR="00F73A4C" w:rsidRPr="00643A43">
        <w:t xml:space="preserve"> </w:t>
      </w:r>
      <w:r w:rsidRPr="00643A43">
        <w:t>the</w:t>
      </w:r>
      <w:r w:rsidR="00F73A4C" w:rsidRPr="00643A43">
        <w:t xml:space="preserve"> </w:t>
      </w:r>
      <w:r w:rsidRPr="00643A43">
        <w:t>different</w:t>
      </w:r>
      <w:r w:rsidR="00F73A4C" w:rsidRPr="00643A43">
        <w:t xml:space="preserve"> </w:t>
      </w:r>
      <w:r w:rsidRPr="00643A43">
        <w:t>dimensions,</w:t>
      </w:r>
      <w:r w:rsidR="00F73A4C" w:rsidRPr="00643A43">
        <w:t xml:space="preserve"> </w:t>
      </w:r>
      <w:r w:rsidRPr="00643A43">
        <w:t>there</w:t>
      </w:r>
      <w:r w:rsidR="00F73A4C" w:rsidRPr="00643A43">
        <w:t xml:space="preserve"> </w:t>
      </w:r>
      <w:r w:rsidRPr="00643A43">
        <w:t>are</w:t>
      </w:r>
      <w:r w:rsidR="00F73A4C" w:rsidRPr="00643A43">
        <w:t xml:space="preserve"> </w:t>
      </w:r>
      <w:r w:rsidRPr="00643A43">
        <w:t>no</w:t>
      </w:r>
      <w:r w:rsidR="00F73A4C" w:rsidRPr="00643A43">
        <w:t xml:space="preserve"> </w:t>
      </w:r>
      <w:r w:rsidRPr="00643A43">
        <w:t>signs</w:t>
      </w:r>
      <w:r w:rsidR="00F73A4C" w:rsidRPr="00643A43">
        <w:t xml:space="preserve"> </w:t>
      </w:r>
      <w:r w:rsidRPr="00643A43">
        <w:t>of</w:t>
      </w:r>
      <w:r w:rsidR="00F73A4C" w:rsidRPr="00643A43">
        <w:t xml:space="preserve"> </w:t>
      </w:r>
      <w:r w:rsidRPr="00643A43">
        <w:t>female</w:t>
      </w:r>
      <w:r w:rsidR="00F73A4C" w:rsidRPr="00643A43">
        <w:t xml:space="preserve"> </w:t>
      </w:r>
      <w:r w:rsidRPr="00643A43">
        <w:t>gender</w:t>
      </w:r>
      <w:r w:rsidR="00F73A4C" w:rsidRPr="00643A43">
        <w:t xml:space="preserve"> </w:t>
      </w:r>
      <w:r w:rsidRPr="00643A43">
        <w:t>homophily</w:t>
      </w:r>
      <w:r w:rsidR="00F73A4C" w:rsidRPr="00643A43">
        <w:t xml:space="preserve"> </w:t>
      </w:r>
      <w:r w:rsidRPr="00643A43">
        <w:t>effects.</w:t>
      </w:r>
      <w:r w:rsidR="00F73A4C" w:rsidRPr="00643A43">
        <w:t xml:space="preserve"> </w:t>
      </w:r>
      <w:r w:rsidRPr="00643A43">
        <w:t>For</w:t>
      </w:r>
      <w:r w:rsidR="00F73A4C" w:rsidRPr="00643A43">
        <w:t xml:space="preserve"> </w:t>
      </w:r>
      <w:r w:rsidRPr="00643A43">
        <w:t>location</w:t>
      </w:r>
      <w:r w:rsidR="00F73A4C" w:rsidRPr="00643A43">
        <w:t xml:space="preserve"> </w:t>
      </w:r>
      <w:r w:rsidRPr="00643A43">
        <w:t>and</w:t>
      </w:r>
      <w:r w:rsidR="00F73A4C" w:rsidRPr="00643A43">
        <w:t xml:space="preserve"> </w:t>
      </w:r>
      <w:r w:rsidRPr="00643A43">
        <w:t>price</w:t>
      </w:r>
      <w:r w:rsidR="00F73A4C" w:rsidRPr="00643A43">
        <w:t xml:space="preserve"> </w:t>
      </w:r>
      <w:r w:rsidRPr="00643A43">
        <w:t>competitiveness,</w:t>
      </w:r>
      <w:r w:rsidR="00F73A4C" w:rsidRPr="00643A43">
        <w:t xml:space="preserve"> </w:t>
      </w:r>
      <w:r w:rsidRPr="00643A43">
        <w:t>female</w:t>
      </w:r>
      <w:r w:rsidR="00F73A4C" w:rsidRPr="00643A43">
        <w:t xml:space="preserve"> </w:t>
      </w:r>
      <w:r w:rsidRPr="00643A43">
        <w:t>farmers</w:t>
      </w:r>
      <w:r w:rsidR="00F73A4C" w:rsidRPr="00643A43">
        <w:t xml:space="preserve"> </w:t>
      </w:r>
      <w:r w:rsidRPr="00643A43">
        <w:t>score</w:t>
      </w:r>
      <w:r w:rsidR="00F73A4C" w:rsidRPr="00643A43">
        <w:t xml:space="preserve"> </w:t>
      </w:r>
      <w:r w:rsidRPr="00643A43">
        <w:t>male</w:t>
      </w:r>
      <w:r w:rsidR="00F73A4C" w:rsidRPr="00643A43">
        <w:t xml:space="preserve"> </w:t>
      </w:r>
      <w:r w:rsidRPr="00643A43">
        <w:t>actors</w:t>
      </w:r>
      <w:r w:rsidR="00F73A4C" w:rsidRPr="00643A43">
        <w:t xml:space="preserve"> </w:t>
      </w:r>
      <w:r w:rsidRPr="00643A43">
        <w:t>highest;</w:t>
      </w:r>
      <w:r w:rsidR="00F73A4C" w:rsidRPr="00643A43">
        <w:t xml:space="preserve"> </w:t>
      </w:r>
      <w:r w:rsidRPr="00643A43">
        <w:t>for</w:t>
      </w:r>
      <w:r w:rsidR="00F73A4C" w:rsidRPr="00643A43">
        <w:t xml:space="preserve"> </w:t>
      </w:r>
      <w:r w:rsidRPr="00643A43">
        <w:t>quality,</w:t>
      </w:r>
      <w:r w:rsidR="00F73A4C" w:rsidRPr="00643A43">
        <w:t xml:space="preserve"> </w:t>
      </w:r>
      <w:r w:rsidRPr="00643A43">
        <w:t>male</w:t>
      </w:r>
      <w:r w:rsidR="00F73A4C" w:rsidRPr="00643A43">
        <w:t xml:space="preserve"> </w:t>
      </w:r>
      <w:r w:rsidRPr="00643A43">
        <w:t>farmers</w:t>
      </w:r>
      <w:r w:rsidR="00F73A4C" w:rsidRPr="00643A43">
        <w:t xml:space="preserve"> </w:t>
      </w:r>
      <w:r w:rsidRPr="00643A43">
        <w:t>score</w:t>
      </w:r>
      <w:r w:rsidR="00F73A4C" w:rsidRPr="00643A43">
        <w:t xml:space="preserve"> </w:t>
      </w:r>
      <w:r w:rsidRPr="00643A43">
        <w:t>female</w:t>
      </w:r>
      <w:r w:rsidR="00F73A4C" w:rsidRPr="00643A43">
        <w:t xml:space="preserve"> </w:t>
      </w:r>
      <w:r w:rsidRPr="00643A43">
        <w:t>actors</w:t>
      </w:r>
      <w:r w:rsidR="00F73A4C" w:rsidRPr="00643A43">
        <w:t xml:space="preserve"> </w:t>
      </w:r>
      <w:r w:rsidRPr="00643A43">
        <w:t>highest.</w:t>
      </w:r>
      <w:r w:rsidR="00F73A4C" w:rsidRPr="00643A43">
        <w:t xml:space="preserve"> </w:t>
      </w:r>
      <w:r w:rsidRPr="00643A43">
        <w:t>For</w:t>
      </w:r>
      <w:r w:rsidR="00F73A4C" w:rsidRPr="00643A43">
        <w:t xml:space="preserve"> </w:t>
      </w:r>
      <w:r w:rsidRPr="00643A43">
        <w:t>reputation,</w:t>
      </w:r>
      <w:r w:rsidR="00F73A4C" w:rsidRPr="00643A43">
        <w:t xml:space="preserve"> </w:t>
      </w:r>
      <w:r w:rsidRPr="00643A43">
        <w:t>male</w:t>
      </w:r>
      <w:r w:rsidR="00F73A4C" w:rsidRPr="00643A43">
        <w:t xml:space="preserve"> </w:t>
      </w:r>
      <w:r w:rsidRPr="00643A43">
        <w:t>and</w:t>
      </w:r>
      <w:r w:rsidR="00F73A4C" w:rsidRPr="00643A43">
        <w:t xml:space="preserve"> </w:t>
      </w:r>
      <w:r w:rsidRPr="00643A43">
        <w:t>female</w:t>
      </w:r>
      <w:r w:rsidR="00F73A4C" w:rsidRPr="00643A43">
        <w:t xml:space="preserve"> </w:t>
      </w:r>
      <w:r w:rsidRPr="00643A43">
        <w:t>farmers</w:t>
      </w:r>
      <w:r w:rsidR="00F73A4C" w:rsidRPr="00643A43">
        <w:t xml:space="preserve"> </w:t>
      </w:r>
      <w:r w:rsidRPr="00643A43">
        <w:t>give</w:t>
      </w:r>
      <w:r w:rsidR="00F73A4C" w:rsidRPr="00643A43">
        <w:t xml:space="preserve"> </w:t>
      </w:r>
      <w:r w:rsidRPr="00643A43">
        <w:t>the</w:t>
      </w:r>
      <w:r w:rsidR="00F73A4C" w:rsidRPr="00643A43">
        <w:t xml:space="preserve"> </w:t>
      </w:r>
      <w:r w:rsidRPr="00643A43">
        <w:t>same</w:t>
      </w:r>
      <w:r w:rsidR="00F73A4C" w:rsidRPr="00643A43">
        <w:t xml:space="preserve"> </w:t>
      </w:r>
      <w:r w:rsidRPr="00643A43">
        <w:t>score</w:t>
      </w:r>
      <w:r w:rsidR="00F73A4C" w:rsidRPr="00643A43">
        <w:t xml:space="preserve"> </w:t>
      </w:r>
      <w:r w:rsidRPr="00643A43">
        <w:t>to</w:t>
      </w:r>
      <w:r w:rsidR="00F73A4C" w:rsidRPr="00643A43">
        <w:t xml:space="preserve"> </w:t>
      </w:r>
      <w:r w:rsidRPr="00643A43">
        <w:t>female</w:t>
      </w:r>
      <w:r w:rsidR="00F73A4C" w:rsidRPr="00643A43">
        <w:t xml:space="preserve"> </w:t>
      </w:r>
      <w:r w:rsidRPr="00643A43">
        <w:t>actors.</w:t>
      </w:r>
      <w:r w:rsidR="00F73A4C" w:rsidRPr="00643A43">
        <w:t xml:space="preserve"> </w:t>
      </w:r>
      <w:r w:rsidRPr="00643A43">
        <w:t>When</w:t>
      </w:r>
      <w:r w:rsidR="00F73A4C" w:rsidRPr="00643A43">
        <w:t xml:space="preserve"> </w:t>
      </w:r>
      <w:r w:rsidRPr="00643A43">
        <w:t>looking</w:t>
      </w:r>
      <w:r w:rsidR="00F73A4C" w:rsidRPr="00643A43">
        <w:t xml:space="preserve"> </w:t>
      </w:r>
      <w:r w:rsidRPr="00643A43">
        <w:t>at</w:t>
      </w:r>
      <w:r w:rsidR="00F73A4C" w:rsidRPr="00643A43">
        <w:t xml:space="preserve"> </w:t>
      </w:r>
      <w:r w:rsidRPr="00643A43">
        <w:t>dealers,</w:t>
      </w:r>
      <w:r w:rsidR="00F73A4C" w:rsidRPr="00643A43">
        <w:t xml:space="preserve"> </w:t>
      </w:r>
      <w:r w:rsidRPr="00643A43">
        <w:t>traders</w:t>
      </w:r>
      <w:r w:rsidR="00F73A4C" w:rsidRPr="00643A43">
        <w:t xml:space="preserve"> </w:t>
      </w:r>
      <w:r w:rsidRPr="00643A43">
        <w:t>and</w:t>
      </w:r>
      <w:r w:rsidR="00F73A4C" w:rsidRPr="00643A43">
        <w:t xml:space="preserve"> </w:t>
      </w:r>
      <w:r w:rsidRPr="00643A43">
        <w:t>processors</w:t>
      </w:r>
      <w:r w:rsidR="00F73A4C" w:rsidRPr="00643A43">
        <w:t xml:space="preserve"> </w:t>
      </w:r>
      <w:r w:rsidRPr="00643A43">
        <w:t>separately,</w:t>
      </w:r>
      <w:r w:rsidR="00F73A4C" w:rsidRPr="00643A43">
        <w:t xml:space="preserve"> </w:t>
      </w:r>
      <w:r w:rsidRPr="00643A43">
        <w:t>we</w:t>
      </w:r>
      <w:r w:rsidR="00F73A4C" w:rsidRPr="00643A43">
        <w:t xml:space="preserve"> </w:t>
      </w:r>
      <w:r w:rsidRPr="00643A43">
        <w:t>only</w:t>
      </w:r>
      <w:r w:rsidR="00F73A4C" w:rsidRPr="00643A43">
        <w:t xml:space="preserve"> </w:t>
      </w:r>
      <w:r w:rsidRPr="00643A43">
        <w:t>find</w:t>
      </w:r>
      <w:r w:rsidR="00F73A4C" w:rsidRPr="00643A43">
        <w:t xml:space="preserve"> </w:t>
      </w:r>
      <w:r w:rsidRPr="00643A43">
        <w:t>signs</w:t>
      </w:r>
      <w:r w:rsidR="00F73A4C" w:rsidRPr="00643A43">
        <w:t xml:space="preserve"> </w:t>
      </w:r>
      <w:r w:rsidRPr="00643A43">
        <w:t>of</w:t>
      </w:r>
      <w:r w:rsidR="00F73A4C" w:rsidRPr="00643A43">
        <w:t xml:space="preserve"> </w:t>
      </w:r>
      <w:r w:rsidRPr="00643A43">
        <w:t>female</w:t>
      </w:r>
      <w:r w:rsidR="00F73A4C" w:rsidRPr="00643A43">
        <w:t xml:space="preserve"> </w:t>
      </w:r>
      <w:r w:rsidRPr="00643A43">
        <w:t>gender</w:t>
      </w:r>
      <w:r w:rsidR="00F73A4C" w:rsidRPr="00643A43">
        <w:t xml:space="preserve"> </w:t>
      </w:r>
      <w:r w:rsidRPr="00643A43">
        <w:t>homophily</w:t>
      </w:r>
      <w:r w:rsidR="00F73A4C" w:rsidRPr="00643A43">
        <w:t xml:space="preserve"> </w:t>
      </w:r>
      <w:r w:rsidRPr="00643A43">
        <w:t>effects</w:t>
      </w:r>
      <w:r w:rsidR="00F73A4C" w:rsidRPr="00643A43">
        <w:t xml:space="preserve"> </w:t>
      </w:r>
      <w:r w:rsidRPr="00643A43">
        <w:t>for</w:t>
      </w:r>
      <w:r w:rsidR="00F73A4C" w:rsidRPr="00643A43">
        <w:t xml:space="preserve"> </w:t>
      </w:r>
      <w:r w:rsidRPr="00643A43">
        <w:t>traders.</w:t>
      </w:r>
      <w:r w:rsidR="00F73A4C" w:rsidRPr="00643A43">
        <w:t xml:space="preserve"> </w:t>
      </w:r>
      <w:r w:rsidRPr="00643A43">
        <w:t>But</w:t>
      </w:r>
      <w:r w:rsidR="00F73A4C" w:rsidRPr="00643A43">
        <w:t xml:space="preserve"> </w:t>
      </w:r>
      <w:r w:rsidRPr="00643A43">
        <w:t>again,</w:t>
      </w:r>
      <w:r w:rsidR="00F73A4C" w:rsidRPr="00643A43">
        <w:t xml:space="preserve"> </w:t>
      </w:r>
      <w:r w:rsidRPr="00643A43">
        <w:t>these</w:t>
      </w:r>
      <w:r w:rsidR="00F73A4C" w:rsidRPr="00643A43">
        <w:t xml:space="preserve"> </w:t>
      </w:r>
      <w:r w:rsidRPr="00643A43">
        <w:t>results</w:t>
      </w:r>
      <w:r w:rsidR="00F73A4C" w:rsidRPr="00643A43">
        <w:t xml:space="preserve"> </w:t>
      </w:r>
      <w:r w:rsidRPr="00643A43">
        <w:t>are</w:t>
      </w:r>
      <w:r w:rsidR="00F73A4C" w:rsidRPr="00643A43">
        <w:t xml:space="preserve"> </w:t>
      </w:r>
      <w:r w:rsidRPr="00643A43">
        <w:t>likely</w:t>
      </w:r>
      <w:r w:rsidR="00F73A4C" w:rsidRPr="00643A43">
        <w:t xml:space="preserve"> </w:t>
      </w:r>
      <w:r w:rsidRPr="00643A43">
        <w:t>to</w:t>
      </w:r>
      <w:r w:rsidR="00F73A4C" w:rsidRPr="00643A43">
        <w:t xml:space="preserve"> </w:t>
      </w:r>
      <w:r w:rsidRPr="00643A43">
        <w:t>suffer</w:t>
      </w:r>
      <w:r w:rsidR="00F73A4C" w:rsidRPr="00643A43">
        <w:t xml:space="preserve"> </w:t>
      </w:r>
      <w:r w:rsidRPr="00643A43">
        <w:t>from</w:t>
      </w:r>
      <w:r w:rsidR="00F73A4C" w:rsidRPr="00643A43">
        <w:t xml:space="preserve"> </w:t>
      </w:r>
      <w:r w:rsidRPr="00643A43">
        <w:t>a</w:t>
      </w:r>
      <w:r w:rsidR="00F73A4C" w:rsidRPr="00643A43">
        <w:t xml:space="preserve"> </w:t>
      </w:r>
      <w:r w:rsidRPr="00643A43">
        <w:t>small</w:t>
      </w:r>
      <w:r w:rsidR="00F73A4C" w:rsidRPr="00643A43">
        <w:t xml:space="preserve"> </w:t>
      </w:r>
      <w:r w:rsidRPr="00643A43">
        <w:t>sample</w:t>
      </w:r>
      <w:r w:rsidR="00F73A4C" w:rsidRPr="00643A43">
        <w:t xml:space="preserve"> </w:t>
      </w:r>
      <w:r w:rsidRPr="00643A43">
        <w:t>size.</w:t>
      </w:r>
      <w:r w:rsidR="00F73A4C" w:rsidRPr="00643A43">
        <w:t xml:space="preserve"> </w:t>
      </w:r>
      <w:r w:rsidRPr="00643A43">
        <w:t>For</w:t>
      </w:r>
      <w:r w:rsidR="00F73A4C" w:rsidRPr="00643A43">
        <w:t xml:space="preserve"> </w:t>
      </w:r>
      <w:r w:rsidRPr="00643A43">
        <w:t>other</w:t>
      </w:r>
      <w:r w:rsidR="00F73A4C" w:rsidRPr="00643A43">
        <w:t xml:space="preserve"> </w:t>
      </w:r>
      <w:r w:rsidRPr="00643A43">
        <w:t>actors,</w:t>
      </w:r>
      <w:r w:rsidR="00F73A4C" w:rsidRPr="00643A43">
        <w:t xml:space="preserve"> </w:t>
      </w:r>
      <w:r w:rsidRPr="00643A43">
        <w:t>there</w:t>
      </w:r>
      <w:r w:rsidR="00F73A4C" w:rsidRPr="00643A43">
        <w:t xml:space="preserve"> </w:t>
      </w:r>
      <w:r w:rsidRPr="00643A43">
        <w:t>also</w:t>
      </w:r>
      <w:r w:rsidR="00F73A4C" w:rsidRPr="00643A43">
        <w:t xml:space="preserve"> </w:t>
      </w:r>
      <w:r w:rsidRPr="00643A43">
        <w:t>seems</w:t>
      </w:r>
      <w:r w:rsidR="00F73A4C" w:rsidRPr="00643A43">
        <w:t xml:space="preserve"> </w:t>
      </w:r>
      <w:r w:rsidRPr="00643A43">
        <w:t>to</w:t>
      </w:r>
      <w:r w:rsidR="00F73A4C" w:rsidRPr="00643A43">
        <w:t xml:space="preserve"> </w:t>
      </w:r>
      <w:r w:rsidRPr="00643A43">
        <w:t>be</w:t>
      </w:r>
      <w:bookmarkStart w:id="132" w:name="Regressions"/>
      <w:bookmarkEnd w:id="132"/>
      <w:r w:rsidR="00F73A4C" w:rsidRPr="00643A43">
        <w:t xml:space="preserve"> </w:t>
      </w:r>
      <w:r w:rsidRPr="00643A43">
        <w:t>no</w:t>
      </w:r>
      <w:r w:rsidR="00F73A4C" w:rsidRPr="00643A43">
        <w:t xml:space="preserve"> </w:t>
      </w:r>
      <w:r w:rsidRPr="00643A43">
        <w:t>indication</w:t>
      </w:r>
      <w:r w:rsidR="00F73A4C" w:rsidRPr="00643A43">
        <w:t xml:space="preserve"> </w:t>
      </w:r>
      <w:r w:rsidRPr="00643A43">
        <w:t>of</w:t>
      </w:r>
      <w:r w:rsidR="00F73A4C" w:rsidRPr="00643A43">
        <w:t xml:space="preserve"> </w:t>
      </w:r>
      <w:r w:rsidRPr="00643A43">
        <w:t>female</w:t>
      </w:r>
      <w:r w:rsidR="00F73A4C" w:rsidRPr="00643A43">
        <w:t xml:space="preserve"> </w:t>
      </w:r>
      <w:r w:rsidRPr="00643A43">
        <w:t>gender</w:t>
      </w:r>
      <w:r w:rsidR="00F73A4C" w:rsidRPr="00643A43">
        <w:t xml:space="preserve"> </w:t>
      </w:r>
      <w:r w:rsidRPr="00643A43">
        <w:t>homophily</w:t>
      </w:r>
      <w:r w:rsidR="00F73A4C" w:rsidRPr="00643A43">
        <w:t xml:space="preserve"> </w:t>
      </w:r>
      <w:r w:rsidRPr="00643A43">
        <w:t>effects,</w:t>
      </w:r>
      <w:r w:rsidR="00F73A4C" w:rsidRPr="00643A43">
        <w:t xml:space="preserve"> </w:t>
      </w:r>
      <w:r w:rsidRPr="00643A43">
        <w:t>leading</w:t>
      </w:r>
      <w:r w:rsidR="00F73A4C" w:rsidRPr="00643A43">
        <w:t xml:space="preserve"> </w:t>
      </w:r>
      <w:r w:rsidRPr="00643A43">
        <w:t>us</w:t>
      </w:r>
      <w:r w:rsidR="00F73A4C" w:rsidRPr="00643A43">
        <w:t xml:space="preserve"> </w:t>
      </w:r>
      <w:r w:rsidRPr="00643A43">
        <w:t>to</w:t>
      </w:r>
      <w:r w:rsidR="00F73A4C" w:rsidRPr="00643A43">
        <w:t xml:space="preserve"> </w:t>
      </w:r>
      <w:r w:rsidRPr="00643A43">
        <w:t>reject</w:t>
      </w:r>
      <w:r w:rsidR="00F73A4C" w:rsidRPr="00643A43">
        <w:t xml:space="preserve"> </w:t>
      </w:r>
      <w:r w:rsidRPr="00643A43">
        <w:t>hypothesis</w:t>
      </w:r>
      <w:r w:rsidR="00F73A4C" w:rsidRPr="00643A43">
        <w:t xml:space="preserve"> </w:t>
      </w:r>
      <w:r w:rsidRPr="00643A43">
        <w:t>5.</w:t>
      </w:r>
    </w:p>
    <w:p w14:paraId="5746723F" w14:textId="77777777" w:rsidR="005139B5" w:rsidRPr="00643A43" w:rsidRDefault="0081249E" w:rsidP="00643A43">
      <w:pPr>
        <w:pStyle w:val="Heading2"/>
        <w:jc w:val="both"/>
        <w:rPr>
          <w:color w:val="auto"/>
        </w:rPr>
      </w:pPr>
      <w:r w:rsidRPr="00643A43">
        <w:rPr>
          <w:color w:val="auto"/>
        </w:rPr>
        <w:t>Regressions</w:t>
      </w:r>
    </w:p>
    <w:p w14:paraId="58B6E9BB" w14:textId="2608248B" w:rsidR="005139B5" w:rsidRPr="00643A43" w:rsidRDefault="0081249E" w:rsidP="00643A43">
      <w:pPr>
        <w:pStyle w:val="1PP"/>
        <w:jc w:val="both"/>
      </w:pPr>
      <w:r w:rsidRPr="00643A43">
        <w:t>To</w:t>
      </w:r>
      <w:r w:rsidR="00F73A4C" w:rsidRPr="00643A43">
        <w:t xml:space="preserve"> </w:t>
      </w:r>
      <w:r w:rsidRPr="00643A43">
        <w:t>test</w:t>
      </w:r>
      <w:r w:rsidR="00F73A4C" w:rsidRPr="00643A43">
        <w:t xml:space="preserve"> </w:t>
      </w:r>
      <w:r w:rsidRPr="00643A43">
        <w:t>hypothesis</w:t>
      </w:r>
      <w:r w:rsidR="00F73A4C" w:rsidRPr="00643A43">
        <w:t xml:space="preserve"> </w:t>
      </w:r>
      <w:r w:rsidRPr="00643A43">
        <w:t>1</w:t>
      </w:r>
      <w:r w:rsidR="00F73A4C" w:rsidRPr="00643A43">
        <w:t xml:space="preserve"> </w:t>
      </w:r>
      <w:r w:rsidRPr="00643A43">
        <w:t>formally,</w:t>
      </w:r>
      <w:r w:rsidR="00F73A4C" w:rsidRPr="00643A43">
        <w:t xml:space="preserve"> </w:t>
      </w:r>
      <w:r w:rsidRPr="00643A43">
        <w:t>we</w:t>
      </w:r>
      <w:r w:rsidR="00F73A4C" w:rsidRPr="00643A43">
        <w:t xml:space="preserve"> </w:t>
      </w:r>
      <w:r w:rsidRPr="00643A43">
        <w:t>test</w:t>
      </w:r>
      <w:r w:rsidR="00F73A4C" w:rsidRPr="00643A43">
        <w:t xml:space="preserve"> </w:t>
      </w:r>
      <w:r w:rsidRPr="00643A43">
        <w:t>if</w:t>
      </w:r>
      <w:r w:rsidR="00F73A4C" w:rsidRPr="00643A43">
        <w:t xml:space="preserve"> </w:t>
      </w:r>
      <w:r w:rsidRPr="00643A43">
        <w:t>the</w:t>
      </w:r>
      <w:r w:rsidR="00F73A4C" w:rsidRPr="00643A43">
        <w:t xml:space="preserve"> </w:t>
      </w:r>
      <w:r w:rsidRPr="00643A43">
        <w:t>difference</w:t>
      </w:r>
      <w:r w:rsidR="00F73A4C" w:rsidRPr="00643A43">
        <w:t xml:space="preserve"> </w:t>
      </w:r>
      <w:r w:rsidRPr="00643A43">
        <w:t>between</w:t>
      </w:r>
      <w:r w:rsidR="00F73A4C" w:rsidRPr="00643A43">
        <w:t xml:space="preserve"> </w:t>
      </w:r>
      <w:r w:rsidRPr="00643A43">
        <w:t>an</w:t>
      </w:r>
      <w:r w:rsidR="00F73A4C" w:rsidRPr="00643A43">
        <w:t xml:space="preserve"> </w:t>
      </w:r>
      <w:r w:rsidRPr="00643A43">
        <w:t>actor's</w:t>
      </w:r>
      <w:r w:rsidR="00F73A4C" w:rsidRPr="00643A43">
        <w:t xml:space="preserve"> </w:t>
      </w:r>
      <w:r w:rsidRPr="00643A43">
        <w:t>self-rating</w:t>
      </w:r>
      <w:r w:rsidR="00F73A4C" w:rsidRPr="00643A43">
        <w:t xml:space="preserve"> </w:t>
      </w:r>
      <w:r w:rsidRPr="00643A43">
        <w:t>and</w:t>
      </w:r>
      <w:r w:rsidR="00F73A4C" w:rsidRPr="00643A43">
        <w:t xml:space="preserve"> </w:t>
      </w:r>
      <w:r w:rsidRPr="00643A43">
        <w:t>the</w:t>
      </w:r>
      <w:r w:rsidR="00F73A4C" w:rsidRPr="00643A43">
        <w:t xml:space="preserve"> </w:t>
      </w:r>
      <w:r w:rsidRPr="00643A43">
        <w:t>rating</w:t>
      </w:r>
      <w:r w:rsidR="00F73A4C" w:rsidRPr="00643A43">
        <w:t xml:space="preserve"> </w:t>
      </w:r>
      <w:r w:rsidRPr="00643A43">
        <w:t>of</w:t>
      </w:r>
      <w:r w:rsidR="00F73A4C" w:rsidRPr="00643A43">
        <w:t xml:space="preserve"> </w:t>
      </w:r>
      <w:r w:rsidRPr="00643A43">
        <w:t>the</w:t>
      </w:r>
      <w:r w:rsidR="00F73A4C" w:rsidRPr="00643A43">
        <w:t xml:space="preserve"> </w:t>
      </w:r>
      <w:r w:rsidRPr="00643A43">
        <w:t>actor</w:t>
      </w:r>
      <w:r w:rsidR="00F73A4C" w:rsidRPr="00643A43">
        <w:t xml:space="preserve"> </w:t>
      </w:r>
      <w:r w:rsidRPr="00643A43">
        <w:t>provided</w:t>
      </w:r>
      <w:r w:rsidR="00F73A4C" w:rsidRPr="00643A43">
        <w:t xml:space="preserve"> </w:t>
      </w:r>
      <w:r w:rsidRPr="00643A43">
        <w:t>by</w:t>
      </w:r>
      <w:r w:rsidR="00F73A4C" w:rsidRPr="00643A43">
        <w:t xml:space="preserve"> </w:t>
      </w:r>
      <w:r w:rsidRPr="00643A43">
        <w:t>the</w:t>
      </w:r>
      <w:r w:rsidR="00F73A4C" w:rsidRPr="00643A43">
        <w:t xml:space="preserve"> </w:t>
      </w:r>
      <w:r w:rsidRPr="00643A43">
        <w:t>farmer</w:t>
      </w:r>
      <w:r w:rsidR="00F73A4C" w:rsidRPr="00643A43">
        <w:t xml:space="preserve"> </w:t>
      </w:r>
      <w:r w:rsidRPr="00643A43">
        <w:t>is</w:t>
      </w:r>
      <w:r w:rsidR="00F73A4C" w:rsidRPr="00643A43">
        <w:t xml:space="preserve"> </w:t>
      </w:r>
      <w:r w:rsidRPr="00643A43">
        <w:t>significantly</w:t>
      </w:r>
      <w:r w:rsidR="00F73A4C" w:rsidRPr="00643A43">
        <w:t xml:space="preserve"> </w:t>
      </w:r>
      <w:r w:rsidRPr="00643A43">
        <w:t>larger</w:t>
      </w:r>
      <w:r w:rsidR="00F73A4C" w:rsidRPr="00643A43">
        <w:t xml:space="preserve"> </w:t>
      </w:r>
      <w:r w:rsidRPr="00643A43">
        <w:t>than</w:t>
      </w:r>
      <w:r w:rsidR="00F73A4C" w:rsidRPr="00643A43">
        <w:t xml:space="preserve"> </w:t>
      </w:r>
      <w:r w:rsidRPr="00643A43">
        <w:t>zero.</w:t>
      </w:r>
      <w:r w:rsidR="00F73A4C" w:rsidRPr="00643A43">
        <w:t xml:space="preserve"> </w:t>
      </w:r>
      <w:r w:rsidRPr="00643A43">
        <w:t>Table</w:t>
      </w:r>
      <w:r w:rsidR="00F73A4C" w:rsidRPr="00643A43">
        <w:t xml:space="preserve"> </w:t>
      </w:r>
      <w:hyperlink w:anchor="_bookmark76" w:history="1">
        <w:r w:rsidRPr="00643A43">
          <w:t>6</w:t>
        </w:r>
      </w:hyperlink>
      <w:r w:rsidR="00F73A4C" w:rsidRPr="00643A43">
        <w:t xml:space="preserve"> </w:t>
      </w:r>
      <w:r w:rsidRPr="00643A43">
        <w:t>shows</w:t>
      </w:r>
      <w:r w:rsidR="00F73A4C" w:rsidRPr="00643A43">
        <w:t xml:space="preserve"> </w:t>
      </w:r>
      <w:r w:rsidRPr="00643A43">
        <w:t>that</w:t>
      </w:r>
      <w:r w:rsidR="00F73A4C" w:rsidRPr="00643A43">
        <w:t xml:space="preserve"> </w:t>
      </w:r>
      <w:r w:rsidRPr="00643A43">
        <w:t>we</w:t>
      </w:r>
      <w:r w:rsidR="00F73A4C" w:rsidRPr="00643A43">
        <w:t xml:space="preserve"> </w:t>
      </w:r>
      <w:r w:rsidRPr="00643A43">
        <w:t>reject</w:t>
      </w:r>
      <w:r w:rsidR="00F73A4C" w:rsidRPr="00643A43">
        <w:t xml:space="preserve"> </w:t>
      </w:r>
      <w:r w:rsidRPr="00643A43">
        <w:t>the</w:t>
      </w:r>
      <w:r w:rsidR="00F73A4C" w:rsidRPr="00643A43">
        <w:t xml:space="preserve"> </w:t>
      </w:r>
      <w:r w:rsidRPr="00643A43">
        <w:t>null</w:t>
      </w:r>
      <w:r w:rsidR="00F73A4C" w:rsidRPr="00643A43">
        <w:t xml:space="preserve"> </w:t>
      </w:r>
      <w:r w:rsidRPr="00643A43">
        <w:t>hypothesis</w:t>
      </w:r>
      <w:r w:rsidR="00F73A4C" w:rsidRPr="00643A43">
        <w:t xml:space="preserve"> </w:t>
      </w:r>
      <w:r w:rsidRPr="00643A43">
        <w:t>that</w:t>
      </w:r>
      <w:r w:rsidR="00F73A4C" w:rsidRPr="00643A43">
        <w:t xml:space="preserve"> </w:t>
      </w:r>
      <w:r w:rsidRPr="00643A43">
        <w:t>the</w:t>
      </w:r>
      <w:r w:rsidR="00F73A4C" w:rsidRPr="00643A43">
        <w:t xml:space="preserve"> </w:t>
      </w:r>
      <w:r w:rsidRPr="00643A43">
        <w:t>difference</w:t>
      </w:r>
      <w:r w:rsidR="00F73A4C" w:rsidRPr="00643A43">
        <w:t xml:space="preserve"> </w:t>
      </w:r>
      <w:r w:rsidRPr="00643A43">
        <w:t>is</w:t>
      </w:r>
      <w:r w:rsidR="00F73A4C" w:rsidRPr="00643A43">
        <w:t xml:space="preserve"> </w:t>
      </w:r>
      <w:r w:rsidRPr="00643A43">
        <w:t>equal</w:t>
      </w:r>
      <w:r w:rsidR="00F73A4C" w:rsidRPr="00643A43">
        <w:t xml:space="preserve"> </w:t>
      </w:r>
      <w:r w:rsidRPr="00643A43">
        <w:t>to</w:t>
      </w:r>
      <w:r w:rsidR="00F73A4C" w:rsidRPr="00643A43">
        <w:t xml:space="preserve"> </w:t>
      </w:r>
      <w:r w:rsidRPr="00643A43">
        <w:t>zero</w:t>
      </w:r>
      <w:r w:rsidR="00F73A4C" w:rsidRPr="00643A43">
        <w:t xml:space="preserve"> </w:t>
      </w:r>
      <w:r w:rsidRPr="00643A43">
        <w:t>in</w:t>
      </w:r>
      <w:r w:rsidR="00F73A4C" w:rsidRPr="00643A43">
        <w:t xml:space="preserve"> </w:t>
      </w:r>
      <w:proofErr w:type="spellStart"/>
      <w:r w:rsidRPr="00643A43">
        <w:t>favour</w:t>
      </w:r>
      <w:proofErr w:type="spellEnd"/>
      <w:r w:rsidR="00F73A4C" w:rsidRPr="00643A43">
        <w:t xml:space="preserve"> </w:t>
      </w:r>
      <w:r w:rsidRPr="00643A43">
        <w:t>of</w:t>
      </w:r>
      <w:r w:rsidR="00F73A4C" w:rsidRPr="00643A43">
        <w:t xml:space="preserve"> </w:t>
      </w:r>
      <w:r w:rsidRPr="00643A43">
        <w:t>the</w:t>
      </w:r>
      <w:r w:rsidR="00F73A4C" w:rsidRPr="00643A43">
        <w:t xml:space="preserve"> </w:t>
      </w:r>
      <w:r w:rsidRPr="00643A43">
        <w:t>alternative</w:t>
      </w:r>
      <w:r w:rsidR="00F73A4C" w:rsidRPr="00643A43">
        <w:t xml:space="preserve"> </w:t>
      </w:r>
      <w:r w:rsidRPr="00643A43">
        <w:t>hypothesis</w:t>
      </w:r>
      <w:r w:rsidR="00F73A4C" w:rsidRPr="00643A43">
        <w:t xml:space="preserve"> </w:t>
      </w:r>
      <w:r w:rsidRPr="00643A43">
        <w:t>that</w:t>
      </w:r>
      <w:r w:rsidR="00F73A4C" w:rsidRPr="00643A43">
        <w:t xml:space="preserve"> </w:t>
      </w:r>
      <w:r w:rsidRPr="00643A43">
        <w:t>actors</w:t>
      </w:r>
      <w:r w:rsidR="00F73A4C" w:rsidRPr="00643A43">
        <w:t xml:space="preserve"> </w:t>
      </w:r>
      <w:r w:rsidRPr="00643A43">
        <w:t>rate</w:t>
      </w:r>
      <w:r w:rsidR="00F73A4C" w:rsidRPr="00643A43">
        <w:t xml:space="preserve"> </w:t>
      </w:r>
      <w:r w:rsidRPr="00643A43">
        <w:t>themselves</w:t>
      </w:r>
      <w:r w:rsidR="00F73A4C" w:rsidRPr="00643A43">
        <w:t xml:space="preserve"> </w:t>
      </w:r>
      <w:r w:rsidRPr="00643A43">
        <w:t>systematically</w:t>
      </w:r>
      <w:r w:rsidR="00F73A4C" w:rsidRPr="00643A43">
        <w:t xml:space="preserve"> </w:t>
      </w:r>
      <w:r w:rsidRPr="00643A43">
        <w:t>higher</w:t>
      </w:r>
      <w:r w:rsidR="00F73A4C" w:rsidRPr="00643A43">
        <w:t xml:space="preserve"> </w:t>
      </w:r>
      <w:r w:rsidRPr="00643A43">
        <w:t>than</w:t>
      </w:r>
      <w:r w:rsidR="00F73A4C" w:rsidRPr="00643A43">
        <w:t xml:space="preserve"> </w:t>
      </w:r>
      <w:r w:rsidRPr="00643A43">
        <w:t>farmers</w:t>
      </w:r>
      <w:r w:rsidR="00F73A4C" w:rsidRPr="00643A43">
        <w:t xml:space="preserve"> </w:t>
      </w:r>
      <w:r w:rsidRPr="00643A43">
        <w:t>do.</w:t>
      </w:r>
    </w:p>
    <w:p w14:paraId="6B1C36DB" w14:textId="34716FC3" w:rsidR="00EC40A2" w:rsidRPr="00643A43" w:rsidRDefault="00EC40A2" w:rsidP="00643A43">
      <w:pPr>
        <w:pStyle w:val="1PP"/>
        <w:jc w:val="both"/>
      </w:pPr>
    </w:p>
    <w:p w14:paraId="77070CFD" w14:textId="5A5DD1BC" w:rsidR="002A78AF" w:rsidRPr="00643A43" w:rsidRDefault="002A78AF" w:rsidP="00643A43">
      <w:pPr>
        <w:pStyle w:val="1PP"/>
        <w:jc w:val="both"/>
      </w:pPr>
      <w:r w:rsidRPr="00643A43">
        <w:t>Table</w:t>
      </w:r>
      <w:r w:rsidR="00F73A4C" w:rsidRPr="00643A43">
        <w:t xml:space="preserve"> </w:t>
      </w:r>
      <w:r w:rsidRPr="00643A43">
        <w:t>6.</w:t>
      </w:r>
      <w:r w:rsidR="00F73A4C" w:rsidRPr="00643A43">
        <w:t xml:space="preserve"> </w:t>
      </w:r>
      <w:r w:rsidR="003671EB" w:rsidRPr="00643A43">
        <w:rPr>
          <w:i/>
          <w:iCs/>
        </w:rPr>
        <w:t>t</w:t>
      </w:r>
      <w:r w:rsidRPr="00643A43">
        <w:t>-test</w:t>
      </w:r>
      <w:r w:rsidR="00F73A4C" w:rsidRPr="00643A43">
        <w:t xml:space="preserve"> </w:t>
      </w:r>
      <w:r w:rsidRPr="00643A43">
        <w:t>results</w:t>
      </w:r>
      <w:r w:rsidR="00F73A4C" w:rsidRPr="00643A43">
        <w:t xml:space="preserve"> </w:t>
      </w:r>
      <w:r w:rsidRPr="00643A43">
        <w:t>for</w:t>
      </w:r>
      <w:r w:rsidR="00F73A4C" w:rsidRPr="00643A43">
        <w:t xml:space="preserve"> </w:t>
      </w:r>
      <w:r w:rsidRPr="00643A43">
        <w:t>differences</w:t>
      </w:r>
      <w:r w:rsidR="00F73A4C" w:rsidRPr="00643A43">
        <w:t xml:space="preserve"> </w:t>
      </w:r>
      <w:r w:rsidRPr="00643A43">
        <w:t>between</w:t>
      </w:r>
      <w:r w:rsidR="00F73A4C" w:rsidRPr="00643A43">
        <w:t xml:space="preserve"> </w:t>
      </w:r>
      <w:r w:rsidRPr="00643A43">
        <w:t>the</w:t>
      </w:r>
      <w:r w:rsidR="00F73A4C" w:rsidRPr="00643A43">
        <w:t xml:space="preserve"> </w:t>
      </w:r>
      <w:r w:rsidRPr="00643A43">
        <w:t>self-ratings</w:t>
      </w:r>
      <w:r w:rsidR="00F73A4C" w:rsidRPr="00643A43">
        <w:t xml:space="preserve"> </w:t>
      </w:r>
      <w:r w:rsidRPr="00643A43">
        <w:t>and</w:t>
      </w:r>
      <w:r w:rsidR="00F73A4C" w:rsidRPr="00643A43">
        <w:t xml:space="preserve"> </w:t>
      </w:r>
      <w:r w:rsidRPr="00643A43">
        <w:t>the</w:t>
      </w:r>
      <w:r w:rsidR="00F73A4C" w:rsidRPr="00643A43">
        <w:t xml:space="preserve"> </w:t>
      </w:r>
      <w:r w:rsidRPr="00643A43">
        <w:t>farmer</w:t>
      </w:r>
      <w:r w:rsidR="00F73A4C" w:rsidRPr="00643A43">
        <w:t xml:space="preserve"> </w:t>
      </w:r>
      <w:r w:rsidRPr="00643A43">
        <w:t>ratings.</w:t>
      </w:r>
    </w:p>
    <w:tbl>
      <w:tblPr>
        <w:tblW w:w="5000" w:type="pct"/>
        <w:tblLook w:val="01E0" w:firstRow="1" w:lastRow="1" w:firstColumn="1" w:lastColumn="1" w:noHBand="0" w:noVBand="0"/>
      </w:tblPr>
      <w:tblGrid>
        <w:gridCol w:w="2267"/>
        <w:gridCol w:w="2268"/>
        <w:gridCol w:w="2268"/>
        <w:gridCol w:w="2268"/>
      </w:tblGrid>
      <w:tr w:rsidR="00643A43" w:rsidRPr="00643A43" w14:paraId="2F63D16E" w14:textId="77777777" w:rsidTr="009852D1">
        <w:trPr>
          <w:trHeight w:val="144"/>
        </w:trPr>
        <w:tc>
          <w:tcPr>
            <w:tcW w:w="2267" w:type="dxa"/>
            <w:tcBorders>
              <w:bottom w:val="single" w:sz="4" w:space="0" w:color="000000"/>
            </w:tcBorders>
          </w:tcPr>
          <w:p w14:paraId="35E088B5" w14:textId="77777777" w:rsidR="009852D1" w:rsidRPr="00643A43" w:rsidRDefault="009852D1" w:rsidP="00643A43">
            <w:pPr>
              <w:pStyle w:val="TableParagraph"/>
              <w:spacing w:line="240" w:lineRule="auto"/>
              <w:jc w:val="both"/>
              <w:rPr>
                <w:rFonts w:ascii="Arial Nova" w:hAnsi="Arial Nova"/>
                <w:sz w:val="20"/>
                <w:szCs w:val="20"/>
              </w:rPr>
            </w:pPr>
          </w:p>
        </w:tc>
        <w:tc>
          <w:tcPr>
            <w:tcW w:w="6804" w:type="dxa"/>
            <w:gridSpan w:val="3"/>
            <w:tcBorders>
              <w:bottom w:val="single" w:sz="4" w:space="0" w:color="000000"/>
            </w:tcBorders>
            <w:vAlign w:val="center"/>
          </w:tcPr>
          <w:p w14:paraId="7D0B23A8" w14:textId="374BE672" w:rsidR="009852D1" w:rsidRPr="00643A43" w:rsidRDefault="003671EB" w:rsidP="00BE4F53">
            <w:pPr>
              <w:pStyle w:val="TableParagraph"/>
              <w:spacing w:line="240" w:lineRule="auto"/>
              <w:rPr>
                <w:rFonts w:ascii="Arial Nova" w:hAnsi="Arial Nova"/>
                <w:b/>
                <w:bCs/>
                <w:sz w:val="20"/>
                <w:szCs w:val="20"/>
              </w:rPr>
            </w:pPr>
            <w:r w:rsidRPr="00643A43">
              <w:rPr>
                <w:rFonts w:ascii="Arial Nova" w:hAnsi="Arial Nova"/>
                <w:b/>
                <w:bCs/>
                <w:i/>
                <w:iCs/>
                <w:sz w:val="20"/>
                <w:szCs w:val="20"/>
              </w:rPr>
              <w:t>t</w:t>
            </w:r>
            <w:r w:rsidR="009852D1" w:rsidRPr="00643A43">
              <w:rPr>
                <w:rFonts w:ascii="Arial Nova" w:hAnsi="Arial Nova"/>
                <w:b/>
                <w:bCs/>
                <w:sz w:val="20"/>
                <w:szCs w:val="20"/>
              </w:rPr>
              <w:t>-tests:</w:t>
            </w:r>
            <w:r w:rsidR="00F73A4C" w:rsidRPr="00643A43">
              <w:rPr>
                <w:rFonts w:ascii="Arial Nova" w:hAnsi="Arial Nova"/>
                <w:b/>
                <w:bCs/>
                <w:sz w:val="20"/>
                <w:szCs w:val="20"/>
              </w:rPr>
              <w:t xml:space="preserve"> </w:t>
            </w:r>
            <w:r w:rsidR="009852D1" w:rsidRPr="00643A43">
              <w:rPr>
                <w:rFonts w:ascii="Arial Nova" w:hAnsi="Arial Nova"/>
                <w:b/>
                <w:bCs/>
                <w:sz w:val="20"/>
                <w:szCs w:val="20"/>
              </w:rPr>
              <w:t>Dif</w:t>
            </w:r>
            <w:r w:rsidR="00FC0594" w:rsidRPr="00643A43">
              <w:rPr>
                <w:rFonts w:ascii="Arial Nova" w:hAnsi="Arial Nova"/>
                <w:b/>
                <w:bCs/>
                <w:sz w:val="20"/>
                <w:szCs w:val="20"/>
              </w:rPr>
              <w:t>f</w:t>
            </w:r>
            <w:r w:rsidR="009852D1" w:rsidRPr="00643A43">
              <w:rPr>
                <w:rFonts w:ascii="Arial Nova" w:hAnsi="Arial Nova"/>
                <w:b/>
                <w:bCs/>
                <w:sz w:val="20"/>
                <w:szCs w:val="20"/>
              </w:rPr>
              <w:t>erences</w:t>
            </w:r>
            <w:r w:rsidR="00F73A4C" w:rsidRPr="00643A43">
              <w:rPr>
                <w:rFonts w:ascii="Arial Nova" w:hAnsi="Arial Nova"/>
                <w:b/>
                <w:bCs/>
                <w:sz w:val="20"/>
                <w:szCs w:val="20"/>
              </w:rPr>
              <w:t xml:space="preserve"> </w:t>
            </w:r>
            <w:r w:rsidR="009852D1" w:rsidRPr="00643A43">
              <w:rPr>
                <w:rFonts w:ascii="Arial Nova" w:hAnsi="Arial Nova"/>
                <w:b/>
                <w:bCs/>
                <w:sz w:val="20"/>
                <w:szCs w:val="20"/>
              </w:rPr>
              <w:t>between</w:t>
            </w:r>
            <w:r w:rsidR="00F73A4C" w:rsidRPr="00643A43">
              <w:rPr>
                <w:rFonts w:ascii="Arial Nova" w:hAnsi="Arial Nova"/>
                <w:b/>
                <w:bCs/>
                <w:sz w:val="20"/>
                <w:szCs w:val="20"/>
              </w:rPr>
              <w:t xml:space="preserve"> </w:t>
            </w:r>
            <w:r w:rsidR="009852D1" w:rsidRPr="00643A43">
              <w:rPr>
                <w:rFonts w:ascii="Arial Nova" w:hAnsi="Arial Nova"/>
                <w:b/>
                <w:bCs/>
                <w:sz w:val="20"/>
                <w:szCs w:val="20"/>
              </w:rPr>
              <w:t>self-ratings</w:t>
            </w:r>
            <w:r w:rsidR="00F73A4C" w:rsidRPr="00643A43">
              <w:rPr>
                <w:rFonts w:ascii="Arial Nova" w:hAnsi="Arial Nova"/>
                <w:b/>
                <w:bCs/>
                <w:sz w:val="20"/>
                <w:szCs w:val="20"/>
              </w:rPr>
              <w:t xml:space="preserve"> </w:t>
            </w:r>
            <w:r w:rsidR="009852D1" w:rsidRPr="00643A43">
              <w:rPr>
                <w:rFonts w:ascii="Arial Nova" w:hAnsi="Arial Nova"/>
                <w:b/>
                <w:bCs/>
                <w:sz w:val="20"/>
                <w:szCs w:val="20"/>
              </w:rPr>
              <w:t>and</w:t>
            </w:r>
            <w:r w:rsidR="00F73A4C" w:rsidRPr="00643A43">
              <w:rPr>
                <w:rFonts w:ascii="Arial Nova" w:hAnsi="Arial Nova"/>
                <w:b/>
                <w:bCs/>
                <w:sz w:val="20"/>
                <w:szCs w:val="20"/>
              </w:rPr>
              <w:t xml:space="preserve"> </w:t>
            </w:r>
            <w:r w:rsidR="009852D1" w:rsidRPr="00643A43">
              <w:rPr>
                <w:rFonts w:ascii="Arial Nova" w:hAnsi="Arial Nova"/>
                <w:b/>
                <w:bCs/>
                <w:sz w:val="20"/>
                <w:szCs w:val="20"/>
              </w:rPr>
              <w:t>farmer</w:t>
            </w:r>
            <w:r w:rsidR="00F73A4C" w:rsidRPr="00643A43">
              <w:rPr>
                <w:rFonts w:ascii="Arial Nova" w:hAnsi="Arial Nova"/>
                <w:b/>
                <w:bCs/>
                <w:sz w:val="20"/>
                <w:szCs w:val="20"/>
              </w:rPr>
              <w:t xml:space="preserve"> </w:t>
            </w:r>
            <w:r w:rsidR="009852D1" w:rsidRPr="00643A43">
              <w:rPr>
                <w:rFonts w:ascii="Arial Nova" w:hAnsi="Arial Nova"/>
                <w:b/>
                <w:bCs/>
                <w:sz w:val="20"/>
                <w:szCs w:val="20"/>
              </w:rPr>
              <w:t>ratings</w:t>
            </w:r>
            <w:r w:rsidR="00F73A4C" w:rsidRPr="00643A43">
              <w:rPr>
                <w:rFonts w:ascii="Arial Nova" w:hAnsi="Arial Nova"/>
                <w:b/>
                <w:bCs/>
                <w:sz w:val="20"/>
                <w:szCs w:val="20"/>
              </w:rPr>
              <w:t xml:space="preserve"> </w:t>
            </w:r>
            <w:r w:rsidR="009852D1" w:rsidRPr="00643A43">
              <w:rPr>
                <w:rFonts w:ascii="Arial Nova" w:hAnsi="Arial Nova"/>
                <w:b/>
                <w:bCs/>
                <w:sz w:val="20"/>
                <w:szCs w:val="20"/>
              </w:rPr>
              <w:t>&gt;</w:t>
            </w:r>
            <w:r w:rsidR="00F73A4C" w:rsidRPr="00643A43">
              <w:rPr>
                <w:rFonts w:ascii="Arial Nova" w:hAnsi="Arial Nova"/>
                <w:b/>
                <w:bCs/>
                <w:sz w:val="20"/>
                <w:szCs w:val="20"/>
              </w:rPr>
              <w:t xml:space="preserve"> </w:t>
            </w:r>
            <w:r w:rsidR="009852D1" w:rsidRPr="00643A43">
              <w:rPr>
                <w:rFonts w:ascii="Arial Nova" w:hAnsi="Arial Nova"/>
                <w:b/>
                <w:bCs/>
                <w:sz w:val="20"/>
                <w:szCs w:val="20"/>
              </w:rPr>
              <w:t>0</w:t>
            </w:r>
          </w:p>
        </w:tc>
      </w:tr>
      <w:tr w:rsidR="00643A43" w:rsidRPr="00643A43" w14:paraId="2DC98731" w14:textId="77777777" w:rsidTr="009852D1">
        <w:trPr>
          <w:trHeight w:val="144"/>
        </w:trPr>
        <w:tc>
          <w:tcPr>
            <w:tcW w:w="2267" w:type="dxa"/>
            <w:tcBorders>
              <w:bottom w:val="single" w:sz="4" w:space="0" w:color="000000"/>
            </w:tcBorders>
          </w:tcPr>
          <w:p w14:paraId="0A66AF3B" w14:textId="77777777" w:rsidR="002A78AF" w:rsidRPr="00643A43" w:rsidRDefault="002A78AF" w:rsidP="00643A43">
            <w:pPr>
              <w:pStyle w:val="TableParagraph"/>
              <w:spacing w:line="240" w:lineRule="auto"/>
              <w:jc w:val="both"/>
              <w:rPr>
                <w:rFonts w:ascii="Arial Nova" w:hAnsi="Arial Nova"/>
                <w:sz w:val="20"/>
                <w:szCs w:val="20"/>
              </w:rPr>
            </w:pPr>
          </w:p>
        </w:tc>
        <w:tc>
          <w:tcPr>
            <w:tcW w:w="2268" w:type="dxa"/>
            <w:tcBorders>
              <w:bottom w:val="single" w:sz="4" w:space="0" w:color="000000"/>
            </w:tcBorders>
            <w:vAlign w:val="center"/>
          </w:tcPr>
          <w:p w14:paraId="205D24E2" w14:textId="77777777" w:rsidR="002A78AF" w:rsidRPr="00643A43" w:rsidRDefault="002A78AF" w:rsidP="00BE4F53">
            <w:pPr>
              <w:pStyle w:val="TableParagraph"/>
              <w:spacing w:line="240" w:lineRule="auto"/>
              <w:rPr>
                <w:rFonts w:ascii="Arial Nova" w:hAnsi="Arial Nova"/>
                <w:b/>
                <w:bCs/>
                <w:sz w:val="20"/>
                <w:szCs w:val="20"/>
              </w:rPr>
            </w:pPr>
            <w:r w:rsidRPr="00643A43">
              <w:rPr>
                <w:rFonts w:ascii="Arial Nova" w:hAnsi="Arial Nova"/>
                <w:b/>
                <w:bCs/>
                <w:sz w:val="20"/>
                <w:szCs w:val="20"/>
              </w:rPr>
              <w:t>Self-ratings</w:t>
            </w:r>
          </w:p>
        </w:tc>
        <w:tc>
          <w:tcPr>
            <w:tcW w:w="2268" w:type="dxa"/>
            <w:tcBorders>
              <w:bottom w:val="single" w:sz="4" w:space="0" w:color="000000"/>
            </w:tcBorders>
            <w:vAlign w:val="center"/>
          </w:tcPr>
          <w:p w14:paraId="305CB049" w14:textId="55341D73" w:rsidR="002A78AF" w:rsidRPr="00643A43" w:rsidRDefault="002A78AF" w:rsidP="00BE4F53">
            <w:pPr>
              <w:pStyle w:val="TableParagraph"/>
              <w:spacing w:line="240" w:lineRule="auto"/>
              <w:rPr>
                <w:rFonts w:ascii="Arial Nova" w:hAnsi="Arial Nova"/>
                <w:b/>
                <w:bCs/>
                <w:sz w:val="20"/>
                <w:szCs w:val="20"/>
              </w:rPr>
            </w:pPr>
            <w:r w:rsidRPr="00643A43">
              <w:rPr>
                <w:rFonts w:ascii="Arial Nova" w:hAnsi="Arial Nova"/>
                <w:b/>
                <w:bCs/>
                <w:sz w:val="20"/>
                <w:szCs w:val="20"/>
              </w:rPr>
              <w:t>Farmer</w:t>
            </w:r>
            <w:r w:rsidR="00F73A4C" w:rsidRPr="00643A43">
              <w:rPr>
                <w:rFonts w:ascii="Arial Nova" w:hAnsi="Arial Nova"/>
                <w:b/>
                <w:bCs/>
                <w:sz w:val="20"/>
                <w:szCs w:val="20"/>
              </w:rPr>
              <w:t xml:space="preserve"> </w:t>
            </w:r>
            <w:r w:rsidRPr="00643A43">
              <w:rPr>
                <w:rFonts w:ascii="Arial Nova" w:hAnsi="Arial Nova"/>
                <w:b/>
                <w:bCs/>
                <w:sz w:val="20"/>
                <w:szCs w:val="20"/>
              </w:rPr>
              <w:t>ratings</w:t>
            </w:r>
          </w:p>
        </w:tc>
        <w:tc>
          <w:tcPr>
            <w:tcW w:w="2268" w:type="dxa"/>
            <w:tcBorders>
              <w:bottom w:val="single" w:sz="4" w:space="0" w:color="000000"/>
            </w:tcBorders>
            <w:vAlign w:val="center"/>
          </w:tcPr>
          <w:p w14:paraId="6EE3A1F8" w14:textId="13111598" w:rsidR="002A78AF" w:rsidRPr="00643A43" w:rsidRDefault="009852D1" w:rsidP="00BE4F53">
            <w:pPr>
              <w:pStyle w:val="TableParagraph"/>
              <w:spacing w:line="240" w:lineRule="auto"/>
              <w:rPr>
                <w:rFonts w:ascii="Arial Nova" w:hAnsi="Arial Nova"/>
                <w:b/>
                <w:bCs/>
                <w:sz w:val="20"/>
                <w:szCs w:val="20"/>
              </w:rPr>
            </w:pPr>
            <w:r w:rsidRPr="00643A43">
              <w:rPr>
                <w:rFonts w:ascii="Arial Nova" w:hAnsi="Arial Nova"/>
                <w:b/>
                <w:bCs/>
                <w:i/>
                <w:iCs/>
                <w:sz w:val="20"/>
                <w:szCs w:val="20"/>
              </w:rPr>
              <w:t>p</w:t>
            </w:r>
            <w:r w:rsidR="002A78AF" w:rsidRPr="00643A43">
              <w:rPr>
                <w:rFonts w:ascii="Arial Nova" w:hAnsi="Arial Nova"/>
                <w:b/>
                <w:bCs/>
                <w:sz w:val="20"/>
                <w:szCs w:val="20"/>
              </w:rPr>
              <w:t>-value</w:t>
            </w:r>
          </w:p>
        </w:tc>
      </w:tr>
      <w:tr w:rsidR="00643A43" w:rsidRPr="00643A43" w14:paraId="3455EC02" w14:textId="77777777" w:rsidTr="009852D1">
        <w:trPr>
          <w:trHeight w:val="144"/>
        </w:trPr>
        <w:tc>
          <w:tcPr>
            <w:tcW w:w="2267" w:type="dxa"/>
            <w:tcBorders>
              <w:top w:val="single" w:sz="4" w:space="0" w:color="000000"/>
            </w:tcBorders>
            <w:vAlign w:val="center"/>
          </w:tcPr>
          <w:p w14:paraId="275427D0" w14:textId="77777777" w:rsidR="002A78AF" w:rsidRPr="00643A43" w:rsidRDefault="002A78AF" w:rsidP="00643A43">
            <w:pPr>
              <w:pStyle w:val="TableParagraph"/>
              <w:spacing w:line="240" w:lineRule="auto"/>
              <w:jc w:val="both"/>
              <w:rPr>
                <w:rFonts w:ascii="Arial Nova" w:hAnsi="Arial Nova"/>
                <w:sz w:val="20"/>
                <w:szCs w:val="20"/>
              </w:rPr>
            </w:pPr>
            <w:r w:rsidRPr="00643A43">
              <w:rPr>
                <w:rFonts w:ascii="Arial Nova" w:hAnsi="Arial Nova"/>
                <w:sz w:val="20"/>
                <w:szCs w:val="20"/>
              </w:rPr>
              <w:t>Overall</w:t>
            </w:r>
          </w:p>
        </w:tc>
        <w:tc>
          <w:tcPr>
            <w:tcW w:w="2268" w:type="dxa"/>
            <w:tcBorders>
              <w:top w:val="single" w:sz="4" w:space="0" w:color="000000"/>
            </w:tcBorders>
            <w:vAlign w:val="center"/>
          </w:tcPr>
          <w:p w14:paraId="62881533" w14:textId="77777777" w:rsidR="002A78AF" w:rsidRPr="00643A43" w:rsidRDefault="002A78AF" w:rsidP="00BE4F53">
            <w:pPr>
              <w:pStyle w:val="TableParagraph"/>
              <w:spacing w:line="240" w:lineRule="auto"/>
              <w:rPr>
                <w:rFonts w:ascii="Arial Nova" w:hAnsi="Arial Nova"/>
                <w:sz w:val="20"/>
                <w:szCs w:val="20"/>
              </w:rPr>
            </w:pPr>
            <w:r w:rsidRPr="00643A43">
              <w:rPr>
                <w:rFonts w:ascii="Arial Nova" w:hAnsi="Arial Nova"/>
                <w:sz w:val="20"/>
                <w:szCs w:val="20"/>
              </w:rPr>
              <w:t>4</w:t>
            </w:r>
            <w:r w:rsidRPr="00643A43">
              <w:rPr>
                <w:rFonts w:ascii="Arial Nova" w:hAnsi="Arial Nova"/>
                <w:i/>
                <w:sz w:val="20"/>
                <w:szCs w:val="20"/>
              </w:rPr>
              <w:t>.</w:t>
            </w:r>
            <w:r w:rsidRPr="00643A43">
              <w:rPr>
                <w:rFonts w:ascii="Arial Nova" w:hAnsi="Arial Nova"/>
                <w:sz w:val="20"/>
                <w:szCs w:val="20"/>
              </w:rPr>
              <w:t>22</w:t>
            </w:r>
          </w:p>
        </w:tc>
        <w:tc>
          <w:tcPr>
            <w:tcW w:w="2268" w:type="dxa"/>
            <w:tcBorders>
              <w:top w:val="single" w:sz="4" w:space="0" w:color="000000"/>
            </w:tcBorders>
            <w:vAlign w:val="center"/>
          </w:tcPr>
          <w:p w14:paraId="19A2400A" w14:textId="77777777" w:rsidR="002A78AF" w:rsidRPr="00643A43" w:rsidRDefault="002A78AF" w:rsidP="00BE4F53">
            <w:pPr>
              <w:pStyle w:val="TableParagraph"/>
              <w:spacing w:line="240" w:lineRule="auto"/>
              <w:rPr>
                <w:rFonts w:ascii="Arial Nova" w:hAnsi="Arial Nova"/>
                <w:sz w:val="20"/>
                <w:szCs w:val="20"/>
              </w:rPr>
            </w:pPr>
            <w:r w:rsidRPr="00643A43">
              <w:rPr>
                <w:rFonts w:ascii="Arial Nova" w:hAnsi="Arial Nova"/>
                <w:sz w:val="20"/>
                <w:szCs w:val="20"/>
              </w:rPr>
              <w:t>3</w:t>
            </w:r>
            <w:r w:rsidRPr="00643A43">
              <w:rPr>
                <w:rFonts w:ascii="Arial Nova" w:hAnsi="Arial Nova"/>
                <w:i/>
                <w:sz w:val="20"/>
                <w:szCs w:val="20"/>
              </w:rPr>
              <w:t>.</w:t>
            </w:r>
            <w:r w:rsidRPr="00643A43">
              <w:rPr>
                <w:rFonts w:ascii="Arial Nova" w:hAnsi="Arial Nova"/>
                <w:sz w:val="20"/>
                <w:szCs w:val="20"/>
              </w:rPr>
              <w:t>596</w:t>
            </w:r>
          </w:p>
        </w:tc>
        <w:tc>
          <w:tcPr>
            <w:tcW w:w="2268" w:type="dxa"/>
            <w:tcBorders>
              <w:top w:val="single" w:sz="4" w:space="0" w:color="000000"/>
            </w:tcBorders>
            <w:vAlign w:val="center"/>
          </w:tcPr>
          <w:p w14:paraId="007F7270" w14:textId="5C7EEB5B" w:rsidR="002A78AF" w:rsidRPr="00643A43" w:rsidRDefault="002A78AF" w:rsidP="00BE4F53">
            <w:pPr>
              <w:pStyle w:val="TableParagraph"/>
              <w:spacing w:line="240" w:lineRule="auto"/>
              <w:rPr>
                <w:rFonts w:ascii="Arial Nova" w:hAnsi="Arial Nova"/>
                <w:sz w:val="20"/>
                <w:szCs w:val="20"/>
              </w:rPr>
            </w:pPr>
            <w:r w:rsidRPr="00643A43">
              <w:rPr>
                <w:rFonts w:ascii="Arial Nova" w:hAnsi="Arial Nova"/>
                <w:sz w:val="20"/>
                <w:szCs w:val="20"/>
              </w:rPr>
              <w:t>&lt;0.00</w:t>
            </w:r>
            <w:r w:rsidR="009852D1" w:rsidRPr="00643A43">
              <w:rPr>
                <w:rFonts w:ascii="Arial Nova" w:hAnsi="Arial Nova"/>
                <w:sz w:val="20"/>
                <w:szCs w:val="20"/>
              </w:rPr>
              <w:t>1</w:t>
            </w:r>
          </w:p>
        </w:tc>
      </w:tr>
      <w:tr w:rsidR="00643A43" w:rsidRPr="00643A43" w14:paraId="01085068" w14:textId="77777777" w:rsidTr="009852D1">
        <w:trPr>
          <w:trHeight w:val="144"/>
        </w:trPr>
        <w:tc>
          <w:tcPr>
            <w:tcW w:w="2267" w:type="dxa"/>
            <w:vAlign w:val="center"/>
          </w:tcPr>
          <w:p w14:paraId="5F4BE0D8" w14:textId="77777777" w:rsidR="009852D1" w:rsidRPr="00643A43" w:rsidRDefault="009852D1" w:rsidP="00643A43">
            <w:pPr>
              <w:pStyle w:val="TableParagraph"/>
              <w:spacing w:line="240" w:lineRule="auto"/>
              <w:jc w:val="both"/>
              <w:rPr>
                <w:rFonts w:ascii="Arial Nova" w:hAnsi="Arial Nova"/>
                <w:sz w:val="20"/>
                <w:szCs w:val="20"/>
              </w:rPr>
            </w:pPr>
            <w:r w:rsidRPr="00643A43">
              <w:rPr>
                <w:rFonts w:ascii="Arial Nova" w:hAnsi="Arial Nova"/>
                <w:sz w:val="20"/>
                <w:szCs w:val="20"/>
              </w:rPr>
              <w:t>Location</w:t>
            </w:r>
          </w:p>
        </w:tc>
        <w:tc>
          <w:tcPr>
            <w:tcW w:w="2268" w:type="dxa"/>
            <w:vAlign w:val="center"/>
          </w:tcPr>
          <w:p w14:paraId="7CFD94D2" w14:textId="77777777" w:rsidR="009852D1" w:rsidRPr="00643A43" w:rsidRDefault="009852D1" w:rsidP="00BE4F53">
            <w:pPr>
              <w:pStyle w:val="TableParagraph"/>
              <w:spacing w:line="240" w:lineRule="auto"/>
              <w:rPr>
                <w:rFonts w:ascii="Arial Nova" w:hAnsi="Arial Nova"/>
                <w:sz w:val="20"/>
                <w:szCs w:val="20"/>
              </w:rPr>
            </w:pPr>
            <w:r w:rsidRPr="00643A43">
              <w:rPr>
                <w:rFonts w:ascii="Arial Nova" w:hAnsi="Arial Nova"/>
                <w:sz w:val="20"/>
                <w:szCs w:val="20"/>
              </w:rPr>
              <w:t>4</w:t>
            </w:r>
            <w:r w:rsidRPr="00643A43">
              <w:rPr>
                <w:rFonts w:ascii="Arial Nova" w:hAnsi="Arial Nova"/>
                <w:i/>
                <w:sz w:val="20"/>
                <w:szCs w:val="20"/>
              </w:rPr>
              <w:t>.</w:t>
            </w:r>
            <w:r w:rsidRPr="00643A43">
              <w:rPr>
                <w:rFonts w:ascii="Arial Nova" w:hAnsi="Arial Nova"/>
                <w:sz w:val="20"/>
                <w:szCs w:val="20"/>
              </w:rPr>
              <w:t>106</w:t>
            </w:r>
          </w:p>
        </w:tc>
        <w:tc>
          <w:tcPr>
            <w:tcW w:w="2268" w:type="dxa"/>
            <w:vAlign w:val="center"/>
          </w:tcPr>
          <w:p w14:paraId="2743366D" w14:textId="77777777" w:rsidR="009852D1" w:rsidRPr="00643A43" w:rsidRDefault="009852D1" w:rsidP="00BE4F53">
            <w:pPr>
              <w:pStyle w:val="TableParagraph"/>
              <w:spacing w:line="240" w:lineRule="auto"/>
              <w:rPr>
                <w:rFonts w:ascii="Arial Nova" w:hAnsi="Arial Nova"/>
                <w:sz w:val="20"/>
                <w:szCs w:val="20"/>
              </w:rPr>
            </w:pPr>
            <w:r w:rsidRPr="00643A43">
              <w:rPr>
                <w:rFonts w:ascii="Arial Nova" w:hAnsi="Arial Nova"/>
                <w:sz w:val="20"/>
                <w:szCs w:val="20"/>
              </w:rPr>
              <w:t>3</w:t>
            </w:r>
            <w:r w:rsidRPr="00643A43">
              <w:rPr>
                <w:rFonts w:ascii="Arial Nova" w:hAnsi="Arial Nova"/>
                <w:i/>
                <w:sz w:val="20"/>
                <w:szCs w:val="20"/>
              </w:rPr>
              <w:t>.</w:t>
            </w:r>
            <w:r w:rsidRPr="00643A43">
              <w:rPr>
                <w:rFonts w:ascii="Arial Nova" w:hAnsi="Arial Nova"/>
                <w:sz w:val="20"/>
                <w:szCs w:val="20"/>
              </w:rPr>
              <w:t>884</w:t>
            </w:r>
          </w:p>
        </w:tc>
        <w:tc>
          <w:tcPr>
            <w:tcW w:w="2268" w:type="dxa"/>
            <w:vAlign w:val="center"/>
          </w:tcPr>
          <w:p w14:paraId="588BAA12" w14:textId="4D08BF7C" w:rsidR="009852D1" w:rsidRPr="00643A43" w:rsidRDefault="009852D1" w:rsidP="00BE4F53">
            <w:pPr>
              <w:pStyle w:val="TableParagraph"/>
              <w:spacing w:line="240" w:lineRule="auto"/>
              <w:rPr>
                <w:rFonts w:ascii="Arial Nova" w:hAnsi="Arial Nova"/>
                <w:sz w:val="20"/>
                <w:szCs w:val="20"/>
              </w:rPr>
            </w:pPr>
            <w:r w:rsidRPr="00643A43">
              <w:rPr>
                <w:rFonts w:ascii="Arial Nova" w:hAnsi="Arial Nova"/>
                <w:sz w:val="20"/>
                <w:szCs w:val="20"/>
              </w:rPr>
              <w:t>&lt;0.001</w:t>
            </w:r>
          </w:p>
        </w:tc>
      </w:tr>
      <w:tr w:rsidR="00643A43" w:rsidRPr="00643A43" w14:paraId="5D68188D" w14:textId="77777777" w:rsidTr="009852D1">
        <w:trPr>
          <w:trHeight w:val="144"/>
        </w:trPr>
        <w:tc>
          <w:tcPr>
            <w:tcW w:w="2267" w:type="dxa"/>
            <w:vAlign w:val="center"/>
          </w:tcPr>
          <w:p w14:paraId="37014D6B" w14:textId="77777777" w:rsidR="009852D1" w:rsidRPr="00643A43" w:rsidRDefault="009852D1" w:rsidP="00643A43">
            <w:pPr>
              <w:pStyle w:val="TableParagraph"/>
              <w:spacing w:line="240" w:lineRule="auto"/>
              <w:jc w:val="both"/>
              <w:rPr>
                <w:rFonts w:ascii="Arial Nova" w:hAnsi="Arial Nova"/>
                <w:sz w:val="20"/>
                <w:szCs w:val="20"/>
              </w:rPr>
            </w:pPr>
            <w:r w:rsidRPr="00643A43">
              <w:rPr>
                <w:rFonts w:ascii="Arial Nova" w:hAnsi="Arial Nova"/>
                <w:sz w:val="20"/>
                <w:szCs w:val="20"/>
              </w:rPr>
              <w:t>Price</w:t>
            </w:r>
          </w:p>
        </w:tc>
        <w:tc>
          <w:tcPr>
            <w:tcW w:w="2268" w:type="dxa"/>
            <w:vAlign w:val="center"/>
          </w:tcPr>
          <w:p w14:paraId="4803DF15" w14:textId="77777777" w:rsidR="009852D1" w:rsidRPr="00643A43" w:rsidRDefault="009852D1" w:rsidP="00BE4F53">
            <w:pPr>
              <w:pStyle w:val="TableParagraph"/>
              <w:spacing w:line="240" w:lineRule="auto"/>
              <w:rPr>
                <w:rFonts w:ascii="Arial Nova" w:hAnsi="Arial Nova"/>
                <w:sz w:val="20"/>
                <w:szCs w:val="20"/>
              </w:rPr>
            </w:pPr>
            <w:r w:rsidRPr="00643A43">
              <w:rPr>
                <w:rFonts w:ascii="Arial Nova" w:hAnsi="Arial Nova"/>
                <w:sz w:val="20"/>
                <w:szCs w:val="20"/>
              </w:rPr>
              <w:t>3</w:t>
            </w:r>
            <w:r w:rsidRPr="00643A43">
              <w:rPr>
                <w:rFonts w:ascii="Arial Nova" w:hAnsi="Arial Nova"/>
                <w:i/>
                <w:sz w:val="20"/>
                <w:szCs w:val="20"/>
              </w:rPr>
              <w:t>.</w:t>
            </w:r>
            <w:r w:rsidRPr="00643A43">
              <w:rPr>
                <w:rFonts w:ascii="Arial Nova" w:hAnsi="Arial Nova"/>
                <w:sz w:val="20"/>
                <w:szCs w:val="20"/>
              </w:rPr>
              <w:t>917</w:t>
            </w:r>
          </w:p>
        </w:tc>
        <w:tc>
          <w:tcPr>
            <w:tcW w:w="2268" w:type="dxa"/>
            <w:vAlign w:val="center"/>
          </w:tcPr>
          <w:p w14:paraId="57920C6F" w14:textId="77777777" w:rsidR="009852D1" w:rsidRPr="00643A43" w:rsidRDefault="009852D1" w:rsidP="00BE4F53">
            <w:pPr>
              <w:pStyle w:val="TableParagraph"/>
              <w:spacing w:line="240" w:lineRule="auto"/>
              <w:rPr>
                <w:rFonts w:ascii="Arial Nova" w:hAnsi="Arial Nova"/>
                <w:sz w:val="20"/>
                <w:szCs w:val="20"/>
              </w:rPr>
            </w:pPr>
            <w:r w:rsidRPr="00643A43">
              <w:rPr>
                <w:rFonts w:ascii="Arial Nova" w:hAnsi="Arial Nova"/>
                <w:sz w:val="20"/>
                <w:szCs w:val="20"/>
              </w:rPr>
              <w:t>3</w:t>
            </w:r>
            <w:r w:rsidRPr="00643A43">
              <w:rPr>
                <w:rFonts w:ascii="Arial Nova" w:hAnsi="Arial Nova"/>
                <w:i/>
                <w:sz w:val="20"/>
                <w:szCs w:val="20"/>
              </w:rPr>
              <w:t>.</w:t>
            </w:r>
            <w:r w:rsidRPr="00643A43">
              <w:rPr>
                <w:rFonts w:ascii="Arial Nova" w:hAnsi="Arial Nova"/>
                <w:sz w:val="20"/>
                <w:szCs w:val="20"/>
              </w:rPr>
              <w:t>036</w:t>
            </w:r>
          </w:p>
        </w:tc>
        <w:tc>
          <w:tcPr>
            <w:tcW w:w="2268" w:type="dxa"/>
            <w:vAlign w:val="center"/>
          </w:tcPr>
          <w:p w14:paraId="18F3D611" w14:textId="1463E565" w:rsidR="009852D1" w:rsidRPr="00643A43" w:rsidRDefault="009852D1" w:rsidP="00BE4F53">
            <w:pPr>
              <w:pStyle w:val="TableParagraph"/>
              <w:spacing w:line="240" w:lineRule="auto"/>
              <w:rPr>
                <w:rFonts w:ascii="Arial Nova" w:hAnsi="Arial Nova"/>
                <w:sz w:val="20"/>
                <w:szCs w:val="20"/>
              </w:rPr>
            </w:pPr>
            <w:r w:rsidRPr="00643A43">
              <w:rPr>
                <w:rFonts w:ascii="Arial Nova" w:hAnsi="Arial Nova"/>
                <w:sz w:val="20"/>
                <w:szCs w:val="20"/>
              </w:rPr>
              <w:t>&lt;0.001</w:t>
            </w:r>
          </w:p>
        </w:tc>
      </w:tr>
      <w:tr w:rsidR="00643A43" w:rsidRPr="00643A43" w14:paraId="0AD2402D" w14:textId="77777777" w:rsidTr="009852D1">
        <w:trPr>
          <w:trHeight w:val="144"/>
        </w:trPr>
        <w:tc>
          <w:tcPr>
            <w:tcW w:w="2267" w:type="dxa"/>
            <w:vAlign w:val="center"/>
          </w:tcPr>
          <w:p w14:paraId="7D82B2E9" w14:textId="77777777" w:rsidR="009852D1" w:rsidRPr="00643A43" w:rsidRDefault="009852D1" w:rsidP="00643A43">
            <w:pPr>
              <w:pStyle w:val="TableParagraph"/>
              <w:spacing w:line="240" w:lineRule="auto"/>
              <w:jc w:val="both"/>
              <w:rPr>
                <w:rFonts w:ascii="Arial Nova" w:hAnsi="Arial Nova"/>
                <w:sz w:val="20"/>
                <w:szCs w:val="20"/>
              </w:rPr>
            </w:pPr>
            <w:r w:rsidRPr="00643A43">
              <w:rPr>
                <w:rFonts w:ascii="Arial Nova" w:hAnsi="Arial Nova"/>
                <w:sz w:val="20"/>
                <w:szCs w:val="20"/>
              </w:rPr>
              <w:t>Quality</w:t>
            </w:r>
          </w:p>
        </w:tc>
        <w:tc>
          <w:tcPr>
            <w:tcW w:w="2268" w:type="dxa"/>
            <w:vAlign w:val="center"/>
          </w:tcPr>
          <w:p w14:paraId="1A167EBF" w14:textId="77777777" w:rsidR="009852D1" w:rsidRPr="00643A43" w:rsidRDefault="009852D1" w:rsidP="00BE4F53">
            <w:pPr>
              <w:pStyle w:val="TableParagraph"/>
              <w:spacing w:line="240" w:lineRule="auto"/>
              <w:rPr>
                <w:rFonts w:ascii="Arial Nova" w:hAnsi="Arial Nova"/>
                <w:sz w:val="20"/>
                <w:szCs w:val="20"/>
              </w:rPr>
            </w:pPr>
            <w:r w:rsidRPr="00643A43">
              <w:rPr>
                <w:rFonts w:ascii="Arial Nova" w:hAnsi="Arial Nova"/>
                <w:sz w:val="20"/>
                <w:szCs w:val="20"/>
              </w:rPr>
              <w:t>4</w:t>
            </w:r>
            <w:r w:rsidRPr="00643A43">
              <w:rPr>
                <w:rFonts w:ascii="Arial Nova" w:hAnsi="Arial Nova"/>
                <w:i/>
                <w:sz w:val="20"/>
                <w:szCs w:val="20"/>
              </w:rPr>
              <w:t>.</w:t>
            </w:r>
            <w:r w:rsidRPr="00643A43">
              <w:rPr>
                <w:rFonts w:ascii="Arial Nova" w:hAnsi="Arial Nova"/>
                <w:sz w:val="20"/>
                <w:szCs w:val="20"/>
              </w:rPr>
              <w:t>282</w:t>
            </w:r>
          </w:p>
        </w:tc>
        <w:tc>
          <w:tcPr>
            <w:tcW w:w="2268" w:type="dxa"/>
            <w:vAlign w:val="center"/>
          </w:tcPr>
          <w:p w14:paraId="6C0920A7" w14:textId="77777777" w:rsidR="009852D1" w:rsidRPr="00643A43" w:rsidRDefault="009852D1" w:rsidP="00BE4F53">
            <w:pPr>
              <w:pStyle w:val="TableParagraph"/>
              <w:spacing w:line="240" w:lineRule="auto"/>
              <w:rPr>
                <w:rFonts w:ascii="Arial Nova" w:hAnsi="Arial Nova"/>
                <w:sz w:val="20"/>
                <w:szCs w:val="20"/>
              </w:rPr>
            </w:pPr>
            <w:r w:rsidRPr="00643A43">
              <w:rPr>
                <w:rFonts w:ascii="Arial Nova" w:hAnsi="Arial Nova"/>
                <w:sz w:val="20"/>
                <w:szCs w:val="20"/>
              </w:rPr>
              <w:t>3</w:t>
            </w:r>
            <w:r w:rsidRPr="00643A43">
              <w:rPr>
                <w:rFonts w:ascii="Arial Nova" w:hAnsi="Arial Nova"/>
                <w:i/>
                <w:sz w:val="20"/>
                <w:szCs w:val="20"/>
              </w:rPr>
              <w:t>.</w:t>
            </w:r>
            <w:r w:rsidRPr="00643A43">
              <w:rPr>
                <w:rFonts w:ascii="Arial Nova" w:hAnsi="Arial Nova"/>
                <w:sz w:val="20"/>
                <w:szCs w:val="20"/>
              </w:rPr>
              <w:t>499</w:t>
            </w:r>
          </w:p>
        </w:tc>
        <w:tc>
          <w:tcPr>
            <w:tcW w:w="2268" w:type="dxa"/>
            <w:vAlign w:val="center"/>
          </w:tcPr>
          <w:p w14:paraId="35369A82" w14:textId="3511BBAC" w:rsidR="009852D1" w:rsidRPr="00643A43" w:rsidRDefault="009852D1" w:rsidP="00BE4F53">
            <w:pPr>
              <w:pStyle w:val="TableParagraph"/>
              <w:spacing w:line="240" w:lineRule="auto"/>
              <w:rPr>
                <w:rFonts w:ascii="Arial Nova" w:hAnsi="Arial Nova"/>
                <w:sz w:val="20"/>
                <w:szCs w:val="20"/>
              </w:rPr>
            </w:pPr>
            <w:r w:rsidRPr="00643A43">
              <w:rPr>
                <w:rFonts w:ascii="Arial Nova" w:hAnsi="Arial Nova"/>
                <w:sz w:val="20"/>
                <w:szCs w:val="20"/>
              </w:rPr>
              <w:t>&lt;0.001</w:t>
            </w:r>
          </w:p>
        </w:tc>
      </w:tr>
      <w:tr w:rsidR="00643A43" w:rsidRPr="00643A43" w14:paraId="68063059" w14:textId="77777777" w:rsidTr="009852D1">
        <w:trPr>
          <w:trHeight w:val="144"/>
        </w:trPr>
        <w:tc>
          <w:tcPr>
            <w:tcW w:w="2267" w:type="dxa"/>
            <w:tcBorders>
              <w:bottom w:val="single" w:sz="4" w:space="0" w:color="000000"/>
            </w:tcBorders>
            <w:vAlign w:val="center"/>
          </w:tcPr>
          <w:p w14:paraId="3EF4B4BF" w14:textId="77777777" w:rsidR="009852D1" w:rsidRPr="00643A43" w:rsidRDefault="009852D1" w:rsidP="00643A43">
            <w:pPr>
              <w:pStyle w:val="TableParagraph"/>
              <w:spacing w:line="240" w:lineRule="auto"/>
              <w:jc w:val="both"/>
              <w:rPr>
                <w:rFonts w:ascii="Arial Nova" w:hAnsi="Arial Nova"/>
                <w:sz w:val="20"/>
                <w:szCs w:val="20"/>
              </w:rPr>
            </w:pPr>
            <w:r w:rsidRPr="00643A43">
              <w:rPr>
                <w:rFonts w:ascii="Arial Nova" w:hAnsi="Arial Nova"/>
                <w:sz w:val="20"/>
                <w:szCs w:val="20"/>
              </w:rPr>
              <w:t>Reputation</w:t>
            </w:r>
          </w:p>
        </w:tc>
        <w:tc>
          <w:tcPr>
            <w:tcW w:w="2268" w:type="dxa"/>
            <w:tcBorders>
              <w:bottom w:val="single" w:sz="4" w:space="0" w:color="000000"/>
            </w:tcBorders>
            <w:vAlign w:val="center"/>
          </w:tcPr>
          <w:p w14:paraId="4CC6D848" w14:textId="77777777" w:rsidR="009852D1" w:rsidRPr="00643A43" w:rsidRDefault="009852D1" w:rsidP="00BE4F53">
            <w:pPr>
              <w:pStyle w:val="TableParagraph"/>
              <w:spacing w:line="240" w:lineRule="auto"/>
              <w:rPr>
                <w:rFonts w:ascii="Arial Nova" w:hAnsi="Arial Nova"/>
                <w:sz w:val="20"/>
                <w:szCs w:val="20"/>
              </w:rPr>
            </w:pPr>
            <w:r w:rsidRPr="00643A43">
              <w:rPr>
                <w:rFonts w:ascii="Arial Nova" w:hAnsi="Arial Nova"/>
                <w:sz w:val="20"/>
                <w:szCs w:val="20"/>
              </w:rPr>
              <w:t>4</w:t>
            </w:r>
            <w:r w:rsidRPr="00643A43">
              <w:rPr>
                <w:rFonts w:ascii="Arial Nova" w:hAnsi="Arial Nova"/>
                <w:i/>
                <w:sz w:val="20"/>
                <w:szCs w:val="20"/>
              </w:rPr>
              <w:t>.</w:t>
            </w:r>
            <w:r w:rsidRPr="00643A43">
              <w:rPr>
                <w:rFonts w:ascii="Arial Nova" w:hAnsi="Arial Nova"/>
                <w:sz w:val="20"/>
                <w:szCs w:val="20"/>
              </w:rPr>
              <w:t>467</w:t>
            </w:r>
          </w:p>
        </w:tc>
        <w:tc>
          <w:tcPr>
            <w:tcW w:w="2268" w:type="dxa"/>
            <w:tcBorders>
              <w:bottom w:val="single" w:sz="4" w:space="0" w:color="000000"/>
            </w:tcBorders>
            <w:vAlign w:val="center"/>
          </w:tcPr>
          <w:p w14:paraId="03641448" w14:textId="77777777" w:rsidR="009852D1" w:rsidRPr="00643A43" w:rsidRDefault="009852D1" w:rsidP="00BE4F53">
            <w:pPr>
              <w:pStyle w:val="TableParagraph"/>
              <w:spacing w:line="240" w:lineRule="auto"/>
              <w:rPr>
                <w:rFonts w:ascii="Arial Nova" w:hAnsi="Arial Nova"/>
                <w:sz w:val="20"/>
                <w:szCs w:val="20"/>
              </w:rPr>
            </w:pPr>
            <w:r w:rsidRPr="00643A43">
              <w:rPr>
                <w:rFonts w:ascii="Arial Nova" w:hAnsi="Arial Nova"/>
                <w:sz w:val="20"/>
                <w:szCs w:val="20"/>
              </w:rPr>
              <w:t>3</w:t>
            </w:r>
            <w:r w:rsidRPr="00643A43">
              <w:rPr>
                <w:rFonts w:ascii="Arial Nova" w:hAnsi="Arial Nova"/>
                <w:i/>
                <w:sz w:val="20"/>
                <w:szCs w:val="20"/>
              </w:rPr>
              <w:t>.</w:t>
            </w:r>
            <w:r w:rsidRPr="00643A43">
              <w:rPr>
                <w:rFonts w:ascii="Arial Nova" w:hAnsi="Arial Nova"/>
                <w:sz w:val="20"/>
                <w:szCs w:val="20"/>
              </w:rPr>
              <w:t>833</w:t>
            </w:r>
          </w:p>
        </w:tc>
        <w:tc>
          <w:tcPr>
            <w:tcW w:w="2268" w:type="dxa"/>
            <w:tcBorders>
              <w:bottom w:val="single" w:sz="4" w:space="0" w:color="000000"/>
            </w:tcBorders>
            <w:vAlign w:val="center"/>
          </w:tcPr>
          <w:p w14:paraId="316AC4A1" w14:textId="781914A3" w:rsidR="009852D1" w:rsidRPr="00643A43" w:rsidRDefault="009852D1" w:rsidP="00BE4F53">
            <w:pPr>
              <w:pStyle w:val="TableParagraph"/>
              <w:spacing w:line="240" w:lineRule="auto"/>
              <w:rPr>
                <w:rFonts w:ascii="Arial Nova" w:hAnsi="Arial Nova"/>
                <w:sz w:val="20"/>
                <w:szCs w:val="20"/>
              </w:rPr>
            </w:pPr>
            <w:r w:rsidRPr="00643A43">
              <w:rPr>
                <w:rFonts w:ascii="Arial Nova" w:hAnsi="Arial Nova"/>
                <w:sz w:val="20"/>
                <w:szCs w:val="20"/>
              </w:rPr>
              <w:t>&lt;0.001</w:t>
            </w:r>
          </w:p>
        </w:tc>
      </w:tr>
    </w:tbl>
    <w:p w14:paraId="68FC1BDF" w14:textId="76121024" w:rsidR="002A78AF" w:rsidRPr="00643A43" w:rsidRDefault="002A78AF" w:rsidP="00643A43">
      <w:pPr>
        <w:pStyle w:val="1Note"/>
      </w:pPr>
      <w:r w:rsidRPr="00643A43">
        <w:t>Note:</w:t>
      </w:r>
      <w:r w:rsidR="00F73A4C" w:rsidRPr="00643A43">
        <w:t xml:space="preserve"> </w:t>
      </w:r>
      <w:r w:rsidRPr="00643A43">
        <w:t>The</w:t>
      </w:r>
      <w:r w:rsidR="00F73A4C" w:rsidRPr="00643A43">
        <w:t xml:space="preserve"> </w:t>
      </w:r>
      <w:r w:rsidRPr="00643A43">
        <w:t>average</w:t>
      </w:r>
      <w:r w:rsidR="00F73A4C" w:rsidRPr="00643A43">
        <w:t xml:space="preserve"> </w:t>
      </w:r>
      <w:r w:rsidRPr="00643A43">
        <w:t>self-ratings</w:t>
      </w:r>
      <w:r w:rsidR="00F73A4C" w:rsidRPr="00643A43">
        <w:t xml:space="preserve"> </w:t>
      </w:r>
      <w:r w:rsidRPr="00643A43">
        <w:t>for</w:t>
      </w:r>
      <w:r w:rsidR="00F73A4C" w:rsidRPr="00643A43">
        <w:t xml:space="preserve"> </w:t>
      </w:r>
      <w:r w:rsidRPr="00643A43">
        <w:t>each</w:t>
      </w:r>
      <w:r w:rsidR="00F73A4C" w:rsidRPr="00643A43">
        <w:t xml:space="preserve"> </w:t>
      </w:r>
      <w:r w:rsidRPr="00643A43">
        <w:t>dimension</w:t>
      </w:r>
      <w:r w:rsidR="00F73A4C" w:rsidRPr="00643A43">
        <w:t xml:space="preserve"> </w:t>
      </w:r>
      <w:r w:rsidRPr="00643A43">
        <w:t>are</w:t>
      </w:r>
      <w:r w:rsidR="00F73A4C" w:rsidRPr="00643A43">
        <w:t xml:space="preserve"> </w:t>
      </w:r>
      <w:r w:rsidRPr="00643A43">
        <w:t>mentioned</w:t>
      </w:r>
      <w:r w:rsidR="00F73A4C" w:rsidRPr="00643A43">
        <w:t xml:space="preserve"> </w:t>
      </w:r>
      <w:r w:rsidRPr="00643A43">
        <w:t>in</w:t>
      </w:r>
      <w:r w:rsidR="00F73A4C" w:rsidRPr="00643A43">
        <w:t xml:space="preserve"> </w:t>
      </w:r>
      <w:r w:rsidRPr="00643A43">
        <w:t>the</w:t>
      </w:r>
      <w:r w:rsidR="00F73A4C" w:rsidRPr="00643A43">
        <w:t xml:space="preserve"> </w:t>
      </w:r>
      <w:r w:rsidRPr="00643A43">
        <w:t>first</w:t>
      </w:r>
      <w:r w:rsidR="00F73A4C" w:rsidRPr="00643A43">
        <w:t xml:space="preserve"> </w:t>
      </w:r>
      <w:r w:rsidRPr="00643A43">
        <w:t>column</w:t>
      </w:r>
      <w:r w:rsidR="00F73A4C" w:rsidRPr="00643A43">
        <w:t xml:space="preserve"> </w:t>
      </w:r>
      <w:r w:rsidRPr="00643A43">
        <w:t>and</w:t>
      </w:r>
      <w:r w:rsidR="00F73A4C" w:rsidRPr="00643A43">
        <w:t xml:space="preserve"> </w:t>
      </w:r>
      <w:r w:rsidRPr="00643A43">
        <w:t>the</w:t>
      </w:r>
      <w:r w:rsidR="00F73A4C" w:rsidRPr="00643A43">
        <w:t xml:space="preserve"> </w:t>
      </w:r>
      <w:r w:rsidRPr="00643A43">
        <w:t>average</w:t>
      </w:r>
      <w:r w:rsidR="00F73A4C" w:rsidRPr="00643A43">
        <w:t xml:space="preserve"> </w:t>
      </w:r>
      <w:r w:rsidRPr="00643A43">
        <w:t>farmer</w:t>
      </w:r>
      <w:r w:rsidR="00F73A4C" w:rsidRPr="00643A43">
        <w:t xml:space="preserve"> </w:t>
      </w:r>
      <w:r w:rsidRPr="00643A43">
        <w:t>ratings</w:t>
      </w:r>
      <w:r w:rsidR="00F73A4C" w:rsidRPr="00643A43">
        <w:t xml:space="preserve"> </w:t>
      </w:r>
      <w:r w:rsidRPr="00643A43">
        <w:t>for</w:t>
      </w:r>
      <w:r w:rsidR="00F73A4C" w:rsidRPr="00643A43">
        <w:t xml:space="preserve"> </w:t>
      </w:r>
      <w:r w:rsidRPr="00643A43">
        <w:t>each</w:t>
      </w:r>
      <w:r w:rsidR="00F73A4C" w:rsidRPr="00643A43">
        <w:t xml:space="preserve"> </w:t>
      </w:r>
      <w:r w:rsidRPr="00643A43">
        <w:t>dimension</w:t>
      </w:r>
      <w:r w:rsidR="00F73A4C" w:rsidRPr="00643A43">
        <w:t xml:space="preserve"> </w:t>
      </w:r>
      <w:r w:rsidRPr="00643A43">
        <w:t>are</w:t>
      </w:r>
      <w:r w:rsidR="00F73A4C" w:rsidRPr="00643A43">
        <w:t xml:space="preserve"> </w:t>
      </w:r>
      <w:r w:rsidRPr="00643A43">
        <w:t>mentioned</w:t>
      </w:r>
      <w:r w:rsidR="00F73A4C" w:rsidRPr="00643A43">
        <w:t xml:space="preserve"> </w:t>
      </w:r>
      <w:r w:rsidRPr="00643A43">
        <w:t>in</w:t>
      </w:r>
      <w:r w:rsidR="00F73A4C" w:rsidRPr="00643A43">
        <w:t xml:space="preserve"> </w:t>
      </w:r>
      <w:r w:rsidRPr="00643A43">
        <w:t>the</w:t>
      </w:r>
      <w:r w:rsidR="00F73A4C" w:rsidRPr="00643A43">
        <w:t xml:space="preserve"> </w:t>
      </w:r>
      <w:r w:rsidRPr="00643A43">
        <w:t>second</w:t>
      </w:r>
      <w:r w:rsidR="00F73A4C" w:rsidRPr="00643A43">
        <w:t xml:space="preserve"> </w:t>
      </w:r>
      <w:r w:rsidRPr="00643A43">
        <w:t>column.</w:t>
      </w:r>
      <w:r w:rsidR="00F73A4C" w:rsidRPr="00643A43">
        <w:t xml:space="preserve"> </w:t>
      </w:r>
      <w:r w:rsidRPr="00643A43">
        <w:t>The</w:t>
      </w:r>
      <w:r w:rsidR="00F73A4C" w:rsidRPr="00643A43">
        <w:t xml:space="preserve"> </w:t>
      </w:r>
      <w:r w:rsidRPr="00643A43">
        <w:rPr>
          <w:i/>
          <w:iCs/>
        </w:rPr>
        <w:t>p</w:t>
      </w:r>
      <w:r w:rsidRPr="00643A43">
        <w:t>-value</w:t>
      </w:r>
      <w:r w:rsidR="00F73A4C" w:rsidRPr="00643A43">
        <w:t xml:space="preserve"> </w:t>
      </w:r>
      <w:r w:rsidRPr="00643A43">
        <w:t>indicating</w:t>
      </w:r>
      <w:r w:rsidR="00F73A4C" w:rsidRPr="00643A43">
        <w:t xml:space="preserve"> </w:t>
      </w:r>
      <w:r w:rsidRPr="00643A43">
        <w:t>the</w:t>
      </w:r>
      <w:r w:rsidR="00F73A4C" w:rsidRPr="00643A43">
        <w:t xml:space="preserve"> </w:t>
      </w:r>
      <w:r w:rsidRPr="00643A43">
        <w:t>significance</w:t>
      </w:r>
      <w:r w:rsidR="00F73A4C" w:rsidRPr="00643A43">
        <w:t xml:space="preserve"> </w:t>
      </w:r>
      <w:r w:rsidRPr="00643A43">
        <w:t>of</w:t>
      </w:r>
      <w:r w:rsidR="00F73A4C" w:rsidRPr="00643A43">
        <w:t xml:space="preserve"> </w:t>
      </w:r>
      <w:r w:rsidRPr="00643A43">
        <w:t>each</w:t>
      </w:r>
      <w:r w:rsidR="00F73A4C" w:rsidRPr="00643A43">
        <w:t xml:space="preserve"> </w:t>
      </w:r>
      <w:r w:rsidRPr="00643A43">
        <w:rPr>
          <w:i/>
          <w:iCs/>
        </w:rPr>
        <w:t>t</w:t>
      </w:r>
      <w:r w:rsidRPr="00643A43">
        <w:t>-test</w:t>
      </w:r>
      <w:r w:rsidR="00F73A4C" w:rsidRPr="00643A43">
        <w:t xml:space="preserve"> </w:t>
      </w:r>
      <w:r w:rsidRPr="00643A43">
        <w:t>is</w:t>
      </w:r>
      <w:r w:rsidR="00F73A4C" w:rsidRPr="00643A43">
        <w:t xml:space="preserve"> </w:t>
      </w:r>
      <w:r w:rsidRPr="00643A43">
        <w:t>also</w:t>
      </w:r>
      <w:r w:rsidR="00F73A4C" w:rsidRPr="00643A43">
        <w:t xml:space="preserve"> </w:t>
      </w:r>
      <w:r w:rsidRPr="00643A43">
        <w:t>presented.</w:t>
      </w:r>
      <w:r w:rsidR="00F73A4C" w:rsidRPr="00643A43">
        <w:t xml:space="preserve"> </w:t>
      </w:r>
      <w:r w:rsidRPr="00643A43">
        <w:t>The</w:t>
      </w:r>
      <w:r w:rsidR="00F73A4C" w:rsidRPr="00643A43">
        <w:t xml:space="preserve"> </w:t>
      </w:r>
      <w:r w:rsidRPr="00643A43">
        <w:t>alternative</w:t>
      </w:r>
      <w:r w:rsidR="00F73A4C" w:rsidRPr="00643A43">
        <w:t xml:space="preserve"> </w:t>
      </w:r>
      <w:r w:rsidRPr="00643A43">
        <w:t>hypothesis</w:t>
      </w:r>
      <w:r w:rsidR="00F73A4C" w:rsidRPr="00643A43">
        <w:t xml:space="preserve"> </w:t>
      </w:r>
      <w:r w:rsidRPr="00643A43">
        <w:t>is</w:t>
      </w:r>
      <w:r w:rsidR="00F73A4C" w:rsidRPr="00643A43">
        <w:t xml:space="preserve"> </w:t>
      </w:r>
      <w:r w:rsidRPr="00643A43">
        <w:t>that</w:t>
      </w:r>
      <w:r w:rsidR="00F73A4C" w:rsidRPr="00643A43">
        <w:t xml:space="preserve"> </w:t>
      </w:r>
      <w:r w:rsidRPr="00643A43">
        <w:t>the</w:t>
      </w:r>
      <w:r w:rsidR="00F73A4C" w:rsidRPr="00643A43">
        <w:t xml:space="preserve"> </w:t>
      </w:r>
      <w:r w:rsidRPr="00643A43">
        <w:t>differences</w:t>
      </w:r>
      <w:r w:rsidR="00F73A4C" w:rsidRPr="00643A43">
        <w:t xml:space="preserve"> </w:t>
      </w:r>
      <w:r w:rsidRPr="00643A43">
        <w:t>between</w:t>
      </w:r>
      <w:r w:rsidR="00F73A4C" w:rsidRPr="00643A43">
        <w:t xml:space="preserve"> </w:t>
      </w:r>
      <w:r w:rsidRPr="00643A43">
        <w:t>the</w:t>
      </w:r>
      <w:r w:rsidR="00F73A4C" w:rsidRPr="00643A43">
        <w:t xml:space="preserve"> </w:t>
      </w:r>
      <w:r w:rsidRPr="00643A43">
        <w:t>self-ratings</w:t>
      </w:r>
      <w:r w:rsidR="00F73A4C" w:rsidRPr="00643A43">
        <w:t xml:space="preserve"> </w:t>
      </w:r>
      <w:r w:rsidRPr="00643A43">
        <w:t>and</w:t>
      </w:r>
      <w:r w:rsidR="00F73A4C" w:rsidRPr="00643A43">
        <w:t xml:space="preserve"> </w:t>
      </w:r>
      <w:r w:rsidRPr="00643A43">
        <w:t>the</w:t>
      </w:r>
      <w:r w:rsidR="00F73A4C" w:rsidRPr="00643A43">
        <w:t xml:space="preserve"> </w:t>
      </w:r>
      <w:r w:rsidRPr="00643A43">
        <w:t>farmer</w:t>
      </w:r>
      <w:r w:rsidR="00F73A4C" w:rsidRPr="00643A43">
        <w:t xml:space="preserve"> </w:t>
      </w:r>
      <w:r w:rsidRPr="00643A43">
        <w:t>ratings</w:t>
      </w:r>
      <w:r w:rsidR="00F73A4C" w:rsidRPr="00643A43">
        <w:t xml:space="preserve"> </w:t>
      </w:r>
      <w:r w:rsidRPr="00643A43">
        <w:t>are</w:t>
      </w:r>
      <w:r w:rsidR="00F73A4C" w:rsidRPr="00643A43">
        <w:t xml:space="preserve"> </w:t>
      </w:r>
      <w:r w:rsidRPr="00643A43">
        <w:t>greater</w:t>
      </w:r>
      <w:r w:rsidR="00F73A4C" w:rsidRPr="00643A43">
        <w:t xml:space="preserve"> </w:t>
      </w:r>
      <w:r w:rsidRPr="00643A43">
        <w:t>than</w:t>
      </w:r>
      <w:r w:rsidR="00F73A4C" w:rsidRPr="00643A43">
        <w:t xml:space="preserve"> </w:t>
      </w:r>
      <w:r w:rsidRPr="00643A43">
        <w:t>0.</w:t>
      </w:r>
    </w:p>
    <w:p w14:paraId="7CF7177A" w14:textId="77777777" w:rsidR="009852D1" w:rsidRPr="00643A43" w:rsidRDefault="009852D1" w:rsidP="00643A43">
      <w:pPr>
        <w:pStyle w:val="1PP"/>
        <w:jc w:val="both"/>
      </w:pPr>
    </w:p>
    <w:p w14:paraId="7C31952E" w14:textId="4E10B03B" w:rsidR="005139B5" w:rsidRPr="00643A43" w:rsidRDefault="0081249E" w:rsidP="00643A43">
      <w:pPr>
        <w:pStyle w:val="1PP"/>
        <w:jc w:val="both"/>
      </w:pPr>
      <w:r w:rsidRPr="00643A43">
        <w:t>Formally</w:t>
      </w:r>
      <w:r w:rsidR="00F73A4C" w:rsidRPr="00643A43">
        <w:t xml:space="preserve"> </w:t>
      </w:r>
      <w:r w:rsidRPr="00643A43">
        <w:t>testing</w:t>
      </w:r>
      <w:r w:rsidR="00F73A4C" w:rsidRPr="00643A43">
        <w:t xml:space="preserve"> </w:t>
      </w:r>
      <w:r w:rsidRPr="00643A43">
        <w:t>hypotheses</w:t>
      </w:r>
      <w:r w:rsidR="00F73A4C" w:rsidRPr="00643A43">
        <w:t xml:space="preserve"> </w:t>
      </w:r>
      <w:r w:rsidRPr="00643A43">
        <w:t>2,</w:t>
      </w:r>
      <w:r w:rsidR="00F73A4C" w:rsidRPr="00643A43">
        <w:t xml:space="preserve"> </w:t>
      </w:r>
      <w:r w:rsidRPr="00643A43">
        <w:t>4</w:t>
      </w:r>
      <w:r w:rsidR="00F73A4C" w:rsidRPr="00643A43">
        <w:t xml:space="preserve"> </w:t>
      </w:r>
      <w:r w:rsidRPr="00643A43">
        <w:t>and</w:t>
      </w:r>
      <w:r w:rsidR="00F73A4C" w:rsidRPr="00643A43">
        <w:t xml:space="preserve"> </w:t>
      </w:r>
      <w:r w:rsidRPr="00643A43">
        <w:t>5</w:t>
      </w:r>
      <w:r w:rsidR="00F73A4C" w:rsidRPr="00643A43">
        <w:t xml:space="preserve"> </w:t>
      </w:r>
      <w:r w:rsidRPr="00643A43">
        <w:t>is</w:t>
      </w:r>
      <w:r w:rsidR="00F73A4C" w:rsidRPr="00643A43">
        <w:t xml:space="preserve"> </w:t>
      </w:r>
      <w:r w:rsidRPr="00643A43">
        <w:t>done</w:t>
      </w:r>
      <w:r w:rsidR="00F73A4C" w:rsidRPr="00643A43">
        <w:t xml:space="preserve"> </w:t>
      </w:r>
      <w:r w:rsidRPr="00643A43">
        <w:t>by</w:t>
      </w:r>
      <w:r w:rsidR="00F73A4C" w:rsidRPr="00643A43">
        <w:t xml:space="preserve"> </w:t>
      </w:r>
      <w:r w:rsidRPr="00643A43">
        <w:t>estimating</w:t>
      </w:r>
      <w:r w:rsidR="00F73A4C" w:rsidRPr="00643A43">
        <w:t xml:space="preserve"> </w:t>
      </w:r>
      <w:r w:rsidRPr="00643A43">
        <w:t>regression</w:t>
      </w:r>
      <w:r w:rsidR="00F73A4C" w:rsidRPr="00643A43">
        <w:t xml:space="preserve"> </w:t>
      </w:r>
      <w:r w:rsidRPr="00643A43">
        <w:t>model</w:t>
      </w:r>
      <w:r w:rsidR="00F73A4C" w:rsidRPr="00643A43">
        <w:t xml:space="preserve"> </w:t>
      </w:r>
      <w:hyperlink w:anchor="_bookmark6" w:history="1">
        <w:r w:rsidRPr="00643A43">
          <w:t>1</w:t>
        </w:r>
      </w:hyperlink>
      <w:r w:rsidR="00F73A4C" w:rsidRPr="00643A43">
        <w:t xml:space="preserve"> </w:t>
      </w:r>
      <w:r w:rsidRPr="00643A43">
        <w:t>outlined</w:t>
      </w:r>
      <w:r w:rsidR="00F73A4C" w:rsidRPr="00643A43">
        <w:t xml:space="preserve"> </w:t>
      </w:r>
      <w:r w:rsidRPr="00643A43">
        <w:t>in</w:t>
      </w:r>
      <w:r w:rsidR="00F73A4C" w:rsidRPr="00643A43">
        <w:t xml:space="preserve"> </w:t>
      </w:r>
      <w:r w:rsidRPr="00643A43">
        <w:t>Section</w:t>
      </w:r>
      <w:r w:rsidR="00F73A4C" w:rsidRPr="00643A43">
        <w:t xml:space="preserve"> </w:t>
      </w:r>
      <w:hyperlink w:anchor="_bookmark5" w:history="1">
        <w:r w:rsidRPr="00643A43">
          <w:t>5</w:t>
        </w:r>
      </w:hyperlink>
      <w:r w:rsidRPr="00643A43">
        <w:t>,</w:t>
      </w:r>
      <w:r w:rsidR="00F73A4C" w:rsidRPr="00643A43">
        <w:t xml:space="preserve"> </w:t>
      </w:r>
      <w:r w:rsidRPr="00643A43">
        <w:t>the</w:t>
      </w:r>
      <w:r w:rsidR="00F73A4C" w:rsidRPr="00643A43">
        <w:t xml:space="preserve"> </w:t>
      </w:r>
      <w:r w:rsidRPr="00643A43">
        <w:t>results</w:t>
      </w:r>
      <w:r w:rsidR="00F73A4C" w:rsidRPr="00643A43">
        <w:t xml:space="preserve"> </w:t>
      </w:r>
      <w:r w:rsidRPr="00643A43">
        <w:t>of</w:t>
      </w:r>
      <w:r w:rsidR="00F73A4C" w:rsidRPr="00643A43">
        <w:t xml:space="preserve"> </w:t>
      </w:r>
      <w:r w:rsidRPr="00643A43">
        <w:t>which</w:t>
      </w:r>
      <w:r w:rsidR="00F73A4C" w:rsidRPr="00643A43">
        <w:t xml:space="preserve"> </w:t>
      </w:r>
      <w:r w:rsidRPr="00643A43">
        <w:t>are</w:t>
      </w:r>
      <w:r w:rsidR="00F73A4C" w:rsidRPr="00643A43">
        <w:t xml:space="preserve"> </w:t>
      </w:r>
      <w:r w:rsidRPr="00643A43">
        <w:t>reported</w:t>
      </w:r>
      <w:r w:rsidR="00F73A4C" w:rsidRPr="00643A43">
        <w:t xml:space="preserve"> </w:t>
      </w:r>
      <w:r w:rsidRPr="00643A43">
        <w:t>in</w:t>
      </w:r>
      <w:r w:rsidR="00F73A4C" w:rsidRPr="00643A43">
        <w:t xml:space="preserve"> </w:t>
      </w:r>
      <w:r w:rsidRPr="00643A43">
        <w:t>Table</w:t>
      </w:r>
      <w:r w:rsidR="00F73A4C" w:rsidRPr="00643A43">
        <w:t xml:space="preserve"> </w:t>
      </w:r>
      <w:hyperlink w:anchor="_bookmark77" w:history="1">
        <w:r w:rsidRPr="00643A43">
          <w:t>7</w:t>
        </w:r>
      </w:hyperlink>
      <w:r w:rsidRPr="00643A43">
        <w:t>.</w:t>
      </w:r>
      <w:r w:rsidR="00F73A4C" w:rsidRPr="00643A43">
        <w:t xml:space="preserve"> </w:t>
      </w:r>
      <w:r w:rsidRPr="00643A43">
        <w:t>Taking</w:t>
      </w:r>
      <w:r w:rsidR="00F73A4C" w:rsidRPr="00643A43">
        <w:t xml:space="preserve"> </w:t>
      </w:r>
      <w:r w:rsidRPr="00643A43">
        <w:t>overall</w:t>
      </w:r>
      <w:r w:rsidR="00F73A4C" w:rsidRPr="00643A43">
        <w:t xml:space="preserve"> </w:t>
      </w:r>
      <w:r w:rsidRPr="00643A43">
        <w:t>ratings</w:t>
      </w:r>
      <w:r w:rsidR="00F73A4C" w:rsidRPr="00643A43">
        <w:t xml:space="preserve"> </w:t>
      </w:r>
      <w:r w:rsidRPr="00643A43">
        <w:t>as</w:t>
      </w:r>
      <w:r w:rsidR="00F73A4C" w:rsidRPr="00643A43">
        <w:t xml:space="preserve"> </w:t>
      </w:r>
      <w:r w:rsidRPr="00643A43">
        <w:t>the</w:t>
      </w:r>
      <w:r w:rsidR="00F73A4C" w:rsidRPr="00643A43">
        <w:t xml:space="preserve"> </w:t>
      </w:r>
      <w:r w:rsidRPr="00643A43">
        <w:t>dependent</w:t>
      </w:r>
      <w:r w:rsidR="00F73A4C" w:rsidRPr="00643A43">
        <w:t xml:space="preserve"> </w:t>
      </w:r>
      <w:r w:rsidRPr="00643A43">
        <w:t>variable</w:t>
      </w:r>
      <w:r w:rsidR="00F73A4C" w:rsidRPr="00643A43">
        <w:t xml:space="preserve"> </w:t>
      </w:r>
      <w:r w:rsidRPr="00643A43">
        <w:t>in</w:t>
      </w:r>
      <w:r w:rsidR="00F73A4C" w:rsidRPr="00643A43">
        <w:t xml:space="preserve"> </w:t>
      </w:r>
      <w:r w:rsidRPr="00643A43">
        <w:t>column</w:t>
      </w:r>
      <w:r w:rsidR="00F73A4C" w:rsidRPr="00643A43">
        <w:t xml:space="preserve"> </w:t>
      </w:r>
      <w:r w:rsidRPr="00643A43">
        <w:t>(1),</w:t>
      </w:r>
      <w:r w:rsidR="00F73A4C" w:rsidRPr="00643A43">
        <w:t xml:space="preserve"> </w:t>
      </w:r>
      <w:r w:rsidRPr="00643A43">
        <w:t>we</w:t>
      </w:r>
      <w:del w:id="133" w:author="Anusha De" w:date="2022-05-05T14:05:00Z">
        <w:r w:rsidR="00F73A4C" w:rsidRPr="00643A43" w:rsidDel="009D0159">
          <w:delText xml:space="preserve"> </w:delText>
        </w:r>
        <w:r w:rsidRPr="00643A43" w:rsidDel="009D0159">
          <w:delText>can</w:delText>
        </w:r>
        <w:r w:rsidR="00F73A4C" w:rsidRPr="00643A43" w:rsidDel="009D0159">
          <w:delText xml:space="preserve"> </w:delText>
        </w:r>
        <w:r w:rsidRPr="00643A43" w:rsidDel="009D0159">
          <w:delText>not</w:delText>
        </w:r>
      </w:del>
      <w:r w:rsidR="00F73A4C" w:rsidRPr="00643A43">
        <w:t xml:space="preserve"> </w:t>
      </w:r>
      <w:r w:rsidRPr="00643A43">
        <w:t>reject</w:t>
      </w:r>
      <w:r w:rsidR="00F73A4C" w:rsidRPr="00643A43">
        <w:t xml:space="preserve"> </w:t>
      </w:r>
      <w:r w:rsidRPr="00643A43">
        <w:t>the</w:t>
      </w:r>
      <w:r w:rsidR="00F73A4C" w:rsidRPr="00643A43">
        <w:t xml:space="preserve"> </w:t>
      </w:r>
      <w:r w:rsidRPr="00643A43">
        <w:t>null</w:t>
      </w:r>
      <w:r w:rsidR="00F73A4C" w:rsidRPr="00643A43">
        <w:t xml:space="preserve"> </w:t>
      </w:r>
      <w:r w:rsidRPr="00643A43">
        <w:t>that</w:t>
      </w:r>
      <w:r w:rsidR="00F73A4C" w:rsidRPr="00643A43">
        <w:t xml:space="preserve"> </w:t>
      </w:r>
      <w:r w:rsidRPr="00643A43">
        <w:t>the</w:t>
      </w:r>
      <w:r w:rsidR="00F73A4C" w:rsidRPr="00643A43">
        <w:t xml:space="preserve"> </w:t>
      </w:r>
      <w:r w:rsidRPr="00643A43">
        <w:t>sex</w:t>
      </w:r>
      <w:r w:rsidR="00F73A4C" w:rsidRPr="00643A43">
        <w:t xml:space="preserve"> </w:t>
      </w:r>
      <w:r w:rsidRPr="00643A43">
        <w:t>of</w:t>
      </w:r>
      <w:r w:rsidR="00F73A4C" w:rsidRPr="00643A43">
        <w:t xml:space="preserve"> </w:t>
      </w:r>
      <w:r w:rsidRPr="00643A43">
        <w:t>the</w:t>
      </w:r>
      <w:r w:rsidR="00F73A4C" w:rsidRPr="00643A43">
        <w:t xml:space="preserve"> </w:t>
      </w:r>
      <w:r w:rsidRPr="00643A43">
        <w:t>farmers</w:t>
      </w:r>
      <w:r w:rsidR="00F73A4C" w:rsidRPr="00643A43">
        <w:t xml:space="preserve"> </w:t>
      </w:r>
      <w:r w:rsidRPr="00643A43">
        <w:t>does</w:t>
      </w:r>
      <w:r w:rsidR="00F73A4C" w:rsidRPr="00643A43">
        <w:t xml:space="preserve"> </w:t>
      </w:r>
      <w:r w:rsidRPr="00643A43">
        <w:t>not</w:t>
      </w:r>
      <w:r w:rsidR="00F73A4C" w:rsidRPr="00643A43">
        <w:t xml:space="preserve"> </w:t>
      </w:r>
      <w:r w:rsidRPr="00643A43">
        <w:t>affect</w:t>
      </w:r>
      <w:r w:rsidR="00F73A4C" w:rsidRPr="00643A43">
        <w:t xml:space="preserve"> </w:t>
      </w:r>
      <w:r w:rsidRPr="00643A43">
        <w:t>the</w:t>
      </w:r>
      <w:r w:rsidR="00F73A4C" w:rsidRPr="00643A43">
        <w:t xml:space="preserve"> </w:t>
      </w:r>
      <w:r w:rsidRPr="00643A43">
        <w:t>rating</w:t>
      </w:r>
      <w:r w:rsidR="00F73A4C" w:rsidRPr="00643A43">
        <w:t xml:space="preserve"> </w:t>
      </w:r>
      <w:r w:rsidRPr="00643A43">
        <w:t>given</w:t>
      </w:r>
      <w:r w:rsidR="00F73A4C" w:rsidRPr="00643A43">
        <w:t xml:space="preserve"> </w:t>
      </w:r>
      <w:r w:rsidRPr="00643A43">
        <w:t>(hypothesis</w:t>
      </w:r>
      <w:r w:rsidR="00F73A4C" w:rsidRPr="00643A43">
        <w:t xml:space="preserve"> </w:t>
      </w:r>
      <w:r w:rsidRPr="00643A43">
        <w:t>2).</w:t>
      </w:r>
      <w:r w:rsidR="00F73A4C" w:rsidRPr="00643A43">
        <w:t xml:space="preserve"> </w:t>
      </w:r>
      <w:ins w:id="134" w:author="Anusha De" w:date="2022-05-05T14:05:00Z">
        <w:r w:rsidR="009D0159">
          <w:t>Also</w:t>
        </w:r>
      </w:ins>
      <w:del w:id="135" w:author="Anusha De" w:date="2022-05-05T14:05:00Z">
        <w:r w:rsidRPr="00643A43" w:rsidDel="009D0159">
          <w:delText>However</w:delText>
        </w:r>
      </w:del>
      <w:r w:rsidRPr="00643A43">
        <w:t>,</w:t>
      </w:r>
      <w:r w:rsidR="00F73A4C" w:rsidRPr="00643A43">
        <w:t xml:space="preserve"> </w:t>
      </w:r>
      <w:r w:rsidRPr="00643A43">
        <w:t>if</w:t>
      </w:r>
      <w:r w:rsidR="00F73A4C" w:rsidRPr="00643A43">
        <w:t xml:space="preserve"> </w:t>
      </w:r>
      <w:r w:rsidRPr="00643A43">
        <w:t>we</w:t>
      </w:r>
      <w:r w:rsidR="00F73A4C" w:rsidRPr="00643A43">
        <w:t xml:space="preserve"> </w:t>
      </w:r>
      <w:r w:rsidRPr="00643A43">
        <w:t>look</w:t>
      </w:r>
      <w:r w:rsidR="00F73A4C" w:rsidRPr="00643A43">
        <w:t xml:space="preserve"> </w:t>
      </w:r>
      <w:r w:rsidRPr="00643A43">
        <w:t>at</w:t>
      </w:r>
      <w:r w:rsidR="00F73A4C" w:rsidRPr="00643A43">
        <w:t xml:space="preserve"> </w:t>
      </w:r>
      <w:r w:rsidRPr="00643A43">
        <w:t>the</w:t>
      </w:r>
      <w:r w:rsidR="00F73A4C" w:rsidRPr="00643A43">
        <w:t xml:space="preserve"> </w:t>
      </w:r>
      <w:r w:rsidRPr="00643A43">
        <w:t>different</w:t>
      </w:r>
      <w:r w:rsidR="00F73A4C" w:rsidRPr="00643A43">
        <w:t xml:space="preserve"> </w:t>
      </w:r>
      <w:r w:rsidRPr="00643A43">
        <w:t>components</w:t>
      </w:r>
      <w:r w:rsidR="00F73A4C" w:rsidRPr="00643A43">
        <w:t xml:space="preserve"> </w:t>
      </w:r>
      <w:r w:rsidRPr="00643A43">
        <w:t>of</w:t>
      </w:r>
      <w:r w:rsidR="00F73A4C" w:rsidRPr="00643A43">
        <w:t xml:space="preserve"> </w:t>
      </w:r>
      <w:r w:rsidRPr="00643A43">
        <w:t>the</w:t>
      </w:r>
      <w:r w:rsidR="00F73A4C" w:rsidRPr="00643A43">
        <w:t xml:space="preserve"> </w:t>
      </w:r>
      <w:r w:rsidRPr="00643A43">
        <w:t>rating</w:t>
      </w:r>
      <w:r w:rsidR="00F73A4C" w:rsidRPr="00643A43">
        <w:t xml:space="preserve"> </w:t>
      </w:r>
      <w:r w:rsidRPr="00643A43">
        <w:t>index,</w:t>
      </w:r>
      <w:r w:rsidR="00F73A4C" w:rsidRPr="00643A43">
        <w:t xml:space="preserve"> </w:t>
      </w:r>
      <w:r w:rsidRPr="00643A43">
        <w:t>we</w:t>
      </w:r>
      <w:r w:rsidR="00F73A4C" w:rsidRPr="00643A43">
        <w:t xml:space="preserve"> </w:t>
      </w:r>
      <w:r w:rsidRPr="00643A43">
        <w:t>see</w:t>
      </w:r>
      <w:r w:rsidR="00F73A4C" w:rsidRPr="00643A43">
        <w:t xml:space="preserve"> </w:t>
      </w:r>
      <w:r w:rsidRPr="00643A43">
        <w:t>that</w:t>
      </w:r>
      <w:r w:rsidR="00F73A4C" w:rsidRPr="00643A43">
        <w:t xml:space="preserve"> </w:t>
      </w:r>
      <w:r w:rsidRPr="00643A43">
        <w:t>female</w:t>
      </w:r>
      <w:r w:rsidR="00F73A4C" w:rsidRPr="00643A43">
        <w:t xml:space="preserve"> </w:t>
      </w:r>
      <w:r w:rsidRPr="00643A43">
        <w:t>farmers</w:t>
      </w:r>
      <w:r w:rsidR="00F73A4C" w:rsidRPr="00643A43">
        <w:t xml:space="preserve"> </w:t>
      </w:r>
      <w:r w:rsidRPr="00643A43">
        <w:t>rate</w:t>
      </w:r>
      <w:r w:rsidR="00F73A4C" w:rsidRPr="00643A43">
        <w:t xml:space="preserve"> </w:t>
      </w:r>
      <w:r w:rsidRPr="00643A43">
        <w:t>actors</w:t>
      </w:r>
      <w:r w:rsidR="00F73A4C" w:rsidRPr="00643A43">
        <w:t xml:space="preserve"> </w:t>
      </w:r>
      <w:r w:rsidRPr="00643A43">
        <w:t>significantly</w:t>
      </w:r>
      <w:r w:rsidR="00F73A4C" w:rsidRPr="00643A43">
        <w:t xml:space="preserve"> </w:t>
      </w:r>
      <w:r w:rsidRPr="00643A43">
        <w:t>higher</w:t>
      </w:r>
      <w:r w:rsidR="00F73A4C" w:rsidRPr="00643A43">
        <w:t xml:space="preserve"> </w:t>
      </w:r>
      <w:r w:rsidRPr="00643A43">
        <w:t>when</w:t>
      </w:r>
      <w:r w:rsidR="00F73A4C" w:rsidRPr="00643A43">
        <w:t xml:space="preserve"> </w:t>
      </w:r>
      <w:r w:rsidRPr="00643A43">
        <w:t>asked</w:t>
      </w:r>
      <w:r w:rsidR="00F73A4C" w:rsidRPr="00643A43">
        <w:t xml:space="preserve"> </w:t>
      </w:r>
      <w:r w:rsidRPr="00643A43">
        <w:t>to</w:t>
      </w:r>
      <w:r w:rsidR="00F73A4C" w:rsidRPr="00643A43">
        <w:t xml:space="preserve"> </w:t>
      </w:r>
      <w:r w:rsidRPr="00643A43">
        <w:t>assess</w:t>
      </w:r>
      <w:r w:rsidR="00F73A4C" w:rsidRPr="00643A43">
        <w:t xml:space="preserve"> </w:t>
      </w:r>
      <w:r w:rsidRPr="00643A43">
        <w:t>location</w:t>
      </w:r>
      <w:r w:rsidR="00F73A4C" w:rsidRPr="00643A43">
        <w:t xml:space="preserve"> </w:t>
      </w:r>
      <w:r w:rsidRPr="00643A43">
        <w:t>and</w:t>
      </w:r>
      <w:r w:rsidR="00F73A4C" w:rsidRPr="00643A43">
        <w:t xml:space="preserve"> </w:t>
      </w:r>
      <w:r w:rsidRPr="00643A43">
        <w:t>price</w:t>
      </w:r>
      <w:r w:rsidR="00F73A4C" w:rsidRPr="00643A43">
        <w:t xml:space="preserve"> </w:t>
      </w:r>
      <w:r w:rsidRPr="00643A43">
        <w:t>competitiveness</w:t>
      </w:r>
      <w:r w:rsidR="00F73A4C" w:rsidRPr="00643A43">
        <w:t xml:space="preserve"> </w:t>
      </w:r>
      <w:r w:rsidRPr="00643A43">
        <w:t>(columns</w:t>
      </w:r>
      <w:r w:rsidR="00F73A4C" w:rsidRPr="00643A43">
        <w:t xml:space="preserve"> </w:t>
      </w:r>
      <w:r w:rsidRPr="00643A43">
        <w:t>(2)</w:t>
      </w:r>
      <w:r w:rsidR="00F73A4C" w:rsidRPr="00643A43">
        <w:t xml:space="preserve"> </w:t>
      </w:r>
      <w:r w:rsidRPr="00643A43">
        <w:t>and</w:t>
      </w:r>
      <w:r w:rsidR="00F73A4C" w:rsidRPr="00643A43">
        <w:t xml:space="preserve"> </w:t>
      </w:r>
      <w:r w:rsidRPr="00643A43">
        <w:t>(4)).</w:t>
      </w:r>
    </w:p>
    <w:p w14:paraId="630A810B" w14:textId="25056920" w:rsidR="006E559A" w:rsidRPr="00643A43" w:rsidRDefault="006E559A" w:rsidP="00643A43">
      <w:pPr>
        <w:pStyle w:val="1PP"/>
        <w:jc w:val="both"/>
      </w:pPr>
    </w:p>
    <w:p w14:paraId="1871F58E" w14:textId="77777777" w:rsidR="009D0159" w:rsidRPr="00643A43" w:rsidRDefault="009D0159" w:rsidP="009D0159">
      <w:pPr>
        <w:pStyle w:val="1PP"/>
        <w:jc w:val="both"/>
        <w:rPr>
          <w:ins w:id="136" w:author="Anusha De" w:date="2022-05-05T14:04:00Z"/>
        </w:rPr>
      </w:pPr>
      <w:ins w:id="137" w:author="Anusha De" w:date="2022-05-05T14:04:00Z">
        <w:r w:rsidRPr="00643A43">
          <w:t>Table 7. Regression results for the impact of farmer's and actor's gender on the ratings given by the farmers to the actors.</w:t>
        </w:r>
      </w:ins>
    </w:p>
    <w:tbl>
      <w:tblPr>
        <w:tblW w:w="5000" w:type="pct"/>
        <w:tblLayout w:type="fixed"/>
        <w:tblCellMar>
          <w:left w:w="0" w:type="dxa"/>
          <w:right w:w="0" w:type="dxa"/>
        </w:tblCellMar>
        <w:tblLook w:val="0000" w:firstRow="0" w:lastRow="0" w:firstColumn="0" w:lastColumn="0" w:noHBand="0" w:noVBand="0"/>
      </w:tblPr>
      <w:tblGrid>
        <w:gridCol w:w="2911"/>
        <w:gridCol w:w="1035"/>
        <w:gridCol w:w="1390"/>
        <w:gridCol w:w="1305"/>
        <w:gridCol w:w="939"/>
        <w:gridCol w:w="1491"/>
      </w:tblGrid>
      <w:tr w:rsidR="009D0159" w:rsidRPr="00643A43" w14:paraId="5B611496" w14:textId="77777777" w:rsidTr="00CF75EC">
        <w:trPr>
          <w:trHeight w:val="144"/>
          <w:ins w:id="138" w:author="Anusha De" w:date="2022-05-05T14:04:00Z"/>
        </w:trPr>
        <w:tc>
          <w:tcPr>
            <w:tcW w:w="2911" w:type="dxa"/>
            <w:vMerge w:val="restart"/>
            <w:tcBorders>
              <w:top w:val="single" w:sz="4" w:space="0" w:color="auto"/>
              <w:left w:val="nil"/>
              <w:bottom w:val="nil"/>
              <w:right w:val="nil"/>
            </w:tcBorders>
            <w:shd w:val="clear" w:color="auto" w:fill="FFFFFF"/>
            <w:vAlign w:val="center"/>
          </w:tcPr>
          <w:p w14:paraId="66E5F46B" w14:textId="77777777" w:rsidR="009D0159" w:rsidRPr="00643A43" w:rsidRDefault="009D0159" w:rsidP="00CF75EC">
            <w:pPr>
              <w:widowControl/>
              <w:autoSpaceDE/>
              <w:autoSpaceDN/>
              <w:jc w:val="both"/>
              <w:rPr>
                <w:ins w:id="139" w:author="Anusha De" w:date="2022-05-05T14:04:00Z"/>
                <w:rFonts w:eastAsia="Times New Roman" w:cs="Courier New"/>
                <w:sz w:val="20"/>
                <w:szCs w:val="20"/>
              </w:rPr>
            </w:pPr>
          </w:p>
        </w:tc>
        <w:tc>
          <w:tcPr>
            <w:tcW w:w="6160" w:type="dxa"/>
            <w:gridSpan w:val="5"/>
            <w:tcBorders>
              <w:top w:val="single" w:sz="4" w:space="0" w:color="auto"/>
              <w:left w:val="nil"/>
              <w:bottom w:val="nil"/>
              <w:right w:val="nil"/>
            </w:tcBorders>
            <w:shd w:val="clear" w:color="auto" w:fill="FFFFFF"/>
            <w:vAlign w:val="center"/>
          </w:tcPr>
          <w:p w14:paraId="1EDE90AE" w14:textId="77777777" w:rsidR="009D0159" w:rsidRPr="00643A43" w:rsidRDefault="009D0159" w:rsidP="00BE4F53">
            <w:pPr>
              <w:widowControl/>
              <w:autoSpaceDE/>
              <w:autoSpaceDN/>
              <w:jc w:val="center"/>
              <w:rPr>
                <w:ins w:id="140" w:author="Anusha De" w:date="2022-05-05T14:04:00Z"/>
                <w:rFonts w:eastAsia="Times New Roman" w:cs="Courier New"/>
                <w:b/>
                <w:bCs/>
                <w:sz w:val="20"/>
                <w:szCs w:val="20"/>
              </w:rPr>
            </w:pPr>
            <w:ins w:id="141" w:author="Anusha De" w:date="2022-05-05T14:04:00Z">
              <w:r w:rsidRPr="00643A43">
                <w:rPr>
                  <w:rFonts w:eastAsia="Times New Roman" w:cs="Courier New"/>
                  <w:b/>
                  <w:bCs/>
                  <w:sz w:val="20"/>
                  <w:szCs w:val="20"/>
                </w:rPr>
                <w:t>Dependent variable: Ratings from Farmers</w:t>
              </w:r>
            </w:ins>
          </w:p>
        </w:tc>
      </w:tr>
      <w:tr w:rsidR="009D0159" w:rsidRPr="00643A43" w14:paraId="464BE272" w14:textId="77777777" w:rsidTr="00CF75EC">
        <w:trPr>
          <w:trHeight w:val="144"/>
          <w:ins w:id="142" w:author="Anusha De" w:date="2022-05-05T14:04:00Z"/>
        </w:trPr>
        <w:tc>
          <w:tcPr>
            <w:tcW w:w="2911" w:type="dxa"/>
            <w:vMerge/>
            <w:tcBorders>
              <w:top w:val="nil"/>
              <w:left w:val="nil"/>
              <w:bottom w:val="nil"/>
              <w:right w:val="nil"/>
            </w:tcBorders>
            <w:shd w:val="clear" w:color="auto" w:fill="FFFFFF"/>
            <w:vAlign w:val="center"/>
          </w:tcPr>
          <w:p w14:paraId="365FB33B" w14:textId="77777777" w:rsidR="009D0159" w:rsidRPr="00643A43" w:rsidRDefault="009D0159" w:rsidP="00CF75EC">
            <w:pPr>
              <w:widowControl/>
              <w:autoSpaceDE/>
              <w:autoSpaceDN/>
              <w:jc w:val="both"/>
              <w:rPr>
                <w:ins w:id="143" w:author="Anusha De" w:date="2022-05-05T14:04:00Z"/>
                <w:rFonts w:eastAsia="Times New Roman" w:cs="Courier New"/>
                <w:sz w:val="20"/>
                <w:szCs w:val="20"/>
              </w:rPr>
            </w:pPr>
          </w:p>
        </w:tc>
        <w:tc>
          <w:tcPr>
            <w:tcW w:w="1035" w:type="dxa"/>
            <w:tcBorders>
              <w:top w:val="single" w:sz="4" w:space="0" w:color="auto"/>
              <w:left w:val="nil"/>
              <w:bottom w:val="nil"/>
              <w:right w:val="nil"/>
            </w:tcBorders>
            <w:shd w:val="clear" w:color="auto" w:fill="FFFFFF"/>
            <w:vAlign w:val="center"/>
          </w:tcPr>
          <w:p w14:paraId="106BB820" w14:textId="77777777" w:rsidR="009D0159" w:rsidRPr="00643A43" w:rsidRDefault="009D0159" w:rsidP="00BE4F53">
            <w:pPr>
              <w:widowControl/>
              <w:autoSpaceDE/>
              <w:autoSpaceDN/>
              <w:jc w:val="center"/>
              <w:rPr>
                <w:ins w:id="144" w:author="Anusha De" w:date="2022-05-05T14:04:00Z"/>
                <w:rFonts w:eastAsia="Times New Roman" w:cs="Courier New"/>
                <w:b/>
                <w:bCs/>
                <w:sz w:val="20"/>
                <w:szCs w:val="20"/>
              </w:rPr>
            </w:pPr>
            <w:ins w:id="145" w:author="Anusha De" w:date="2022-05-05T14:04:00Z">
              <w:r w:rsidRPr="00643A43">
                <w:rPr>
                  <w:rFonts w:eastAsia="Times New Roman" w:cs="Courier New"/>
                  <w:b/>
                  <w:bCs/>
                  <w:sz w:val="20"/>
                  <w:szCs w:val="20"/>
                </w:rPr>
                <w:t>Overall</w:t>
              </w:r>
            </w:ins>
          </w:p>
          <w:p w14:paraId="0F83675D" w14:textId="77777777" w:rsidR="009D0159" w:rsidRPr="00643A43" w:rsidRDefault="009D0159" w:rsidP="00BE4F53">
            <w:pPr>
              <w:widowControl/>
              <w:autoSpaceDE/>
              <w:autoSpaceDN/>
              <w:jc w:val="center"/>
              <w:rPr>
                <w:ins w:id="146" w:author="Anusha De" w:date="2022-05-05T14:04:00Z"/>
                <w:rFonts w:eastAsia="Times New Roman" w:cs="Courier New"/>
                <w:b/>
                <w:bCs/>
                <w:sz w:val="20"/>
                <w:szCs w:val="20"/>
              </w:rPr>
            </w:pPr>
            <w:ins w:id="147" w:author="Anusha De" w:date="2022-05-05T14:04:00Z">
              <w:r w:rsidRPr="00643A43">
                <w:rPr>
                  <w:rFonts w:eastAsia="Times New Roman" w:cs="Courier New"/>
                  <w:b/>
                  <w:bCs/>
                  <w:sz w:val="20"/>
                  <w:szCs w:val="20"/>
                </w:rPr>
                <w:t>(1)</w:t>
              </w:r>
            </w:ins>
          </w:p>
        </w:tc>
        <w:tc>
          <w:tcPr>
            <w:tcW w:w="1390" w:type="dxa"/>
            <w:tcBorders>
              <w:top w:val="single" w:sz="4" w:space="0" w:color="auto"/>
              <w:left w:val="nil"/>
              <w:bottom w:val="nil"/>
              <w:right w:val="nil"/>
            </w:tcBorders>
            <w:shd w:val="clear" w:color="auto" w:fill="FFFFFF"/>
            <w:vAlign w:val="center"/>
          </w:tcPr>
          <w:p w14:paraId="3F21160E" w14:textId="77777777" w:rsidR="009D0159" w:rsidRPr="00643A43" w:rsidRDefault="009D0159" w:rsidP="00BE4F53">
            <w:pPr>
              <w:widowControl/>
              <w:autoSpaceDE/>
              <w:autoSpaceDN/>
              <w:jc w:val="center"/>
              <w:rPr>
                <w:ins w:id="148" w:author="Anusha De" w:date="2022-05-05T14:04:00Z"/>
                <w:rFonts w:eastAsia="Times New Roman" w:cs="Courier New"/>
                <w:b/>
                <w:bCs/>
                <w:sz w:val="20"/>
                <w:szCs w:val="20"/>
              </w:rPr>
            </w:pPr>
            <w:ins w:id="149" w:author="Anusha De" w:date="2022-05-05T14:04:00Z">
              <w:r w:rsidRPr="00643A43">
                <w:rPr>
                  <w:rFonts w:eastAsia="Times New Roman" w:cs="Courier New"/>
                  <w:b/>
                  <w:bCs/>
                  <w:sz w:val="20"/>
                  <w:szCs w:val="20"/>
                </w:rPr>
                <w:t>Location</w:t>
              </w:r>
            </w:ins>
          </w:p>
          <w:p w14:paraId="7357E48F" w14:textId="77777777" w:rsidR="009D0159" w:rsidRPr="00643A43" w:rsidRDefault="009D0159" w:rsidP="00BE4F53">
            <w:pPr>
              <w:widowControl/>
              <w:autoSpaceDE/>
              <w:autoSpaceDN/>
              <w:jc w:val="center"/>
              <w:rPr>
                <w:ins w:id="150" w:author="Anusha De" w:date="2022-05-05T14:04:00Z"/>
                <w:rFonts w:eastAsia="Times New Roman" w:cs="Courier New"/>
                <w:b/>
                <w:bCs/>
                <w:sz w:val="20"/>
                <w:szCs w:val="20"/>
              </w:rPr>
            </w:pPr>
            <w:ins w:id="151" w:author="Anusha De" w:date="2022-05-05T14:04:00Z">
              <w:r w:rsidRPr="00643A43">
                <w:rPr>
                  <w:rFonts w:eastAsia="Times New Roman" w:cs="Courier New"/>
                  <w:b/>
                  <w:bCs/>
                  <w:sz w:val="20"/>
                  <w:szCs w:val="20"/>
                </w:rPr>
                <w:t>(2)</w:t>
              </w:r>
            </w:ins>
          </w:p>
        </w:tc>
        <w:tc>
          <w:tcPr>
            <w:tcW w:w="1305" w:type="dxa"/>
            <w:tcBorders>
              <w:top w:val="single" w:sz="4" w:space="0" w:color="auto"/>
              <w:left w:val="nil"/>
              <w:bottom w:val="nil"/>
              <w:right w:val="nil"/>
            </w:tcBorders>
            <w:shd w:val="clear" w:color="auto" w:fill="FFFFFF"/>
            <w:vAlign w:val="center"/>
          </w:tcPr>
          <w:p w14:paraId="0DE83B1D" w14:textId="77777777" w:rsidR="009D0159" w:rsidRPr="00643A43" w:rsidRDefault="009D0159" w:rsidP="00BE4F53">
            <w:pPr>
              <w:widowControl/>
              <w:autoSpaceDE/>
              <w:autoSpaceDN/>
              <w:jc w:val="center"/>
              <w:rPr>
                <w:ins w:id="152" w:author="Anusha De" w:date="2022-05-05T14:04:00Z"/>
                <w:rFonts w:eastAsia="Times New Roman" w:cs="Courier New"/>
                <w:b/>
                <w:bCs/>
                <w:sz w:val="20"/>
                <w:szCs w:val="20"/>
              </w:rPr>
            </w:pPr>
            <w:ins w:id="153" w:author="Anusha De" w:date="2022-05-05T14:04:00Z">
              <w:r w:rsidRPr="00643A43">
                <w:rPr>
                  <w:rFonts w:eastAsia="Times New Roman" w:cs="Courier New"/>
                  <w:b/>
                  <w:bCs/>
                  <w:sz w:val="20"/>
                  <w:szCs w:val="20"/>
                </w:rPr>
                <w:t>Quality</w:t>
              </w:r>
            </w:ins>
          </w:p>
          <w:p w14:paraId="21307013" w14:textId="77777777" w:rsidR="009D0159" w:rsidRPr="00643A43" w:rsidRDefault="009D0159" w:rsidP="00BE4F53">
            <w:pPr>
              <w:widowControl/>
              <w:autoSpaceDE/>
              <w:autoSpaceDN/>
              <w:jc w:val="center"/>
              <w:rPr>
                <w:ins w:id="154" w:author="Anusha De" w:date="2022-05-05T14:04:00Z"/>
                <w:rFonts w:eastAsia="Times New Roman" w:cs="Courier New"/>
                <w:b/>
                <w:bCs/>
                <w:sz w:val="20"/>
                <w:szCs w:val="20"/>
              </w:rPr>
            </w:pPr>
            <w:ins w:id="155" w:author="Anusha De" w:date="2022-05-05T14:04:00Z">
              <w:r w:rsidRPr="00643A43">
                <w:rPr>
                  <w:rFonts w:eastAsia="Times New Roman" w:cs="Courier New"/>
                  <w:b/>
                  <w:bCs/>
                  <w:sz w:val="20"/>
                  <w:szCs w:val="20"/>
                </w:rPr>
                <w:t>(3)</w:t>
              </w:r>
            </w:ins>
          </w:p>
        </w:tc>
        <w:tc>
          <w:tcPr>
            <w:tcW w:w="939" w:type="dxa"/>
            <w:tcBorders>
              <w:top w:val="single" w:sz="4" w:space="0" w:color="auto"/>
              <w:left w:val="nil"/>
              <w:bottom w:val="nil"/>
              <w:right w:val="nil"/>
            </w:tcBorders>
            <w:shd w:val="clear" w:color="auto" w:fill="FFFFFF"/>
            <w:vAlign w:val="center"/>
          </w:tcPr>
          <w:p w14:paraId="5A4846A4" w14:textId="77777777" w:rsidR="009D0159" w:rsidRPr="00643A43" w:rsidRDefault="009D0159" w:rsidP="00BE4F53">
            <w:pPr>
              <w:widowControl/>
              <w:autoSpaceDE/>
              <w:autoSpaceDN/>
              <w:jc w:val="center"/>
              <w:rPr>
                <w:ins w:id="156" w:author="Anusha De" w:date="2022-05-05T14:04:00Z"/>
                <w:rFonts w:eastAsia="Times New Roman" w:cs="Courier New"/>
                <w:b/>
                <w:bCs/>
                <w:sz w:val="20"/>
                <w:szCs w:val="20"/>
              </w:rPr>
            </w:pPr>
            <w:ins w:id="157" w:author="Anusha De" w:date="2022-05-05T14:04:00Z">
              <w:r w:rsidRPr="00643A43">
                <w:rPr>
                  <w:rFonts w:eastAsia="Times New Roman" w:cs="Courier New"/>
                  <w:b/>
                  <w:bCs/>
                  <w:sz w:val="20"/>
                  <w:szCs w:val="20"/>
                </w:rPr>
                <w:t>Price</w:t>
              </w:r>
            </w:ins>
          </w:p>
          <w:p w14:paraId="21CAF532" w14:textId="77777777" w:rsidR="009D0159" w:rsidRPr="00643A43" w:rsidRDefault="009D0159" w:rsidP="00BE4F53">
            <w:pPr>
              <w:widowControl/>
              <w:autoSpaceDE/>
              <w:autoSpaceDN/>
              <w:jc w:val="center"/>
              <w:rPr>
                <w:ins w:id="158" w:author="Anusha De" w:date="2022-05-05T14:04:00Z"/>
                <w:rFonts w:eastAsia="Times New Roman" w:cs="Courier New"/>
                <w:b/>
                <w:bCs/>
                <w:sz w:val="20"/>
                <w:szCs w:val="20"/>
              </w:rPr>
            </w:pPr>
            <w:ins w:id="159" w:author="Anusha De" w:date="2022-05-05T14:04:00Z">
              <w:r w:rsidRPr="00643A43">
                <w:rPr>
                  <w:rFonts w:eastAsia="Times New Roman" w:cs="Courier New"/>
                  <w:b/>
                  <w:bCs/>
                  <w:sz w:val="20"/>
                  <w:szCs w:val="20"/>
                </w:rPr>
                <w:t>(4)</w:t>
              </w:r>
            </w:ins>
          </w:p>
        </w:tc>
        <w:tc>
          <w:tcPr>
            <w:tcW w:w="1491" w:type="dxa"/>
            <w:tcBorders>
              <w:top w:val="single" w:sz="4" w:space="0" w:color="auto"/>
              <w:left w:val="nil"/>
              <w:bottom w:val="nil"/>
              <w:right w:val="nil"/>
            </w:tcBorders>
            <w:shd w:val="clear" w:color="auto" w:fill="FFFFFF"/>
            <w:vAlign w:val="center"/>
          </w:tcPr>
          <w:p w14:paraId="022D3D0F" w14:textId="77777777" w:rsidR="009D0159" w:rsidRPr="00643A43" w:rsidRDefault="009D0159" w:rsidP="00BE4F53">
            <w:pPr>
              <w:widowControl/>
              <w:autoSpaceDE/>
              <w:autoSpaceDN/>
              <w:jc w:val="center"/>
              <w:rPr>
                <w:ins w:id="160" w:author="Anusha De" w:date="2022-05-05T14:04:00Z"/>
                <w:rFonts w:eastAsia="Times New Roman" w:cs="Courier New"/>
                <w:b/>
                <w:bCs/>
                <w:sz w:val="20"/>
                <w:szCs w:val="20"/>
              </w:rPr>
            </w:pPr>
            <w:ins w:id="161" w:author="Anusha De" w:date="2022-05-05T14:04:00Z">
              <w:r w:rsidRPr="00643A43">
                <w:rPr>
                  <w:rFonts w:eastAsia="Times New Roman" w:cs="Courier New"/>
                  <w:b/>
                  <w:bCs/>
                  <w:sz w:val="20"/>
                  <w:szCs w:val="20"/>
                </w:rPr>
                <w:t>Reputation</w:t>
              </w:r>
            </w:ins>
          </w:p>
          <w:p w14:paraId="1C8C1D47" w14:textId="77777777" w:rsidR="009D0159" w:rsidRPr="00643A43" w:rsidRDefault="009D0159" w:rsidP="00BE4F53">
            <w:pPr>
              <w:widowControl/>
              <w:autoSpaceDE/>
              <w:autoSpaceDN/>
              <w:jc w:val="center"/>
              <w:rPr>
                <w:ins w:id="162" w:author="Anusha De" w:date="2022-05-05T14:04:00Z"/>
                <w:rFonts w:eastAsia="Times New Roman" w:cs="Courier New"/>
                <w:b/>
                <w:bCs/>
                <w:sz w:val="20"/>
                <w:szCs w:val="20"/>
              </w:rPr>
            </w:pPr>
            <w:ins w:id="163" w:author="Anusha De" w:date="2022-05-05T14:04:00Z">
              <w:r w:rsidRPr="00643A43">
                <w:rPr>
                  <w:rFonts w:eastAsia="Times New Roman" w:cs="Courier New"/>
                  <w:b/>
                  <w:bCs/>
                  <w:sz w:val="20"/>
                  <w:szCs w:val="20"/>
                </w:rPr>
                <w:t>(5)</w:t>
              </w:r>
            </w:ins>
          </w:p>
        </w:tc>
      </w:tr>
      <w:tr w:rsidR="009D0159" w:rsidRPr="00643A43" w14:paraId="611F7396" w14:textId="77777777" w:rsidTr="00CF75EC">
        <w:trPr>
          <w:trHeight w:val="144"/>
          <w:ins w:id="164" w:author="Anusha De" w:date="2022-05-05T14:04:00Z"/>
        </w:trPr>
        <w:tc>
          <w:tcPr>
            <w:tcW w:w="2911" w:type="dxa"/>
            <w:tcBorders>
              <w:top w:val="single" w:sz="4" w:space="0" w:color="auto"/>
              <w:left w:val="nil"/>
              <w:right w:val="nil"/>
            </w:tcBorders>
            <w:shd w:val="clear" w:color="auto" w:fill="FFFFFF"/>
          </w:tcPr>
          <w:p w14:paraId="683AFBFD" w14:textId="77777777" w:rsidR="009D0159" w:rsidRPr="00643A43" w:rsidRDefault="009D0159" w:rsidP="00BE4F53">
            <w:pPr>
              <w:widowControl/>
              <w:autoSpaceDE/>
              <w:autoSpaceDN/>
              <w:rPr>
                <w:ins w:id="165" w:author="Anusha De" w:date="2022-05-05T14:04:00Z"/>
                <w:rFonts w:eastAsia="Times New Roman" w:cs="Courier New"/>
                <w:sz w:val="20"/>
                <w:szCs w:val="20"/>
              </w:rPr>
            </w:pPr>
            <w:ins w:id="166" w:author="Anusha De" w:date="2022-05-05T14:04:00Z">
              <w:r w:rsidRPr="00643A43">
                <w:rPr>
                  <w:rFonts w:eastAsia="Times New Roman" w:cs="Courier New"/>
                  <w:sz w:val="20"/>
                  <w:szCs w:val="20"/>
                </w:rPr>
                <w:t>Constant</w:t>
              </w:r>
            </w:ins>
          </w:p>
        </w:tc>
        <w:tc>
          <w:tcPr>
            <w:tcW w:w="1035" w:type="dxa"/>
            <w:tcBorders>
              <w:top w:val="single" w:sz="4" w:space="0" w:color="auto"/>
              <w:left w:val="nil"/>
              <w:right w:val="nil"/>
            </w:tcBorders>
            <w:shd w:val="clear" w:color="auto" w:fill="FFFFFF"/>
          </w:tcPr>
          <w:p w14:paraId="39E20B2D" w14:textId="77777777" w:rsidR="009D0159" w:rsidRPr="00643A43" w:rsidRDefault="009D0159" w:rsidP="00BE4F53">
            <w:pPr>
              <w:jc w:val="center"/>
              <w:rPr>
                <w:ins w:id="167" w:author="Anusha De" w:date="2022-05-05T14:04:00Z"/>
                <w:rFonts w:eastAsia="Times New Roman" w:cs="Courier New"/>
                <w:sz w:val="20"/>
                <w:szCs w:val="20"/>
              </w:rPr>
            </w:pPr>
            <w:ins w:id="168" w:author="Anusha De" w:date="2022-05-05T14:04:00Z">
              <w:r w:rsidRPr="00643A43">
                <w:rPr>
                  <w:rFonts w:eastAsia="Times New Roman" w:cs="Courier New"/>
                  <w:sz w:val="20"/>
                  <w:szCs w:val="20"/>
                </w:rPr>
                <w:t>3.14</w:t>
              </w:r>
            </w:ins>
          </w:p>
          <w:p w14:paraId="2FD39743" w14:textId="77777777" w:rsidR="009D0159" w:rsidRPr="00643A43" w:rsidRDefault="009D0159" w:rsidP="00BE4F53">
            <w:pPr>
              <w:widowControl/>
              <w:autoSpaceDE/>
              <w:autoSpaceDN/>
              <w:jc w:val="center"/>
              <w:rPr>
                <w:ins w:id="169" w:author="Anusha De" w:date="2022-05-05T14:04:00Z"/>
                <w:rFonts w:eastAsia="Times New Roman" w:cs="Courier New"/>
                <w:sz w:val="20"/>
                <w:szCs w:val="20"/>
              </w:rPr>
            </w:pPr>
            <w:ins w:id="170" w:author="Anusha De" w:date="2022-05-05T14:04:00Z">
              <w:r w:rsidRPr="00643A43">
                <w:rPr>
                  <w:rFonts w:eastAsia="Times New Roman" w:cs="Courier New"/>
                  <w:sz w:val="20"/>
                  <w:szCs w:val="20"/>
                </w:rPr>
                <w:t>(0.122)</w:t>
              </w:r>
            </w:ins>
          </w:p>
        </w:tc>
        <w:tc>
          <w:tcPr>
            <w:tcW w:w="1390" w:type="dxa"/>
            <w:tcBorders>
              <w:top w:val="single" w:sz="4" w:space="0" w:color="auto"/>
              <w:left w:val="nil"/>
              <w:right w:val="nil"/>
            </w:tcBorders>
            <w:shd w:val="clear" w:color="auto" w:fill="FFFFFF"/>
          </w:tcPr>
          <w:p w14:paraId="635EBDFA" w14:textId="77777777" w:rsidR="009D0159" w:rsidRPr="00643A43" w:rsidRDefault="009D0159" w:rsidP="00BE4F53">
            <w:pPr>
              <w:jc w:val="center"/>
              <w:rPr>
                <w:ins w:id="171" w:author="Anusha De" w:date="2022-05-05T14:04:00Z"/>
                <w:rFonts w:eastAsia="Times New Roman" w:cs="Courier New"/>
                <w:sz w:val="20"/>
                <w:szCs w:val="20"/>
              </w:rPr>
            </w:pPr>
            <w:ins w:id="172" w:author="Anusha De" w:date="2022-05-05T14:04:00Z">
              <w:r w:rsidRPr="00643A43">
                <w:rPr>
                  <w:rFonts w:eastAsia="Times New Roman" w:cs="Courier New"/>
                  <w:sz w:val="20"/>
                  <w:szCs w:val="20"/>
                </w:rPr>
                <w:t>3.624</w:t>
              </w:r>
            </w:ins>
          </w:p>
          <w:p w14:paraId="44AB1B74" w14:textId="77777777" w:rsidR="009D0159" w:rsidRPr="00643A43" w:rsidRDefault="009D0159" w:rsidP="00BE4F53">
            <w:pPr>
              <w:widowControl/>
              <w:autoSpaceDE/>
              <w:autoSpaceDN/>
              <w:jc w:val="center"/>
              <w:rPr>
                <w:ins w:id="173" w:author="Anusha De" w:date="2022-05-05T14:04:00Z"/>
                <w:rFonts w:eastAsia="Times New Roman" w:cs="Courier New"/>
                <w:sz w:val="20"/>
                <w:szCs w:val="20"/>
              </w:rPr>
            </w:pPr>
            <w:ins w:id="174" w:author="Anusha De" w:date="2022-05-05T14:04:00Z">
              <w:r w:rsidRPr="00643A43">
                <w:rPr>
                  <w:rFonts w:eastAsia="Times New Roman" w:cs="Courier New"/>
                  <w:sz w:val="20"/>
                  <w:szCs w:val="20"/>
                </w:rPr>
                <w:t>(0.212)</w:t>
              </w:r>
            </w:ins>
          </w:p>
        </w:tc>
        <w:tc>
          <w:tcPr>
            <w:tcW w:w="1305" w:type="dxa"/>
            <w:tcBorders>
              <w:top w:val="single" w:sz="4" w:space="0" w:color="auto"/>
              <w:left w:val="nil"/>
              <w:right w:val="nil"/>
            </w:tcBorders>
            <w:shd w:val="clear" w:color="auto" w:fill="FFFFFF"/>
          </w:tcPr>
          <w:p w14:paraId="7348FFBD" w14:textId="77777777" w:rsidR="009D0159" w:rsidRPr="00643A43" w:rsidRDefault="009D0159" w:rsidP="00BE4F53">
            <w:pPr>
              <w:jc w:val="center"/>
              <w:rPr>
                <w:ins w:id="175" w:author="Anusha De" w:date="2022-05-05T14:04:00Z"/>
                <w:rFonts w:eastAsia="Times New Roman" w:cs="Courier New"/>
                <w:sz w:val="20"/>
                <w:szCs w:val="20"/>
              </w:rPr>
            </w:pPr>
            <w:ins w:id="176" w:author="Anusha De" w:date="2022-05-05T14:04:00Z">
              <w:r w:rsidRPr="00643A43">
                <w:rPr>
                  <w:rFonts w:eastAsia="Times New Roman" w:cs="Courier New"/>
                  <w:sz w:val="20"/>
                  <w:szCs w:val="20"/>
                </w:rPr>
                <w:t>2.76</w:t>
              </w:r>
            </w:ins>
          </w:p>
          <w:p w14:paraId="5287E441" w14:textId="77777777" w:rsidR="009D0159" w:rsidRPr="00643A43" w:rsidRDefault="009D0159" w:rsidP="00BE4F53">
            <w:pPr>
              <w:widowControl/>
              <w:autoSpaceDE/>
              <w:autoSpaceDN/>
              <w:jc w:val="center"/>
              <w:rPr>
                <w:ins w:id="177" w:author="Anusha De" w:date="2022-05-05T14:04:00Z"/>
                <w:rFonts w:eastAsia="Times New Roman" w:cs="Courier New"/>
                <w:sz w:val="20"/>
                <w:szCs w:val="20"/>
              </w:rPr>
            </w:pPr>
            <w:ins w:id="178" w:author="Anusha De" w:date="2022-05-05T14:04:00Z">
              <w:r w:rsidRPr="00643A43">
                <w:rPr>
                  <w:rFonts w:eastAsia="Times New Roman" w:cs="Courier New"/>
                  <w:sz w:val="20"/>
                  <w:szCs w:val="20"/>
                </w:rPr>
                <w:t>(0.17)</w:t>
              </w:r>
            </w:ins>
          </w:p>
        </w:tc>
        <w:tc>
          <w:tcPr>
            <w:tcW w:w="939" w:type="dxa"/>
            <w:tcBorders>
              <w:top w:val="single" w:sz="4" w:space="0" w:color="auto"/>
              <w:left w:val="nil"/>
              <w:right w:val="nil"/>
            </w:tcBorders>
            <w:shd w:val="clear" w:color="auto" w:fill="FFFFFF"/>
          </w:tcPr>
          <w:p w14:paraId="424C6F59" w14:textId="77777777" w:rsidR="009D0159" w:rsidRPr="00643A43" w:rsidRDefault="009D0159" w:rsidP="00BE4F53">
            <w:pPr>
              <w:jc w:val="center"/>
              <w:rPr>
                <w:ins w:id="179" w:author="Anusha De" w:date="2022-05-05T14:04:00Z"/>
                <w:rFonts w:eastAsia="Times New Roman" w:cs="Courier New"/>
                <w:sz w:val="20"/>
                <w:szCs w:val="20"/>
              </w:rPr>
            </w:pPr>
            <w:ins w:id="180" w:author="Anusha De" w:date="2022-05-05T14:04:00Z">
              <w:r w:rsidRPr="00643A43">
                <w:rPr>
                  <w:rFonts w:eastAsia="Times New Roman" w:cs="Courier New"/>
                  <w:sz w:val="20"/>
                  <w:szCs w:val="20"/>
                </w:rPr>
                <w:t>2.834</w:t>
              </w:r>
            </w:ins>
          </w:p>
          <w:p w14:paraId="09588C17" w14:textId="77777777" w:rsidR="009D0159" w:rsidRPr="00643A43" w:rsidRDefault="009D0159" w:rsidP="00BE4F53">
            <w:pPr>
              <w:widowControl/>
              <w:autoSpaceDE/>
              <w:autoSpaceDN/>
              <w:jc w:val="center"/>
              <w:rPr>
                <w:ins w:id="181" w:author="Anusha De" w:date="2022-05-05T14:04:00Z"/>
                <w:rFonts w:eastAsia="Times New Roman" w:cs="Courier New"/>
                <w:sz w:val="20"/>
                <w:szCs w:val="20"/>
              </w:rPr>
            </w:pPr>
            <w:ins w:id="182" w:author="Anusha De" w:date="2022-05-05T14:04:00Z">
              <w:r w:rsidRPr="00643A43">
                <w:rPr>
                  <w:rFonts w:eastAsia="Times New Roman" w:cs="Courier New"/>
                  <w:sz w:val="20"/>
                  <w:szCs w:val="20"/>
                </w:rPr>
                <w:t>(0.167)</w:t>
              </w:r>
            </w:ins>
          </w:p>
        </w:tc>
        <w:tc>
          <w:tcPr>
            <w:tcW w:w="1491" w:type="dxa"/>
            <w:tcBorders>
              <w:top w:val="single" w:sz="4" w:space="0" w:color="auto"/>
              <w:left w:val="nil"/>
              <w:right w:val="nil"/>
            </w:tcBorders>
            <w:shd w:val="clear" w:color="auto" w:fill="FFFFFF"/>
          </w:tcPr>
          <w:p w14:paraId="25031145" w14:textId="77777777" w:rsidR="009D0159" w:rsidRPr="00643A43" w:rsidRDefault="009D0159" w:rsidP="00BE4F53">
            <w:pPr>
              <w:jc w:val="center"/>
              <w:rPr>
                <w:ins w:id="183" w:author="Anusha De" w:date="2022-05-05T14:04:00Z"/>
                <w:rFonts w:eastAsia="Times New Roman" w:cs="Courier New"/>
                <w:sz w:val="20"/>
                <w:szCs w:val="20"/>
              </w:rPr>
            </w:pPr>
            <w:ins w:id="184" w:author="Anusha De" w:date="2022-05-05T14:04:00Z">
              <w:r w:rsidRPr="00643A43">
                <w:rPr>
                  <w:rFonts w:eastAsia="Times New Roman" w:cs="Courier New"/>
                  <w:sz w:val="20"/>
                  <w:szCs w:val="20"/>
                </w:rPr>
                <w:t>3.399</w:t>
              </w:r>
            </w:ins>
          </w:p>
          <w:p w14:paraId="01BA3F6A" w14:textId="77777777" w:rsidR="009D0159" w:rsidRPr="00643A43" w:rsidRDefault="009D0159" w:rsidP="00BE4F53">
            <w:pPr>
              <w:widowControl/>
              <w:autoSpaceDE/>
              <w:autoSpaceDN/>
              <w:jc w:val="center"/>
              <w:rPr>
                <w:ins w:id="185" w:author="Anusha De" w:date="2022-05-05T14:04:00Z"/>
                <w:rFonts w:eastAsia="Times New Roman" w:cs="Courier New"/>
                <w:sz w:val="20"/>
                <w:szCs w:val="20"/>
              </w:rPr>
            </w:pPr>
            <w:ins w:id="186" w:author="Anusha De" w:date="2022-05-05T14:04:00Z">
              <w:r w:rsidRPr="00643A43">
                <w:rPr>
                  <w:rFonts w:eastAsia="Times New Roman" w:cs="Courier New"/>
                  <w:sz w:val="20"/>
                  <w:szCs w:val="20"/>
                </w:rPr>
                <w:t>(0.152)</w:t>
              </w:r>
            </w:ins>
          </w:p>
        </w:tc>
      </w:tr>
      <w:tr w:rsidR="009D0159" w:rsidRPr="00643A43" w14:paraId="0659DA8B" w14:textId="77777777" w:rsidTr="00CF75EC">
        <w:trPr>
          <w:trHeight w:val="144"/>
          <w:ins w:id="187" w:author="Anusha De" w:date="2022-05-05T14:04:00Z"/>
        </w:trPr>
        <w:tc>
          <w:tcPr>
            <w:tcW w:w="2911" w:type="dxa"/>
            <w:tcBorders>
              <w:top w:val="nil"/>
              <w:left w:val="nil"/>
              <w:right w:val="nil"/>
            </w:tcBorders>
            <w:shd w:val="clear" w:color="auto" w:fill="FFFFFF"/>
          </w:tcPr>
          <w:p w14:paraId="0EA23689" w14:textId="77777777" w:rsidR="009D0159" w:rsidRPr="00643A43" w:rsidRDefault="009D0159" w:rsidP="00BE4F53">
            <w:pPr>
              <w:widowControl/>
              <w:autoSpaceDE/>
              <w:autoSpaceDN/>
              <w:rPr>
                <w:ins w:id="188" w:author="Anusha De" w:date="2022-05-05T14:04:00Z"/>
                <w:rFonts w:eastAsia="Times New Roman" w:cs="Courier New"/>
                <w:sz w:val="20"/>
                <w:szCs w:val="20"/>
              </w:rPr>
            </w:pPr>
            <w:ins w:id="189" w:author="Anusha De" w:date="2022-05-05T14:04:00Z">
              <w:r w:rsidRPr="00643A43">
                <w:rPr>
                  <w:rFonts w:eastAsia="Times New Roman" w:cs="Courier New"/>
                  <w:sz w:val="20"/>
                  <w:szCs w:val="20"/>
                </w:rPr>
                <w:t>Farmer is female</w:t>
              </w:r>
            </w:ins>
          </w:p>
        </w:tc>
        <w:tc>
          <w:tcPr>
            <w:tcW w:w="1035" w:type="dxa"/>
            <w:tcBorders>
              <w:top w:val="nil"/>
              <w:left w:val="nil"/>
              <w:right w:val="nil"/>
            </w:tcBorders>
            <w:shd w:val="clear" w:color="auto" w:fill="FFFFFF"/>
          </w:tcPr>
          <w:p w14:paraId="0012E59D" w14:textId="77777777" w:rsidR="009D0159" w:rsidRPr="00643A43" w:rsidRDefault="009D0159" w:rsidP="00BE4F53">
            <w:pPr>
              <w:jc w:val="center"/>
              <w:rPr>
                <w:ins w:id="190" w:author="Anusha De" w:date="2022-05-05T14:04:00Z"/>
                <w:rFonts w:eastAsia="Times New Roman" w:cs="Courier New"/>
                <w:sz w:val="20"/>
                <w:szCs w:val="20"/>
              </w:rPr>
            </w:pPr>
            <w:ins w:id="191" w:author="Anusha De" w:date="2022-05-05T14:04:00Z">
              <w:r w:rsidRPr="00643A43">
                <w:rPr>
                  <w:rFonts w:eastAsia="Times New Roman" w:cs="Courier New"/>
                  <w:sz w:val="20"/>
                  <w:szCs w:val="20"/>
                </w:rPr>
                <w:t>0.052*</w:t>
              </w:r>
            </w:ins>
          </w:p>
          <w:p w14:paraId="6FFF6238" w14:textId="77777777" w:rsidR="009D0159" w:rsidRPr="00643A43" w:rsidRDefault="009D0159" w:rsidP="00BE4F53">
            <w:pPr>
              <w:widowControl/>
              <w:autoSpaceDE/>
              <w:autoSpaceDN/>
              <w:jc w:val="center"/>
              <w:rPr>
                <w:ins w:id="192" w:author="Anusha De" w:date="2022-05-05T14:04:00Z"/>
                <w:rFonts w:eastAsia="Times New Roman" w:cs="Courier New"/>
                <w:sz w:val="20"/>
                <w:szCs w:val="20"/>
              </w:rPr>
            </w:pPr>
            <w:ins w:id="193" w:author="Anusha De" w:date="2022-05-05T14:04:00Z">
              <w:r w:rsidRPr="00643A43">
                <w:rPr>
                  <w:rFonts w:eastAsia="Times New Roman" w:cs="Courier New"/>
                  <w:sz w:val="20"/>
                  <w:szCs w:val="20"/>
                </w:rPr>
                <w:t>(0.03)</w:t>
              </w:r>
            </w:ins>
          </w:p>
        </w:tc>
        <w:tc>
          <w:tcPr>
            <w:tcW w:w="1390" w:type="dxa"/>
            <w:tcBorders>
              <w:top w:val="nil"/>
              <w:left w:val="nil"/>
              <w:right w:val="nil"/>
            </w:tcBorders>
            <w:shd w:val="clear" w:color="auto" w:fill="FFFFFF"/>
          </w:tcPr>
          <w:p w14:paraId="3367E24D" w14:textId="77777777" w:rsidR="009D0159" w:rsidRPr="00643A43" w:rsidRDefault="009D0159" w:rsidP="00BE4F53">
            <w:pPr>
              <w:jc w:val="center"/>
              <w:rPr>
                <w:ins w:id="194" w:author="Anusha De" w:date="2022-05-05T14:04:00Z"/>
                <w:rFonts w:eastAsia="Times New Roman" w:cs="Courier New"/>
                <w:sz w:val="20"/>
                <w:szCs w:val="20"/>
              </w:rPr>
            </w:pPr>
            <w:ins w:id="195" w:author="Anusha De" w:date="2022-05-05T14:04:00Z">
              <w:r w:rsidRPr="00643A43">
                <w:rPr>
                  <w:rFonts w:eastAsia="Times New Roman" w:cs="Courier New"/>
                  <w:sz w:val="20"/>
                  <w:szCs w:val="20"/>
                </w:rPr>
                <w:t>0.125**</w:t>
              </w:r>
            </w:ins>
          </w:p>
          <w:p w14:paraId="33617113" w14:textId="77777777" w:rsidR="009D0159" w:rsidRPr="00643A43" w:rsidRDefault="009D0159" w:rsidP="00BE4F53">
            <w:pPr>
              <w:widowControl/>
              <w:autoSpaceDE/>
              <w:autoSpaceDN/>
              <w:jc w:val="center"/>
              <w:rPr>
                <w:ins w:id="196" w:author="Anusha De" w:date="2022-05-05T14:04:00Z"/>
                <w:rFonts w:eastAsia="Times New Roman" w:cs="Courier New"/>
                <w:sz w:val="20"/>
                <w:szCs w:val="20"/>
              </w:rPr>
            </w:pPr>
            <w:ins w:id="197" w:author="Anusha De" w:date="2022-05-05T14:04:00Z">
              <w:r w:rsidRPr="00643A43">
                <w:rPr>
                  <w:rFonts w:eastAsia="Times New Roman" w:cs="Courier New"/>
                  <w:sz w:val="20"/>
                  <w:szCs w:val="20"/>
                </w:rPr>
                <w:t>(0.05)</w:t>
              </w:r>
            </w:ins>
          </w:p>
        </w:tc>
        <w:tc>
          <w:tcPr>
            <w:tcW w:w="1305" w:type="dxa"/>
            <w:tcBorders>
              <w:top w:val="nil"/>
              <w:left w:val="nil"/>
              <w:right w:val="nil"/>
            </w:tcBorders>
            <w:shd w:val="clear" w:color="auto" w:fill="FFFFFF"/>
          </w:tcPr>
          <w:p w14:paraId="3C3BBC38" w14:textId="77777777" w:rsidR="009D0159" w:rsidRPr="00643A43" w:rsidRDefault="009D0159" w:rsidP="00BE4F53">
            <w:pPr>
              <w:jc w:val="center"/>
              <w:rPr>
                <w:ins w:id="198" w:author="Anusha De" w:date="2022-05-05T14:04:00Z"/>
                <w:rFonts w:eastAsia="Times New Roman" w:cs="Courier New"/>
                <w:sz w:val="20"/>
                <w:szCs w:val="20"/>
              </w:rPr>
            </w:pPr>
            <w:ins w:id="199" w:author="Anusha De" w:date="2022-05-05T14:04:00Z">
              <w:r w:rsidRPr="00643A43">
                <w:rPr>
                  <w:rFonts w:ascii="Arial" w:eastAsia="Times New Roman" w:hAnsi="Arial" w:cs="Arial"/>
                  <w:sz w:val="20"/>
                  <w:szCs w:val="20"/>
                </w:rPr>
                <w:t>−</w:t>
              </w:r>
              <w:r w:rsidRPr="00643A43">
                <w:rPr>
                  <w:rFonts w:eastAsia="Times New Roman" w:cs="Courier New"/>
                  <w:sz w:val="20"/>
                  <w:szCs w:val="20"/>
                </w:rPr>
                <w:t>0.013</w:t>
              </w:r>
            </w:ins>
          </w:p>
          <w:p w14:paraId="5AB093C6" w14:textId="77777777" w:rsidR="009D0159" w:rsidRPr="00643A43" w:rsidRDefault="009D0159" w:rsidP="00BE4F53">
            <w:pPr>
              <w:widowControl/>
              <w:autoSpaceDE/>
              <w:autoSpaceDN/>
              <w:jc w:val="center"/>
              <w:rPr>
                <w:ins w:id="200" w:author="Anusha De" w:date="2022-05-05T14:04:00Z"/>
                <w:rFonts w:eastAsia="Times New Roman" w:cs="Courier New"/>
                <w:sz w:val="20"/>
                <w:szCs w:val="20"/>
              </w:rPr>
            </w:pPr>
            <w:ins w:id="201" w:author="Anusha De" w:date="2022-05-05T14:04:00Z">
              <w:r w:rsidRPr="00643A43">
                <w:rPr>
                  <w:rFonts w:eastAsia="Times New Roman" w:cs="Courier New"/>
                  <w:sz w:val="20"/>
                  <w:szCs w:val="20"/>
                </w:rPr>
                <w:t>(0.044)</w:t>
              </w:r>
            </w:ins>
          </w:p>
        </w:tc>
        <w:tc>
          <w:tcPr>
            <w:tcW w:w="939" w:type="dxa"/>
            <w:tcBorders>
              <w:top w:val="nil"/>
              <w:left w:val="nil"/>
              <w:right w:val="nil"/>
            </w:tcBorders>
            <w:shd w:val="clear" w:color="auto" w:fill="FFFFFF"/>
          </w:tcPr>
          <w:p w14:paraId="4321EE31" w14:textId="77777777" w:rsidR="009D0159" w:rsidRPr="00643A43" w:rsidRDefault="009D0159" w:rsidP="00BE4F53">
            <w:pPr>
              <w:jc w:val="center"/>
              <w:rPr>
                <w:ins w:id="202" w:author="Anusha De" w:date="2022-05-05T14:04:00Z"/>
                <w:rFonts w:eastAsia="Times New Roman" w:cs="Courier New"/>
                <w:sz w:val="20"/>
                <w:szCs w:val="20"/>
              </w:rPr>
            </w:pPr>
            <w:ins w:id="203" w:author="Anusha De" w:date="2022-05-05T14:04:00Z">
              <w:r w:rsidRPr="00643A43">
                <w:rPr>
                  <w:rFonts w:eastAsia="Times New Roman" w:cs="Courier New"/>
                  <w:sz w:val="20"/>
                  <w:szCs w:val="20"/>
                </w:rPr>
                <w:t>0.081**</w:t>
              </w:r>
            </w:ins>
          </w:p>
          <w:p w14:paraId="07BBB0C9" w14:textId="77777777" w:rsidR="009D0159" w:rsidRPr="00643A43" w:rsidRDefault="009D0159" w:rsidP="00BE4F53">
            <w:pPr>
              <w:widowControl/>
              <w:autoSpaceDE/>
              <w:autoSpaceDN/>
              <w:jc w:val="center"/>
              <w:rPr>
                <w:ins w:id="204" w:author="Anusha De" w:date="2022-05-05T14:04:00Z"/>
                <w:rFonts w:eastAsia="Times New Roman" w:cs="Courier New"/>
                <w:sz w:val="20"/>
                <w:szCs w:val="20"/>
              </w:rPr>
            </w:pPr>
            <w:ins w:id="205" w:author="Anusha De" w:date="2022-05-05T14:04:00Z">
              <w:r w:rsidRPr="00643A43">
                <w:rPr>
                  <w:rFonts w:eastAsia="Times New Roman" w:cs="Courier New"/>
                  <w:sz w:val="20"/>
                  <w:szCs w:val="20"/>
                </w:rPr>
                <w:t>(0.04)</w:t>
              </w:r>
            </w:ins>
          </w:p>
        </w:tc>
        <w:tc>
          <w:tcPr>
            <w:tcW w:w="1491" w:type="dxa"/>
            <w:tcBorders>
              <w:top w:val="nil"/>
              <w:left w:val="nil"/>
              <w:right w:val="nil"/>
            </w:tcBorders>
            <w:shd w:val="clear" w:color="auto" w:fill="FFFFFF"/>
          </w:tcPr>
          <w:p w14:paraId="4679C079" w14:textId="77777777" w:rsidR="009D0159" w:rsidRPr="00643A43" w:rsidRDefault="009D0159" w:rsidP="00BE4F53">
            <w:pPr>
              <w:jc w:val="center"/>
              <w:rPr>
                <w:ins w:id="206" w:author="Anusha De" w:date="2022-05-05T14:04:00Z"/>
                <w:rFonts w:eastAsia="Times New Roman" w:cs="Courier New"/>
                <w:sz w:val="20"/>
                <w:szCs w:val="20"/>
              </w:rPr>
            </w:pPr>
            <w:ins w:id="207" w:author="Anusha De" w:date="2022-05-05T14:04:00Z">
              <w:r w:rsidRPr="00643A43">
                <w:rPr>
                  <w:rFonts w:eastAsia="Times New Roman" w:cs="Courier New"/>
                  <w:sz w:val="20"/>
                  <w:szCs w:val="20"/>
                </w:rPr>
                <w:t>0.009</w:t>
              </w:r>
            </w:ins>
          </w:p>
          <w:p w14:paraId="47D9B74D" w14:textId="77777777" w:rsidR="009D0159" w:rsidRPr="00643A43" w:rsidRDefault="009D0159" w:rsidP="00BE4F53">
            <w:pPr>
              <w:widowControl/>
              <w:autoSpaceDE/>
              <w:autoSpaceDN/>
              <w:jc w:val="center"/>
              <w:rPr>
                <w:ins w:id="208" w:author="Anusha De" w:date="2022-05-05T14:04:00Z"/>
                <w:rFonts w:eastAsia="Times New Roman" w:cs="Courier New"/>
                <w:sz w:val="20"/>
                <w:szCs w:val="20"/>
              </w:rPr>
            </w:pPr>
            <w:ins w:id="209" w:author="Anusha De" w:date="2022-05-05T14:04:00Z">
              <w:r w:rsidRPr="00643A43">
                <w:rPr>
                  <w:rFonts w:eastAsia="Times New Roman" w:cs="Courier New"/>
                  <w:sz w:val="20"/>
                  <w:szCs w:val="20"/>
                </w:rPr>
                <w:t>(0.039)</w:t>
              </w:r>
            </w:ins>
          </w:p>
        </w:tc>
      </w:tr>
      <w:tr w:rsidR="009D0159" w:rsidRPr="00643A43" w14:paraId="50E91587" w14:textId="77777777" w:rsidTr="00CF75EC">
        <w:trPr>
          <w:trHeight w:val="144"/>
          <w:ins w:id="210" w:author="Anusha De" w:date="2022-05-05T14:04:00Z"/>
        </w:trPr>
        <w:tc>
          <w:tcPr>
            <w:tcW w:w="2911" w:type="dxa"/>
            <w:tcBorders>
              <w:top w:val="nil"/>
              <w:left w:val="nil"/>
              <w:right w:val="nil"/>
            </w:tcBorders>
            <w:shd w:val="clear" w:color="auto" w:fill="FFFFFF"/>
          </w:tcPr>
          <w:p w14:paraId="4021CA9B" w14:textId="77777777" w:rsidR="009D0159" w:rsidRPr="00643A43" w:rsidRDefault="009D0159" w:rsidP="00BE4F53">
            <w:pPr>
              <w:widowControl/>
              <w:autoSpaceDE/>
              <w:autoSpaceDN/>
              <w:rPr>
                <w:ins w:id="211" w:author="Anusha De" w:date="2022-05-05T14:04:00Z"/>
                <w:rFonts w:eastAsia="Times New Roman" w:cs="Courier New"/>
                <w:sz w:val="20"/>
                <w:szCs w:val="20"/>
              </w:rPr>
            </w:pPr>
            <w:ins w:id="212" w:author="Anusha De" w:date="2022-05-05T14:04:00Z">
              <w:r w:rsidRPr="00643A43">
                <w:rPr>
                  <w:rFonts w:eastAsia="Times New Roman" w:cs="Courier New"/>
                  <w:sz w:val="20"/>
                  <w:szCs w:val="20"/>
                </w:rPr>
                <w:t>Actor is female</w:t>
              </w:r>
            </w:ins>
          </w:p>
        </w:tc>
        <w:tc>
          <w:tcPr>
            <w:tcW w:w="1035" w:type="dxa"/>
            <w:tcBorders>
              <w:top w:val="nil"/>
              <w:left w:val="nil"/>
              <w:right w:val="nil"/>
            </w:tcBorders>
            <w:shd w:val="clear" w:color="auto" w:fill="FFFFFF"/>
          </w:tcPr>
          <w:p w14:paraId="6B667A6B" w14:textId="77777777" w:rsidR="009D0159" w:rsidRPr="00643A43" w:rsidRDefault="009D0159" w:rsidP="00BE4F53">
            <w:pPr>
              <w:jc w:val="center"/>
              <w:rPr>
                <w:ins w:id="213" w:author="Anusha De" w:date="2022-05-05T14:04:00Z"/>
                <w:rFonts w:eastAsia="Times New Roman" w:cs="Courier New"/>
                <w:sz w:val="20"/>
                <w:szCs w:val="20"/>
              </w:rPr>
            </w:pPr>
            <w:ins w:id="214" w:author="Anusha De" w:date="2022-05-05T14:04:00Z">
              <w:r w:rsidRPr="00643A43">
                <w:rPr>
                  <w:rFonts w:eastAsia="Times New Roman" w:cs="Courier New"/>
                  <w:sz w:val="20"/>
                  <w:szCs w:val="20"/>
                </w:rPr>
                <w:t>0.041</w:t>
              </w:r>
            </w:ins>
          </w:p>
          <w:p w14:paraId="55733A1B" w14:textId="77777777" w:rsidR="009D0159" w:rsidRPr="00643A43" w:rsidRDefault="009D0159" w:rsidP="00BE4F53">
            <w:pPr>
              <w:widowControl/>
              <w:autoSpaceDE/>
              <w:autoSpaceDN/>
              <w:jc w:val="center"/>
              <w:rPr>
                <w:ins w:id="215" w:author="Anusha De" w:date="2022-05-05T14:04:00Z"/>
                <w:rFonts w:eastAsia="Times New Roman" w:cs="Courier New"/>
                <w:sz w:val="20"/>
                <w:szCs w:val="20"/>
              </w:rPr>
            </w:pPr>
            <w:ins w:id="216" w:author="Anusha De" w:date="2022-05-05T14:04:00Z">
              <w:r w:rsidRPr="00643A43">
                <w:rPr>
                  <w:rFonts w:eastAsia="Times New Roman" w:cs="Courier New"/>
                  <w:sz w:val="20"/>
                  <w:szCs w:val="20"/>
                </w:rPr>
                <w:t>(0.078)</w:t>
              </w:r>
            </w:ins>
          </w:p>
        </w:tc>
        <w:tc>
          <w:tcPr>
            <w:tcW w:w="1390" w:type="dxa"/>
            <w:tcBorders>
              <w:top w:val="nil"/>
              <w:left w:val="nil"/>
              <w:right w:val="nil"/>
            </w:tcBorders>
            <w:shd w:val="clear" w:color="auto" w:fill="FFFFFF"/>
          </w:tcPr>
          <w:p w14:paraId="4088F28E" w14:textId="77777777" w:rsidR="009D0159" w:rsidRPr="00643A43" w:rsidRDefault="009D0159" w:rsidP="00BE4F53">
            <w:pPr>
              <w:jc w:val="center"/>
              <w:rPr>
                <w:ins w:id="217" w:author="Anusha De" w:date="2022-05-05T14:04:00Z"/>
                <w:rFonts w:eastAsia="Times New Roman" w:cs="Courier New"/>
                <w:sz w:val="20"/>
                <w:szCs w:val="20"/>
              </w:rPr>
            </w:pPr>
            <w:ins w:id="218" w:author="Anusha De" w:date="2022-05-05T14:04:00Z">
              <w:r w:rsidRPr="00643A43">
                <w:rPr>
                  <w:rFonts w:ascii="Arial" w:eastAsia="Times New Roman" w:hAnsi="Arial" w:cs="Arial"/>
                  <w:sz w:val="20"/>
                  <w:szCs w:val="20"/>
                </w:rPr>
                <w:t>−</w:t>
              </w:r>
              <w:r w:rsidRPr="00643A43">
                <w:rPr>
                  <w:rFonts w:eastAsia="Times New Roman" w:cs="Courier New"/>
                  <w:sz w:val="20"/>
                  <w:szCs w:val="20"/>
                </w:rPr>
                <w:t>0.172</w:t>
              </w:r>
            </w:ins>
          </w:p>
          <w:p w14:paraId="60CDF5C5" w14:textId="77777777" w:rsidR="009D0159" w:rsidRPr="00643A43" w:rsidRDefault="009D0159" w:rsidP="00BE4F53">
            <w:pPr>
              <w:widowControl/>
              <w:autoSpaceDE/>
              <w:autoSpaceDN/>
              <w:jc w:val="center"/>
              <w:rPr>
                <w:ins w:id="219" w:author="Anusha De" w:date="2022-05-05T14:04:00Z"/>
                <w:rFonts w:eastAsia="Times New Roman" w:cs="Courier New"/>
                <w:sz w:val="20"/>
                <w:szCs w:val="20"/>
              </w:rPr>
            </w:pPr>
            <w:ins w:id="220" w:author="Anusha De" w:date="2022-05-05T14:04:00Z">
              <w:r w:rsidRPr="00643A43">
                <w:rPr>
                  <w:rFonts w:eastAsia="Times New Roman" w:cs="Courier New"/>
                  <w:sz w:val="20"/>
                  <w:szCs w:val="20"/>
                </w:rPr>
                <w:t>(0.135)</w:t>
              </w:r>
            </w:ins>
          </w:p>
        </w:tc>
        <w:tc>
          <w:tcPr>
            <w:tcW w:w="1305" w:type="dxa"/>
            <w:tcBorders>
              <w:top w:val="nil"/>
              <w:left w:val="nil"/>
              <w:right w:val="nil"/>
            </w:tcBorders>
            <w:shd w:val="clear" w:color="auto" w:fill="FFFFFF"/>
          </w:tcPr>
          <w:p w14:paraId="585A6BA5" w14:textId="77777777" w:rsidR="009D0159" w:rsidRPr="00643A43" w:rsidRDefault="009D0159" w:rsidP="00BE4F53">
            <w:pPr>
              <w:jc w:val="center"/>
              <w:rPr>
                <w:ins w:id="221" w:author="Anusha De" w:date="2022-05-05T14:04:00Z"/>
                <w:rFonts w:eastAsia="Times New Roman" w:cs="Courier New"/>
                <w:sz w:val="20"/>
                <w:szCs w:val="20"/>
              </w:rPr>
            </w:pPr>
            <w:ins w:id="222" w:author="Anusha De" w:date="2022-05-05T14:04:00Z">
              <w:r w:rsidRPr="00643A43">
                <w:rPr>
                  <w:rFonts w:eastAsia="Times New Roman" w:cs="Courier New"/>
                  <w:sz w:val="20"/>
                  <w:szCs w:val="20"/>
                </w:rPr>
                <w:t>0.141</w:t>
              </w:r>
            </w:ins>
          </w:p>
          <w:p w14:paraId="1FE0740E" w14:textId="77777777" w:rsidR="009D0159" w:rsidRPr="00643A43" w:rsidRDefault="009D0159" w:rsidP="00BE4F53">
            <w:pPr>
              <w:widowControl/>
              <w:autoSpaceDE/>
              <w:autoSpaceDN/>
              <w:jc w:val="center"/>
              <w:rPr>
                <w:ins w:id="223" w:author="Anusha De" w:date="2022-05-05T14:04:00Z"/>
                <w:rFonts w:eastAsia="Times New Roman" w:cs="Courier New"/>
                <w:sz w:val="20"/>
                <w:szCs w:val="20"/>
              </w:rPr>
            </w:pPr>
            <w:ins w:id="224" w:author="Anusha De" w:date="2022-05-05T14:04:00Z">
              <w:r w:rsidRPr="00643A43">
                <w:rPr>
                  <w:rFonts w:eastAsia="Times New Roman" w:cs="Courier New"/>
                  <w:sz w:val="20"/>
                  <w:szCs w:val="20"/>
                </w:rPr>
                <w:t>(0.109)</w:t>
              </w:r>
            </w:ins>
          </w:p>
        </w:tc>
        <w:tc>
          <w:tcPr>
            <w:tcW w:w="939" w:type="dxa"/>
            <w:tcBorders>
              <w:top w:val="nil"/>
              <w:left w:val="nil"/>
              <w:right w:val="nil"/>
            </w:tcBorders>
            <w:shd w:val="clear" w:color="auto" w:fill="FFFFFF"/>
          </w:tcPr>
          <w:p w14:paraId="00D11222" w14:textId="77777777" w:rsidR="009D0159" w:rsidRPr="00643A43" w:rsidRDefault="009D0159" w:rsidP="00BE4F53">
            <w:pPr>
              <w:jc w:val="center"/>
              <w:rPr>
                <w:ins w:id="225" w:author="Anusha De" w:date="2022-05-05T14:04:00Z"/>
                <w:rFonts w:eastAsia="Times New Roman" w:cs="Courier New"/>
                <w:sz w:val="20"/>
                <w:szCs w:val="20"/>
              </w:rPr>
            </w:pPr>
            <w:ins w:id="226" w:author="Anusha De" w:date="2022-05-05T14:04:00Z">
              <w:r w:rsidRPr="00643A43">
                <w:rPr>
                  <w:rFonts w:ascii="Arial" w:eastAsia="Times New Roman" w:hAnsi="Arial" w:cs="Arial"/>
                  <w:sz w:val="20"/>
                  <w:szCs w:val="20"/>
                </w:rPr>
                <w:t>−</w:t>
              </w:r>
              <w:r w:rsidRPr="00643A43">
                <w:rPr>
                  <w:rFonts w:eastAsia="Times New Roman" w:cs="Courier New"/>
                  <w:sz w:val="20"/>
                  <w:szCs w:val="20"/>
                </w:rPr>
                <w:t>0.033</w:t>
              </w:r>
            </w:ins>
          </w:p>
          <w:p w14:paraId="6FB15C0B" w14:textId="77777777" w:rsidR="009D0159" w:rsidRPr="00643A43" w:rsidRDefault="009D0159" w:rsidP="00BE4F53">
            <w:pPr>
              <w:widowControl/>
              <w:autoSpaceDE/>
              <w:autoSpaceDN/>
              <w:jc w:val="center"/>
              <w:rPr>
                <w:ins w:id="227" w:author="Anusha De" w:date="2022-05-05T14:04:00Z"/>
                <w:rFonts w:eastAsia="Times New Roman" w:cs="Courier New"/>
                <w:sz w:val="20"/>
                <w:szCs w:val="20"/>
              </w:rPr>
            </w:pPr>
            <w:ins w:id="228" w:author="Anusha De" w:date="2022-05-05T14:04:00Z">
              <w:r w:rsidRPr="00643A43">
                <w:rPr>
                  <w:rFonts w:eastAsia="Times New Roman" w:cs="Courier New"/>
                  <w:sz w:val="20"/>
                  <w:szCs w:val="20"/>
                </w:rPr>
                <w:t>(0.085)</w:t>
              </w:r>
            </w:ins>
          </w:p>
        </w:tc>
        <w:tc>
          <w:tcPr>
            <w:tcW w:w="1491" w:type="dxa"/>
            <w:tcBorders>
              <w:top w:val="nil"/>
              <w:left w:val="nil"/>
              <w:right w:val="nil"/>
            </w:tcBorders>
            <w:shd w:val="clear" w:color="auto" w:fill="FFFFFF"/>
          </w:tcPr>
          <w:p w14:paraId="02250CF5" w14:textId="77777777" w:rsidR="009D0159" w:rsidRPr="00643A43" w:rsidRDefault="009D0159" w:rsidP="00BE4F53">
            <w:pPr>
              <w:jc w:val="center"/>
              <w:rPr>
                <w:ins w:id="229" w:author="Anusha De" w:date="2022-05-05T14:04:00Z"/>
                <w:rFonts w:eastAsia="Times New Roman" w:cs="Courier New"/>
                <w:sz w:val="20"/>
                <w:szCs w:val="20"/>
              </w:rPr>
            </w:pPr>
            <w:ins w:id="230" w:author="Anusha De" w:date="2022-05-05T14:04:00Z">
              <w:r w:rsidRPr="00643A43">
                <w:rPr>
                  <w:rFonts w:eastAsia="Times New Roman" w:cs="Courier New"/>
                  <w:sz w:val="20"/>
                  <w:szCs w:val="20"/>
                </w:rPr>
                <w:t>0.125</w:t>
              </w:r>
            </w:ins>
          </w:p>
          <w:p w14:paraId="626ED4DD" w14:textId="77777777" w:rsidR="009D0159" w:rsidRPr="00643A43" w:rsidRDefault="009D0159" w:rsidP="00BE4F53">
            <w:pPr>
              <w:widowControl/>
              <w:autoSpaceDE/>
              <w:autoSpaceDN/>
              <w:jc w:val="center"/>
              <w:rPr>
                <w:ins w:id="231" w:author="Anusha De" w:date="2022-05-05T14:04:00Z"/>
                <w:rFonts w:eastAsia="Times New Roman" w:cs="Courier New"/>
                <w:sz w:val="20"/>
                <w:szCs w:val="20"/>
              </w:rPr>
            </w:pPr>
            <w:ins w:id="232" w:author="Anusha De" w:date="2022-05-05T14:04:00Z">
              <w:r w:rsidRPr="00643A43">
                <w:rPr>
                  <w:rFonts w:eastAsia="Times New Roman" w:cs="Courier New"/>
                  <w:sz w:val="20"/>
                  <w:szCs w:val="20"/>
                </w:rPr>
                <w:t>(0.095)</w:t>
              </w:r>
            </w:ins>
          </w:p>
        </w:tc>
      </w:tr>
      <w:tr w:rsidR="009D0159" w:rsidRPr="00643A43" w14:paraId="7B5FF9FC" w14:textId="77777777" w:rsidTr="00CF75EC">
        <w:trPr>
          <w:trHeight w:val="144"/>
          <w:ins w:id="233" w:author="Anusha De" w:date="2022-05-05T14:04:00Z"/>
        </w:trPr>
        <w:tc>
          <w:tcPr>
            <w:tcW w:w="2911" w:type="dxa"/>
            <w:tcBorders>
              <w:top w:val="nil"/>
              <w:left w:val="nil"/>
              <w:right w:val="nil"/>
            </w:tcBorders>
            <w:shd w:val="clear" w:color="auto" w:fill="FFFFFF"/>
          </w:tcPr>
          <w:p w14:paraId="18EBB476" w14:textId="77777777" w:rsidR="009D0159" w:rsidRPr="00643A43" w:rsidRDefault="009D0159" w:rsidP="00BE4F53">
            <w:pPr>
              <w:widowControl/>
              <w:autoSpaceDE/>
              <w:autoSpaceDN/>
              <w:rPr>
                <w:ins w:id="234" w:author="Anusha De" w:date="2022-05-05T14:04:00Z"/>
                <w:rFonts w:eastAsia="Times New Roman" w:cs="Courier New"/>
                <w:sz w:val="20"/>
                <w:szCs w:val="20"/>
              </w:rPr>
            </w:pPr>
            <w:ins w:id="235" w:author="Anusha De" w:date="2022-05-05T14:04:00Z">
              <w:r w:rsidRPr="00643A43">
                <w:rPr>
                  <w:rFonts w:eastAsia="Times New Roman" w:cs="Courier New"/>
                  <w:sz w:val="20"/>
                  <w:szCs w:val="20"/>
                </w:rPr>
                <w:t>Farmer has finished primary education</w:t>
              </w:r>
            </w:ins>
          </w:p>
        </w:tc>
        <w:tc>
          <w:tcPr>
            <w:tcW w:w="1035" w:type="dxa"/>
            <w:tcBorders>
              <w:top w:val="nil"/>
              <w:left w:val="nil"/>
              <w:right w:val="nil"/>
            </w:tcBorders>
            <w:shd w:val="clear" w:color="auto" w:fill="FFFFFF"/>
          </w:tcPr>
          <w:p w14:paraId="2576D33C" w14:textId="77777777" w:rsidR="009D0159" w:rsidRPr="00643A43" w:rsidRDefault="009D0159" w:rsidP="00BE4F53">
            <w:pPr>
              <w:jc w:val="center"/>
              <w:rPr>
                <w:ins w:id="236" w:author="Anusha De" w:date="2022-05-05T14:04:00Z"/>
                <w:rFonts w:eastAsia="Times New Roman" w:cs="Courier New"/>
                <w:sz w:val="20"/>
                <w:szCs w:val="20"/>
              </w:rPr>
            </w:pPr>
            <w:ins w:id="237" w:author="Anusha De" w:date="2022-05-05T14:04:00Z">
              <w:r w:rsidRPr="00643A43">
                <w:rPr>
                  <w:rFonts w:eastAsia="Times New Roman" w:cs="Courier New"/>
                  <w:sz w:val="20"/>
                  <w:szCs w:val="20"/>
                </w:rPr>
                <w:t>0</w:t>
              </w:r>
            </w:ins>
          </w:p>
          <w:p w14:paraId="5A925965" w14:textId="77777777" w:rsidR="009D0159" w:rsidRPr="00643A43" w:rsidRDefault="009D0159" w:rsidP="00BE4F53">
            <w:pPr>
              <w:widowControl/>
              <w:autoSpaceDE/>
              <w:autoSpaceDN/>
              <w:jc w:val="center"/>
              <w:rPr>
                <w:ins w:id="238" w:author="Anusha De" w:date="2022-05-05T14:04:00Z"/>
                <w:rFonts w:eastAsia="Times New Roman" w:cs="Courier New"/>
                <w:sz w:val="20"/>
                <w:szCs w:val="20"/>
              </w:rPr>
            </w:pPr>
            <w:ins w:id="239" w:author="Anusha De" w:date="2022-05-05T14:04:00Z">
              <w:r w:rsidRPr="00643A43">
                <w:rPr>
                  <w:rFonts w:eastAsia="Times New Roman" w:cs="Courier New"/>
                  <w:sz w:val="20"/>
                  <w:szCs w:val="20"/>
                </w:rPr>
                <w:t>(0.028)</w:t>
              </w:r>
            </w:ins>
          </w:p>
        </w:tc>
        <w:tc>
          <w:tcPr>
            <w:tcW w:w="1390" w:type="dxa"/>
            <w:tcBorders>
              <w:top w:val="nil"/>
              <w:left w:val="nil"/>
              <w:right w:val="nil"/>
            </w:tcBorders>
            <w:shd w:val="clear" w:color="auto" w:fill="FFFFFF"/>
          </w:tcPr>
          <w:p w14:paraId="3B7C652A" w14:textId="77777777" w:rsidR="009D0159" w:rsidRPr="00643A43" w:rsidRDefault="009D0159" w:rsidP="00BE4F53">
            <w:pPr>
              <w:jc w:val="center"/>
              <w:rPr>
                <w:ins w:id="240" w:author="Anusha De" w:date="2022-05-05T14:04:00Z"/>
                <w:rFonts w:eastAsia="Times New Roman" w:cs="Courier New"/>
                <w:sz w:val="20"/>
                <w:szCs w:val="20"/>
              </w:rPr>
            </w:pPr>
            <w:ins w:id="241" w:author="Anusha De" w:date="2022-05-05T14:04:00Z">
              <w:r w:rsidRPr="00643A43">
                <w:rPr>
                  <w:rFonts w:eastAsia="Times New Roman" w:cs="Courier New"/>
                  <w:sz w:val="20"/>
                  <w:szCs w:val="20"/>
                </w:rPr>
                <w:t>0.012</w:t>
              </w:r>
            </w:ins>
          </w:p>
          <w:p w14:paraId="2E41BE32" w14:textId="77777777" w:rsidR="009D0159" w:rsidRPr="00643A43" w:rsidRDefault="009D0159" w:rsidP="00BE4F53">
            <w:pPr>
              <w:widowControl/>
              <w:autoSpaceDE/>
              <w:autoSpaceDN/>
              <w:jc w:val="center"/>
              <w:rPr>
                <w:ins w:id="242" w:author="Anusha De" w:date="2022-05-05T14:04:00Z"/>
                <w:rFonts w:eastAsia="Times New Roman" w:cs="Courier New"/>
                <w:sz w:val="20"/>
                <w:szCs w:val="20"/>
              </w:rPr>
            </w:pPr>
            <w:ins w:id="243" w:author="Anusha De" w:date="2022-05-05T14:04:00Z">
              <w:r w:rsidRPr="00643A43">
                <w:rPr>
                  <w:rFonts w:eastAsia="Times New Roman" w:cs="Courier New"/>
                  <w:sz w:val="20"/>
                  <w:szCs w:val="20"/>
                </w:rPr>
                <w:t>(0.043)</w:t>
              </w:r>
            </w:ins>
          </w:p>
        </w:tc>
        <w:tc>
          <w:tcPr>
            <w:tcW w:w="1305" w:type="dxa"/>
            <w:tcBorders>
              <w:top w:val="nil"/>
              <w:left w:val="nil"/>
              <w:right w:val="nil"/>
            </w:tcBorders>
            <w:shd w:val="clear" w:color="auto" w:fill="FFFFFF"/>
          </w:tcPr>
          <w:p w14:paraId="2B2A5803" w14:textId="77777777" w:rsidR="009D0159" w:rsidRPr="00643A43" w:rsidRDefault="009D0159" w:rsidP="00BE4F53">
            <w:pPr>
              <w:jc w:val="center"/>
              <w:rPr>
                <w:ins w:id="244" w:author="Anusha De" w:date="2022-05-05T14:04:00Z"/>
                <w:rFonts w:eastAsia="Times New Roman" w:cs="Courier New"/>
                <w:sz w:val="20"/>
                <w:szCs w:val="20"/>
              </w:rPr>
            </w:pPr>
            <w:ins w:id="245" w:author="Anusha De" w:date="2022-05-05T14:04:00Z">
              <w:r w:rsidRPr="00643A43">
                <w:rPr>
                  <w:rFonts w:ascii="Arial" w:eastAsia="Times New Roman" w:hAnsi="Arial" w:cs="Arial"/>
                  <w:sz w:val="20"/>
                  <w:szCs w:val="20"/>
                </w:rPr>
                <w:t>−</w:t>
              </w:r>
              <w:r w:rsidRPr="00643A43">
                <w:rPr>
                  <w:rFonts w:eastAsia="Times New Roman" w:cs="Courier New"/>
                  <w:sz w:val="20"/>
                  <w:szCs w:val="20"/>
                </w:rPr>
                <w:t>0.036</w:t>
              </w:r>
            </w:ins>
          </w:p>
          <w:p w14:paraId="127F2862" w14:textId="77777777" w:rsidR="009D0159" w:rsidRPr="00643A43" w:rsidRDefault="009D0159" w:rsidP="00BE4F53">
            <w:pPr>
              <w:widowControl/>
              <w:autoSpaceDE/>
              <w:autoSpaceDN/>
              <w:jc w:val="center"/>
              <w:rPr>
                <w:ins w:id="246" w:author="Anusha De" w:date="2022-05-05T14:04:00Z"/>
                <w:rFonts w:eastAsia="Times New Roman" w:cs="Courier New"/>
                <w:sz w:val="20"/>
                <w:szCs w:val="20"/>
              </w:rPr>
            </w:pPr>
            <w:ins w:id="247" w:author="Anusha De" w:date="2022-05-05T14:04:00Z">
              <w:r w:rsidRPr="00643A43">
                <w:rPr>
                  <w:rFonts w:eastAsia="Times New Roman" w:cs="Courier New"/>
                  <w:sz w:val="20"/>
                  <w:szCs w:val="20"/>
                </w:rPr>
                <w:t>(0.042)</w:t>
              </w:r>
            </w:ins>
          </w:p>
        </w:tc>
        <w:tc>
          <w:tcPr>
            <w:tcW w:w="939" w:type="dxa"/>
            <w:tcBorders>
              <w:top w:val="nil"/>
              <w:left w:val="nil"/>
              <w:right w:val="nil"/>
            </w:tcBorders>
            <w:shd w:val="clear" w:color="auto" w:fill="FFFFFF"/>
          </w:tcPr>
          <w:p w14:paraId="333D0168" w14:textId="77777777" w:rsidR="009D0159" w:rsidRPr="00643A43" w:rsidRDefault="009D0159" w:rsidP="00BE4F53">
            <w:pPr>
              <w:jc w:val="center"/>
              <w:rPr>
                <w:ins w:id="248" w:author="Anusha De" w:date="2022-05-05T14:04:00Z"/>
                <w:rFonts w:eastAsia="Times New Roman" w:cs="Courier New"/>
                <w:sz w:val="20"/>
                <w:szCs w:val="20"/>
              </w:rPr>
            </w:pPr>
            <w:ins w:id="249" w:author="Anusha De" w:date="2022-05-05T14:04:00Z">
              <w:r w:rsidRPr="00643A43">
                <w:rPr>
                  <w:rFonts w:eastAsia="Times New Roman" w:cs="Courier New"/>
                  <w:sz w:val="20"/>
                  <w:szCs w:val="20"/>
                </w:rPr>
                <w:t>0.012</w:t>
              </w:r>
            </w:ins>
          </w:p>
          <w:p w14:paraId="466BC966" w14:textId="77777777" w:rsidR="009D0159" w:rsidRPr="00643A43" w:rsidRDefault="009D0159" w:rsidP="00BE4F53">
            <w:pPr>
              <w:widowControl/>
              <w:autoSpaceDE/>
              <w:autoSpaceDN/>
              <w:jc w:val="center"/>
              <w:rPr>
                <w:ins w:id="250" w:author="Anusha De" w:date="2022-05-05T14:04:00Z"/>
                <w:rFonts w:eastAsia="Times New Roman" w:cs="Courier New"/>
                <w:sz w:val="20"/>
                <w:szCs w:val="20"/>
              </w:rPr>
            </w:pPr>
            <w:ins w:id="251" w:author="Anusha De" w:date="2022-05-05T14:04:00Z">
              <w:r w:rsidRPr="00643A43">
                <w:rPr>
                  <w:rFonts w:eastAsia="Times New Roman" w:cs="Courier New"/>
                  <w:sz w:val="20"/>
                  <w:szCs w:val="20"/>
                </w:rPr>
                <w:t>(0.042)</w:t>
              </w:r>
            </w:ins>
          </w:p>
        </w:tc>
        <w:tc>
          <w:tcPr>
            <w:tcW w:w="1491" w:type="dxa"/>
            <w:tcBorders>
              <w:top w:val="nil"/>
              <w:left w:val="nil"/>
              <w:right w:val="nil"/>
            </w:tcBorders>
            <w:shd w:val="clear" w:color="auto" w:fill="FFFFFF"/>
          </w:tcPr>
          <w:p w14:paraId="301A26FF" w14:textId="77777777" w:rsidR="009D0159" w:rsidRPr="00643A43" w:rsidRDefault="009D0159" w:rsidP="00BE4F53">
            <w:pPr>
              <w:jc w:val="center"/>
              <w:rPr>
                <w:ins w:id="252" w:author="Anusha De" w:date="2022-05-05T14:04:00Z"/>
                <w:rFonts w:eastAsia="Times New Roman" w:cs="Courier New"/>
                <w:sz w:val="20"/>
                <w:szCs w:val="20"/>
              </w:rPr>
            </w:pPr>
            <w:ins w:id="253" w:author="Anusha De" w:date="2022-05-05T14:04:00Z">
              <w:r w:rsidRPr="00643A43">
                <w:rPr>
                  <w:rFonts w:eastAsia="Times New Roman" w:cs="Courier New"/>
                  <w:sz w:val="20"/>
                  <w:szCs w:val="20"/>
                </w:rPr>
                <w:t>0</w:t>
              </w:r>
            </w:ins>
          </w:p>
          <w:p w14:paraId="7656CF6A" w14:textId="77777777" w:rsidR="009D0159" w:rsidRPr="00643A43" w:rsidRDefault="009D0159" w:rsidP="00BE4F53">
            <w:pPr>
              <w:widowControl/>
              <w:autoSpaceDE/>
              <w:autoSpaceDN/>
              <w:jc w:val="center"/>
              <w:rPr>
                <w:ins w:id="254" w:author="Anusha De" w:date="2022-05-05T14:04:00Z"/>
                <w:rFonts w:eastAsia="Times New Roman" w:cs="Courier New"/>
                <w:sz w:val="20"/>
                <w:szCs w:val="20"/>
              </w:rPr>
            </w:pPr>
            <w:ins w:id="255" w:author="Anusha De" w:date="2022-05-05T14:04:00Z">
              <w:r w:rsidRPr="00643A43">
                <w:rPr>
                  <w:rFonts w:eastAsia="Times New Roman" w:cs="Courier New"/>
                  <w:sz w:val="20"/>
                  <w:szCs w:val="20"/>
                </w:rPr>
                <w:t>(0.037)</w:t>
              </w:r>
            </w:ins>
          </w:p>
        </w:tc>
      </w:tr>
      <w:tr w:rsidR="009D0159" w:rsidRPr="00643A43" w14:paraId="57C100AF" w14:textId="77777777" w:rsidTr="00CF75EC">
        <w:trPr>
          <w:trHeight w:val="144"/>
          <w:ins w:id="256" w:author="Anusha De" w:date="2022-05-05T14:04:00Z"/>
        </w:trPr>
        <w:tc>
          <w:tcPr>
            <w:tcW w:w="2911" w:type="dxa"/>
            <w:tcBorders>
              <w:top w:val="nil"/>
              <w:left w:val="nil"/>
              <w:right w:val="nil"/>
            </w:tcBorders>
            <w:shd w:val="clear" w:color="auto" w:fill="FFFFFF"/>
          </w:tcPr>
          <w:p w14:paraId="2C0628B7" w14:textId="77777777" w:rsidR="009D0159" w:rsidRPr="00643A43" w:rsidRDefault="009D0159" w:rsidP="00BE4F53">
            <w:pPr>
              <w:widowControl/>
              <w:autoSpaceDE/>
              <w:autoSpaceDN/>
              <w:rPr>
                <w:ins w:id="257" w:author="Anusha De" w:date="2022-05-05T14:04:00Z"/>
                <w:rFonts w:eastAsia="Times New Roman" w:cs="Courier New"/>
                <w:sz w:val="20"/>
                <w:szCs w:val="20"/>
              </w:rPr>
            </w:pPr>
            <w:ins w:id="258" w:author="Anusha De" w:date="2022-05-05T14:04:00Z">
              <w:r w:rsidRPr="00643A43">
                <w:rPr>
                  <w:rFonts w:eastAsia="Times New Roman" w:cs="Courier New"/>
                  <w:sz w:val="20"/>
                  <w:szCs w:val="20"/>
                </w:rPr>
                <w:t xml:space="preserve">Farmer's age </w:t>
              </w:r>
            </w:ins>
          </w:p>
          <w:p w14:paraId="0354CB2D" w14:textId="77777777" w:rsidR="009D0159" w:rsidRPr="00643A43" w:rsidRDefault="009D0159" w:rsidP="00BE4F53">
            <w:pPr>
              <w:widowControl/>
              <w:autoSpaceDE/>
              <w:autoSpaceDN/>
              <w:rPr>
                <w:ins w:id="259" w:author="Anusha De" w:date="2022-05-05T14:04:00Z"/>
                <w:rFonts w:eastAsia="Times New Roman" w:cs="Courier New"/>
                <w:sz w:val="20"/>
                <w:szCs w:val="20"/>
              </w:rPr>
            </w:pPr>
            <w:ins w:id="260" w:author="Anusha De" w:date="2022-05-05T14:04:00Z">
              <w:r w:rsidRPr="00643A43">
                <w:rPr>
                  <w:rFonts w:eastAsia="Times New Roman" w:cs="Courier New"/>
                  <w:sz w:val="20"/>
                  <w:szCs w:val="20"/>
                </w:rPr>
                <w:t>(in years)</w:t>
              </w:r>
            </w:ins>
          </w:p>
        </w:tc>
        <w:tc>
          <w:tcPr>
            <w:tcW w:w="1035" w:type="dxa"/>
            <w:tcBorders>
              <w:top w:val="nil"/>
              <w:left w:val="nil"/>
              <w:right w:val="nil"/>
            </w:tcBorders>
            <w:shd w:val="clear" w:color="auto" w:fill="FFFFFF"/>
          </w:tcPr>
          <w:p w14:paraId="670336E4" w14:textId="77777777" w:rsidR="009D0159" w:rsidRPr="00643A43" w:rsidRDefault="009D0159" w:rsidP="00BE4F53">
            <w:pPr>
              <w:jc w:val="center"/>
              <w:rPr>
                <w:ins w:id="261" w:author="Anusha De" w:date="2022-05-05T14:04:00Z"/>
                <w:rFonts w:eastAsia="Times New Roman" w:cs="Courier New"/>
                <w:sz w:val="20"/>
                <w:szCs w:val="20"/>
              </w:rPr>
            </w:pPr>
            <w:ins w:id="262" w:author="Anusha De" w:date="2022-05-05T14:04:00Z">
              <w:r w:rsidRPr="00643A43">
                <w:rPr>
                  <w:rFonts w:eastAsia="Times New Roman" w:cs="Courier New"/>
                  <w:sz w:val="20"/>
                  <w:szCs w:val="20"/>
                </w:rPr>
                <w:t>0.001</w:t>
              </w:r>
            </w:ins>
          </w:p>
          <w:p w14:paraId="015DB5DB" w14:textId="77777777" w:rsidR="009D0159" w:rsidRPr="00643A43" w:rsidRDefault="009D0159" w:rsidP="00BE4F53">
            <w:pPr>
              <w:widowControl/>
              <w:autoSpaceDE/>
              <w:autoSpaceDN/>
              <w:jc w:val="center"/>
              <w:rPr>
                <w:ins w:id="263" w:author="Anusha De" w:date="2022-05-05T14:04:00Z"/>
                <w:rFonts w:eastAsia="Times New Roman" w:cs="Courier New"/>
                <w:sz w:val="20"/>
                <w:szCs w:val="20"/>
              </w:rPr>
            </w:pPr>
            <w:ins w:id="264" w:author="Anusha De" w:date="2022-05-05T14:04:00Z">
              <w:r w:rsidRPr="00643A43">
                <w:rPr>
                  <w:rFonts w:eastAsia="Times New Roman" w:cs="Courier New"/>
                  <w:sz w:val="20"/>
                  <w:szCs w:val="20"/>
                </w:rPr>
                <w:t>(0.001)</w:t>
              </w:r>
            </w:ins>
          </w:p>
        </w:tc>
        <w:tc>
          <w:tcPr>
            <w:tcW w:w="1390" w:type="dxa"/>
            <w:tcBorders>
              <w:top w:val="nil"/>
              <w:left w:val="nil"/>
              <w:right w:val="nil"/>
            </w:tcBorders>
            <w:shd w:val="clear" w:color="auto" w:fill="FFFFFF"/>
          </w:tcPr>
          <w:p w14:paraId="031641B1" w14:textId="77777777" w:rsidR="009D0159" w:rsidRPr="00643A43" w:rsidRDefault="009D0159" w:rsidP="00BE4F53">
            <w:pPr>
              <w:jc w:val="center"/>
              <w:rPr>
                <w:ins w:id="265" w:author="Anusha De" w:date="2022-05-05T14:04:00Z"/>
                <w:rFonts w:eastAsia="Times New Roman" w:cs="Courier New"/>
                <w:sz w:val="20"/>
                <w:szCs w:val="20"/>
              </w:rPr>
            </w:pPr>
            <w:ins w:id="266" w:author="Anusha De" w:date="2022-05-05T14:04:00Z">
              <w:r w:rsidRPr="00643A43">
                <w:rPr>
                  <w:rFonts w:eastAsia="Times New Roman" w:cs="Courier New"/>
                  <w:sz w:val="20"/>
                  <w:szCs w:val="20"/>
                </w:rPr>
                <w:t>0.002</w:t>
              </w:r>
            </w:ins>
          </w:p>
          <w:p w14:paraId="07E2E072" w14:textId="77777777" w:rsidR="009D0159" w:rsidRPr="00643A43" w:rsidRDefault="009D0159" w:rsidP="00BE4F53">
            <w:pPr>
              <w:widowControl/>
              <w:autoSpaceDE/>
              <w:autoSpaceDN/>
              <w:jc w:val="center"/>
              <w:rPr>
                <w:ins w:id="267" w:author="Anusha De" w:date="2022-05-05T14:04:00Z"/>
                <w:rFonts w:eastAsia="Times New Roman" w:cs="Courier New"/>
                <w:sz w:val="20"/>
                <w:szCs w:val="20"/>
              </w:rPr>
            </w:pPr>
            <w:ins w:id="268" w:author="Anusha De" w:date="2022-05-05T14:04:00Z">
              <w:r w:rsidRPr="00643A43">
                <w:rPr>
                  <w:rFonts w:eastAsia="Times New Roman" w:cs="Courier New"/>
                  <w:sz w:val="20"/>
                  <w:szCs w:val="20"/>
                </w:rPr>
                <w:t>(0.002)</w:t>
              </w:r>
            </w:ins>
          </w:p>
        </w:tc>
        <w:tc>
          <w:tcPr>
            <w:tcW w:w="1305" w:type="dxa"/>
            <w:tcBorders>
              <w:top w:val="nil"/>
              <w:left w:val="nil"/>
              <w:right w:val="nil"/>
            </w:tcBorders>
            <w:shd w:val="clear" w:color="auto" w:fill="FFFFFF"/>
          </w:tcPr>
          <w:p w14:paraId="25C93CC8" w14:textId="77777777" w:rsidR="009D0159" w:rsidRPr="00643A43" w:rsidRDefault="009D0159" w:rsidP="00BE4F53">
            <w:pPr>
              <w:jc w:val="center"/>
              <w:rPr>
                <w:ins w:id="269" w:author="Anusha De" w:date="2022-05-05T14:04:00Z"/>
                <w:rFonts w:eastAsia="Times New Roman" w:cs="Courier New"/>
                <w:sz w:val="20"/>
                <w:szCs w:val="20"/>
              </w:rPr>
            </w:pPr>
            <w:ins w:id="270" w:author="Anusha De" w:date="2022-05-05T14:04:00Z">
              <w:r w:rsidRPr="00643A43">
                <w:rPr>
                  <w:rFonts w:ascii="Arial" w:eastAsia="Times New Roman" w:hAnsi="Arial" w:cs="Arial"/>
                  <w:sz w:val="20"/>
                  <w:szCs w:val="20"/>
                </w:rPr>
                <w:t>−</w:t>
              </w:r>
              <w:r w:rsidRPr="00643A43">
                <w:rPr>
                  <w:rFonts w:eastAsia="Times New Roman" w:cs="Courier New"/>
                  <w:sz w:val="20"/>
                  <w:szCs w:val="20"/>
                </w:rPr>
                <w:t>0.001</w:t>
              </w:r>
            </w:ins>
          </w:p>
          <w:p w14:paraId="342D9B2C" w14:textId="77777777" w:rsidR="009D0159" w:rsidRPr="00643A43" w:rsidRDefault="009D0159" w:rsidP="00BE4F53">
            <w:pPr>
              <w:widowControl/>
              <w:autoSpaceDE/>
              <w:autoSpaceDN/>
              <w:jc w:val="center"/>
              <w:rPr>
                <w:ins w:id="271" w:author="Anusha De" w:date="2022-05-05T14:04:00Z"/>
                <w:rFonts w:eastAsia="Times New Roman" w:cs="Courier New"/>
                <w:sz w:val="20"/>
                <w:szCs w:val="20"/>
              </w:rPr>
            </w:pPr>
            <w:ins w:id="272" w:author="Anusha De" w:date="2022-05-05T14:04:00Z">
              <w:r w:rsidRPr="00643A43">
                <w:rPr>
                  <w:rFonts w:eastAsia="Times New Roman" w:cs="Courier New"/>
                  <w:sz w:val="20"/>
                  <w:szCs w:val="20"/>
                </w:rPr>
                <w:t>(0.002)</w:t>
              </w:r>
            </w:ins>
          </w:p>
        </w:tc>
        <w:tc>
          <w:tcPr>
            <w:tcW w:w="939" w:type="dxa"/>
            <w:tcBorders>
              <w:top w:val="nil"/>
              <w:left w:val="nil"/>
              <w:right w:val="nil"/>
            </w:tcBorders>
            <w:shd w:val="clear" w:color="auto" w:fill="FFFFFF"/>
          </w:tcPr>
          <w:p w14:paraId="54A6B189" w14:textId="77777777" w:rsidR="009D0159" w:rsidRPr="00643A43" w:rsidRDefault="009D0159" w:rsidP="00BE4F53">
            <w:pPr>
              <w:jc w:val="center"/>
              <w:rPr>
                <w:ins w:id="273" w:author="Anusha De" w:date="2022-05-05T14:04:00Z"/>
                <w:rFonts w:eastAsia="Times New Roman" w:cs="Courier New"/>
                <w:sz w:val="20"/>
                <w:szCs w:val="20"/>
              </w:rPr>
            </w:pPr>
            <w:ins w:id="274" w:author="Anusha De" w:date="2022-05-05T14:04:00Z">
              <w:r w:rsidRPr="00643A43">
                <w:rPr>
                  <w:rFonts w:eastAsia="Times New Roman" w:cs="Courier New"/>
                  <w:sz w:val="20"/>
                  <w:szCs w:val="20"/>
                </w:rPr>
                <w:t>0.001</w:t>
              </w:r>
            </w:ins>
          </w:p>
          <w:p w14:paraId="19F5CAB6" w14:textId="77777777" w:rsidR="009D0159" w:rsidRPr="00643A43" w:rsidRDefault="009D0159" w:rsidP="00BE4F53">
            <w:pPr>
              <w:widowControl/>
              <w:autoSpaceDE/>
              <w:autoSpaceDN/>
              <w:jc w:val="center"/>
              <w:rPr>
                <w:ins w:id="275" w:author="Anusha De" w:date="2022-05-05T14:04:00Z"/>
                <w:rFonts w:eastAsia="Times New Roman" w:cs="Courier New"/>
                <w:sz w:val="20"/>
                <w:szCs w:val="20"/>
              </w:rPr>
            </w:pPr>
            <w:ins w:id="276" w:author="Anusha De" w:date="2022-05-05T14:04:00Z">
              <w:r w:rsidRPr="00643A43">
                <w:rPr>
                  <w:rFonts w:eastAsia="Times New Roman" w:cs="Courier New"/>
                  <w:sz w:val="20"/>
                  <w:szCs w:val="20"/>
                </w:rPr>
                <w:t>(0.002)</w:t>
              </w:r>
            </w:ins>
          </w:p>
        </w:tc>
        <w:tc>
          <w:tcPr>
            <w:tcW w:w="1491" w:type="dxa"/>
            <w:tcBorders>
              <w:top w:val="nil"/>
              <w:left w:val="nil"/>
              <w:right w:val="nil"/>
            </w:tcBorders>
            <w:shd w:val="clear" w:color="auto" w:fill="FFFFFF"/>
          </w:tcPr>
          <w:p w14:paraId="056E57DA" w14:textId="77777777" w:rsidR="009D0159" w:rsidRPr="00643A43" w:rsidRDefault="009D0159" w:rsidP="00BE4F53">
            <w:pPr>
              <w:jc w:val="center"/>
              <w:rPr>
                <w:ins w:id="277" w:author="Anusha De" w:date="2022-05-05T14:04:00Z"/>
                <w:rFonts w:eastAsia="Times New Roman" w:cs="Courier New"/>
                <w:sz w:val="20"/>
                <w:szCs w:val="20"/>
              </w:rPr>
            </w:pPr>
            <w:ins w:id="278" w:author="Anusha De" w:date="2022-05-05T14:04:00Z">
              <w:r w:rsidRPr="00643A43">
                <w:rPr>
                  <w:rFonts w:eastAsia="Times New Roman" w:cs="Courier New"/>
                  <w:sz w:val="20"/>
                  <w:szCs w:val="20"/>
                </w:rPr>
                <w:t>0</w:t>
              </w:r>
            </w:ins>
          </w:p>
          <w:p w14:paraId="752CEE5B" w14:textId="77777777" w:rsidR="009D0159" w:rsidRPr="00643A43" w:rsidRDefault="009D0159" w:rsidP="00BE4F53">
            <w:pPr>
              <w:widowControl/>
              <w:autoSpaceDE/>
              <w:autoSpaceDN/>
              <w:jc w:val="center"/>
              <w:rPr>
                <w:ins w:id="279" w:author="Anusha De" w:date="2022-05-05T14:04:00Z"/>
                <w:rFonts w:eastAsia="Times New Roman" w:cs="Courier New"/>
                <w:sz w:val="20"/>
                <w:szCs w:val="20"/>
              </w:rPr>
            </w:pPr>
            <w:ins w:id="280" w:author="Anusha De" w:date="2022-05-05T14:04:00Z">
              <w:r w:rsidRPr="00643A43">
                <w:rPr>
                  <w:rFonts w:eastAsia="Times New Roman" w:cs="Courier New"/>
                  <w:sz w:val="20"/>
                  <w:szCs w:val="20"/>
                </w:rPr>
                <w:t>(0.002)</w:t>
              </w:r>
            </w:ins>
          </w:p>
        </w:tc>
      </w:tr>
      <w:tr w:rsidR="009D0159" w:rsidRPr="00643A43" w14:paraId="28B92E03" w14:textId="77777777" w:rsidTr="00CF75EC">
        <w:trPr>
          <w:trHeight w:val="144"/>
          <w:ins w:id="281" w:author="Anusha De" w:date="2022-05-05T14:04:00Z"/>
        </w:trPr>
        <w:tc>
          <w:tcPr>
            <w:tcW w:w="2911" w:type="dxa"/>
            <w:tcBorders>
              <w:top w:val="nil"/>
              <w:left w:val="nil"/>
              <w:right w:val="nil"/>
            </w:tcBorders>
            <w:shd w:val="clear" w:color="auto" w:fill="FFFFFF"/>
          </w:tcPr>
          <w:p w14:paraId="22441B82" w14:textId="77777777" w:rsidR="009D0159" w:rsidRPr="00643A43" w:rsidRDefault="009D0159" w:rsidP="00BE4F53">
            <w:pPr>
              <w:widowControl/>
              <w:autoSpaceDE/>
              <w:autoSpaceDN/>
              <w:rPr>
                <w:ins w:id="282" w:author="Anusha De" w:date="2022-05-05T14:04:00Z"/>
                <w:rFonts w:eastAsia="Times New Roman" w:cs="Courier New"/>
                <w:sz w:val="20"/>
                <w:szCs w:val="20"/>
              </w:rPr>
            </w:pPr>
            <w:ins w:id="283" w:author="Anusha De" w:date="2022-05-05T14:04:00Z">
              <w:r w:rsidRPr="00643A43">
                <w:rPr>
                  <w:rFonts w:eastAsia="Times New Roman" w:cs="Courier New"/>
                  <w:sz w:val="20"/>
                  <w:szCs w:val="20"/>
                </w:rPr>
                <w:t>Farmer's distance to tarmac road (in km)</w:t>
              </w:r>
            </w:ins>
          </w:p>
        </w:tc>
        <w:tc>
          <w:tcPr>
            <w:tcW w:w="1035" w:type="dxa"/>
            <w:tcBorders>
              <w:top w:val="nil"/>
              <w:left w:val="nil"/>
              <w:right w:val="nil"/>
            </w:tcBorders>
            <w:shd w:val="clear" w:color="auto" w:fill="FFFFFF"/>
          </w:tcPr>
          <w:p w14:paraId="29E00D37" w14:textId="77777777" w:rsidR="009D0159" w:rsidRPr="00643A43" w:rsidRDefault="009D0159" w:rsidP="00BE4F53">
            <w:pPr>
              <w:jc w:val="center"/>
              <w:rPr>
                <w:ins w:id="284" w:author="Anusha De" w:date="2022-05-05T14:04:00Z"/>
                <w:rFonts w:eastAsia="Times New Roman" w:cs="Courier New"/>
                <w:sz w:val="20"/>
                <w:szCs w:val="20"/>
              </w:rPr>
            </w:pPr>
            <w:ins w:id="285" w:author="Anusha De" w:date="2022-05-05T14:04:00Z">
              <w:r w:rsidRPr="00643A43">
                <w:rPr>
                  <w:rFonts w:ascii="Arial" w:eastAsia="Times New Roman" w:hAnsi="Arial" w:cs="Arial"/>
                  <w:sz w:val="20"/>
                  <w:szCs w:val="20"/>
                </w:rPr>
                <w:t>−</w:t>
              </w:r>
              <w:r w:rsidRPr="00643A43">
                <w:rPr>
                  <w:rFonts w:eastAsia="Times New Roman" w:cs="Courier New"/>
                  <w:sz w:val="20"/>
                  <w:szCs w:val="20"/>
                </w:rPr>
                <w:t>0.002</w:t>
              </w:r>
            </w:ins>
          </w:p>
          <w:p w14:paraId="1367B94C" w14:textId="77777777" w:rsidR="009D0159" w:rsidRPr="00643A43" w:rsidRDefault="009D0159" w:rsidP="00BE4F53">
            <w:pPr>
              <w:widowControl/>
              <w:autoSpaceDE/>
              <w:autoSpaceDN/>
              <w:jc w:val="center"/>
              <w:rPr>
                <w:ins w:id="286" w:author="Anusha De" w:date="2022-05-05T14:04:00Z"/>
                <w:rFonts w:eastAsia="Times New Roman" w:cs="Courier New"/>
                <w:sz w:val="20"/>
                <w:szCs w:val="20"/>
              </w:rPr>
            </w:pPr>
            <w:ins w:id="287" w:author="Anusha De" w:date="2022-05-05T14:04:00Z">
              <w:r w:rsidRPr="00643A43">
                <w:rPr>
                  <w:rFonts w:eastAsia="Times New Roman" w:cs="Courier New"/>
                  <w:sz w:val="20"/>
                  <w:szCs w:val="20"/>
                </w:rPr>
                <w:t>(0.002)</w:t>
              </w:r>
            </w:ins>
          </w:p>
        </w:tc>
        <w:tc>
          <w:tcPr>
            <w:tcW w:w="1390" w:type="dxa"/>
            <w:tcBorders>
              <w:top w:val="nil"/>
              <w:left w:val="nil"/>
              <w:right w:val="nil"/>
            </w:tcBorders>
            <w:shd w:val="clear" w:color="auto" w:fill="FFFFFF"/>
          </w:tcPr>
          <w:p w14:paraId="0D3C4293" w14:textId="77777777" w:rsidR="009D0159" w:rsidRPr="00643A43" w:rsidRDefault="009D0159" w:rsidP="00BE4F53">
            <w:pPr>
              <w:jc w:val="center"/>
              <w:rPr>
                <w:ins w:id="288" w:author="Anusha De" w:date="2022-05-05T14:04:00Z"/>
                <w:rFonts w:eastAsia="Times New Roman" w:cs="Courier New"/>
                <w:sz w:val="20"/>
                <w:szCs w:val="20"/>
              </w:rPr>
            </w:pPr>
            <w:ins w:id="289" w:author="Anusha De" w:date="2022-05-05T14:04:00Z">
              <w:r w:rsidRPr="00643A43">
                <w:rPr>
                  <w:rFonts w:ascii="Arial" w:eastAsia="Times New Roman" w:hAnsi="Arial" w:cs="Arial"/>
                  <w:sz w:val="20"/>
                  <w:szCs w:val="20"/>
                </w:rPr>
                <w:t>−</w:t>
              </w:r>
              <w:r w:rsidRPr="00643A43">
                <w:rPr>
                  <w:rFonts w:eastAsia="Times New Roman" w:cs="Courier New"/>
                  <w:sz w:val="20"/>
                  <w:szCs w:val="20"/>
                </w:rPr>
                <w:t>0.002</w:t>
              </w:r>
            </w:ins>
          </w:p>
          <w:p w14:paraId="5BD2AA16" w14:textId="77777777" w:rsidR="009D0159" w:rsidRPr="00643A43" w:rsidRDefault="009D0159" w:rsidP="00BE4F53">
            <w:pPr>
              <w:widowControl/>
              <w:autoSpaceDE/>
              <w:autoSpaceDN/>
              <w:jc w:val="center"/>
              <w:rPr>
                <w:ins w:id="290" w:author="Anusha De" w:date="2022-05-05T14:04:00Z"/>
                <w:rFonts w:eastAsia="Times New Roman" w:cs="Courier New"/>
                <w:sz w:val="20"/>
                <w:szCs w:val="20"/>
              </w:rPr>
            </w:pPr>
            <w:ins w:id="291" w:author="Anusha De" w:date="2022-05-05T14:04:00Z">
              <w:r w:rsidRPr="00643A43">
                <w:rPr>
                  <w:rFonts w:eastAsia="Times New Roman" w:cs="Courier New"/>
                  <w:sz w:val="20"/>
                  <w:szCs w:val="20"/>
                </w:rPr>
                <w:t>(0.004)</w:t>
              </w:r>
            </w:ins>
          </w:p>
        </w:tc>
        <w:tc>
          <w:tcPr>
            <w:tcW w:w="1305" w:type="dxa"/>
            <w:tcBorders>
              <w:top w:val="nil"/>
              <w:left w:val="nil"/>
              <w:right w:val="nil"/>
            </w:tcBorders>
            <w:shd w:val="clear" w:color="auto" w:fill="FFFFFF"/>
          </w:tcPr>
          <w:p w14:paraId="3BD40009" w14:textId="77777777" w:rsidR="009D0159" w:rsidRPr="00643A43" w:rsidRDefault="009D0159" w:rsidP="00BE4F53">
            <w:pPr>
              <w:jc w:val="center"/>
              <w:rPr>
                <w:ins w:id="292" w:author="Anusha De" w:date="2022-05-05T14:04:00Z"/>
                <w:rFonts w:eastAsia="Times New Roman" w:cs="Courier New"/>
                <w:sz w:val="20"/>
                <w:szCs w:val="20"/>
              </w:rPr>
            </w:pPr>
            <w:ins w:id="293" w:author="Anusha De" w:date="2022-05-05T14:04:00Z">
              <w:r w:rsidRPr="00643A43">
                <w:rPr>
                  <w:rFonts w:ascii="Arial" w:eastAsia="Times New Roman" w:hAnsi="Arial" w:cs="Arial"/>
                  <w:sz w:val="20"/>
                  <w:szCs w:val="20"/>
                </w:rPr>
                <w:t>−</w:t>
              </w:r>
              <w:r w:rsidRPr="00643A43">
                <w:rPr>
                  <w:rFonts w:eastAsia="Times New Roman" w:cs="Courier New"/>
                  <w:sz w:val="20"/>
                  <w:szCs w:val="20"/>
                </w:rPr>
                <w:t>0.005*</w:t>
              </w:r>
            </w:ins>
          </w:p>
          <w:p w14:paraId="4F121E47" w14:textId="77777777" w:rsidR="009D0159" w:rsidRPr="00643A43" w:rsidRDefault="009D0159" w:rsidP="00BE4F53">
            <w:pPr>
              <w:widowControl/>
              <w:autoSpaceDE/>
              <w:autoSpaceDN/>
              <w:jc w:val="center"/>
              <w:rPr>
                <w:ins w:id="294" w:author="Anusha De" w:date="2022-05-05T14:04:00Z"/>
                <w:rFonts w:eastAsia="Times New Roman" w:cs="Courier New"/>
                <w:sz w:val="20"/>
                <w:szCs w:val="20"/>
              </w:rPr>
            </w:pPr>
            <w:ins w:id="295" w:author="Anusha De" w:date="2022-05-05T14:04:00Z">
              <w:r w:rsidRPr="00643A43">
                <w:rPr>
                  <w:rFonts w:eastAsia="Times New Roman" w:cs="Courier New"/>
                  <w:sz w:val="20"/>
                  <w:szCs w:val="20"/>
                </w:rPr>
                <w:t>(0.003)</w:t>
              </w:r>
            </w:ins>
          </w:p>
        </w:tc>
        <w:tc>
          <w:tcPr>
            <w:tcW w:w="939" w:type="dxa"/>
            <w:tcBorders>
              <w:top w:val="nil"/>
              <w:left w:val="nil"/>
              <w:right w:val="nil"/>
            </w:tcBorders>
            <w:shd w:val="clear" w:color="auto" w:fill="FFFFFF"/>
          </w:tcPr>
          <w:p w14:paraId="05206ECD" w14:textId="77777777" w:rsidR="009D0159" w:rsidRPr="00643A43" w:rsidRDefault="009D0159" w:rsidP="00BE4F53">
            <w:pPr>
              <w:jc w:val="center"/>
              <w:rPr>
                <w:ins w:id="296" w:author="Anusha De" w:date="2022-05-05T14:04:00Z"/>
                <w:rFonts w:eastAsia="Times New Roman" w:cs="Courier New"/>
                <w:sz w:val="20"/>
                <w:szCs w:val="20"/>
              </w:rPr>
            </w:pPr>
            <w:ins w:id="297" w:author="Anusha De" w:date="2022-05-05T14:04:00Z">
              <w:r w:rsidRPr="00643A43">
                <w:rPr>
                  <w:rFonts w:ascii="Arial" w:eastAsia="Times New Roman" w:hAnsi="Arial" w:cs="Arial"/>
                  <w:sz w:val="20"/>
                  <w:szCs w:val="20"/>
                </w:rPr>
                <w:t>−</w:t>
              </w:r>
              <w:r w:rsidRPr="00643A43">
                <w:rPr>
                  <w:rFonts w:eastAsia="Times New Roman" w:cs="Courier New"/>
                  <w:sz w:val="20"/>
                  <w:szCs w:val="20"/>
                </w:rPr>
                <w:t>0.004</w:t>
              </w:r>
            </w:ins>
          </w:p>
          <w:p w14:paraId="48475C41" w14:textId="77777777" w:rsidR="009D0159" w:rsidRPr="00643A43" w:rsidRDefault="009D0159" w:rsidP="00BE4F53">
            <w:pPr>
              <w:widowControl/>
              <w:autoSpaceDE/>
              <w:autoSpaceDN/>
              <w:jc w:val="center"/>
              <w:rPr>
                <w:ins w:id="298" w:author="Anusha De" w:date="2022-05-05T14:04:00Z"/>
                <w:rFonts w:eastAsia="Times New Roman" w:cs="Courier New"/>
                <w:sz w:val="20"/>
                <w:szCs w:val="20"/>
              </w:rPr>
            </w:pPr>
            <w:ins w:id="299" w:author="Anusha De" w:date="2022-05-05T14:04:00Z">
              <w:r w:rsidRPr="00643A43">
                <w:rPr>
                  <w:rFonts w:eastAsia="Times New Roman" w:cs="Courier New"/>
                  <w:sz w:val="20"/>
                  <w:szCs w:val="20"/>
                </w:rPr>
                <w:t>(0.003)</w:t>
              </w:r>
            </w:ins>
          </w:p>
        </w:tc>
        <w:tc>
          <w:tcPr>
            <w:tcW w:w="1491" w:type="dxa"/>
            <w:tcBorders>
              <w:top w:val="nil"/>
              <w:left w:val="nil"/>
              <w:right w:val="nil"/>
            </w:tcBorders>
            <w:shd w:val="clear" w:color="auto" w:fill="FFFFFF"/>
          </w:tcPr>
          <w:p w14:paraId="74AB02C6" w14:textId="77777777" w:rsidR="009D0159" w:rsidRPr="00643A43" w:rsidRDefault="009D0159" w:rsidP="00BE4F53">
            <w:pPr>
              <w:jc w:val="center"/>
              <w:rPr>
                <w:ins w:id="300" w:author="Anusha De" w:date="2022-05-05T14:04:00Z"/>
                <w:rFonts w:eastAsia="Times New Roman" w:cs="Courier New"/>
                <w:sz w:val="20"/>
                <w:szCs w:val="20"/>
              </w:rPr>
            </w:pPr>
            <w:ins w:id="301" w:author="Anusha De" w:date="2022-05-05T14:04:00Z">
              <w:r w:rsidRPr="00643A43">
                <w:rPr>
                  <w:rFonts w:eastAsia="Times New Roman" w:cs="Courier New"/>
                  <w:sz w:val="20"/>
                  <w:szCs w:val="20"/>
                </w:rPr>
                <w:t>0.002</w:t>
              </w:r>
            </w:ins>
          </w:p>
          <w:p w14:paraId="5F966BFA" w14:textId="77777777" w:rsidR="009D0159" w:rsidRPr="00643A43" w:rsidRDefault="009D0159" w:rsidP="00BE4F53">
            <w:pPr>
              <w:widowControl/>
              <w:autoSpaceDE/>
              <w:autoSpaceDN/>
              <w:jc w:val="center"/>
              <w:rPr>
                <w:ins w:id="302" w:author="Anusha De" w:date="2022-05-05T14:04:00Z"/>
                <w:rFonts w:eastAsia="Times New Roman" w:cs="Courier New"/>
                <w:sz w:val="20"/>
                <w:szCs w:val="20"/>
              </w:rPr>
            </w:pPr>
            <w:ins w:id="303" w:author="Anusha De" w:date="2022-05-05T14:04:00Z">
              <w:r w:rsidRPr="00643A43">
                <w:rPr>
                  <w:rFonts w:eastAsia="Times New Roman" w:cs="Courier New"/>
                  <w:sz w:val="20"/>
                  <w:szCs w:val="20"/>
                </w:rPr>
                <w:t>(0.003)</w:t>
              </w:r>
            </w:ins>
          </w:p>
        </w:tc>
      </w:tr>
      <w:tr w:rsidR="009D0159" w:rsidRPr="00643A43" w14:paraId="6348FB8A" w14:textId="77777777" w:rsidTr="00CF75EC">
        <w:trPr>
          <w:trHeight w:val="144"/>
          <w:ins w:id="304" w:author="Anusha De" w:date="2022-05-05T14:04:00Z"/>
        </w:trPr>
        <w:tc>
          <w:tcPr>
            <w:tcW w:w="2911" w:type="dxa"/>
            <w:tcBorders>
              <w:top w:val="nil"/>
              <w:left w:val="nil"/>
              <w:right w:val="nil"/>
            </w:tcBorders>
            <w:shd w:val="clear" w:color="auto" w:fill="FFFFFF"/>
          </w:tcPr>
          <w:p w14:paraId="6326FAE9" w14:textId="77777777" w:rsidR="009D0159" w:rsidRPr="00643A43" w:rsidRDefault="009D0159" w:rsidP="00BE4F53">
            <w:pPr>
              <w:widowControl/>
              <w:autoSpaceDE/>
              <w:autoSpaceDN/>
              <w:rPr>
                <w:ins w:id="305" w:author="Anusha De" w:date="2022-05-05T14:04:00Z"/>
                <w:rFonts w:eastAsia="Times New Roman" w:cs="Courier New"/>
                <w:sz w:val="20"/>
                <w:szCs w:val="20"/>
              </w:rPr>
            </w:pPr>
            <w:ins w:id="306" w:author="Anusha De" w:date="2022-05-05T14:04:00Z">
              <w:r w:rsidRPr="00643A43">
                <w:rPr>
                  <w:rFonts w:eastAsia="Times New Roman" w:cs="Courier New"/>
                  <w:sz w:val="20"/>
                  <w:szCs w:val="20"/>
                </w:rPr>
                <w:t>Farmer's distance to murram road (in km)</w:t>
              </w:r>
            </w:ins>
          </w:p>
        </w:tc>
        <w:tc>
          <w:tcPr>
            <w:tcW w:w="1035" w:type="dxa"/>
            <w:tcBorders>
              <w:top w:val="nil"/>
              <w:left w:val="nil"/>
              <w:right w:val="nil"/>
            </w:tcBorders>
            <w:shd w:val="clear" w:color="auto" w:fill="FFFFFF"/>
          </w:tcPr>
          <w:p w14:paraId="6974A3F8" w14:textId="77777777" w:rsidR="009D0159" w:rsidRPr="00643A43" w:rsidRDefault="009D0159" w:rsidP="00BE4F53">
            <w:pPr>
              <w:jc w:val="center"/>
              <w:rPr>
                <w:ins w:id="307" w:author="Anusha De" w:date="2022-05-05T14:04:00Z"/>
                <w:rFonts w:eastAsia="Times New Roman" w:cs="Courier New"/>
                <w:sz w:val="20"/>
                <w:szCs w:val="20"/>
              </w:rPr>
            </w:pPr>
            <w:ins w:id="308" w:author="Anusha De" w:date="2022-05-05T14:04:00Z">
              <w:r w:rsidRPr="00643A43">
                <w:rPr>
                  <w:rFonts w:ascii="Arial" w:eastAsia="Times New Roman" w:hAnsi="Arial" w:cs="Arial"/>
                  <w:sz w:val="20"/>
                  <w:szCs w:val="20"/>
                </w:rPr>
                <w:t>−</w:t>
              </w:r>
              <w:r w:rsidRPr="00643A43">
                <w:rPr>
                  <w:rFonts w:eastAsia="Times New Roman" w:cs="Courier New"/>
                  <w:sz w:val="20"/>
                  <w:szCs w:val="20"/>
                </w:rPr>
                <w:t>0.019*</w:t>
              </w:r>
            </w:ins>
          </w:p>
          <w:p w14:paraId="3AC34D71" w14:textId="77777777" w:rsidR="009D0159" w:rsidRPr="00643A43" w:rsidRDefault="009D0159" w:rsidP="00BE4F53">
            <w:pPr>
              <w:widowControl/>
              <w:autoSpaceDE/>
              <w:autoSpaceDN/>
              <w:jc w:val="center"/>
              <w:rPr>
                <w:ins w:id="309" w:author="Anusha De" w:date="2022-05-05T14:04:00Z"/>
                <w:rFonts w:eastAsia="Times New Roman" w:cs="Courier New"/>
                <w:sz w:val="20"/>
                <w:szCs w:val="20"/>
              </w:rPr>
            </w:pPr>
            <w:ins w:id="310" w:author="Anusha De" w:date="2022-05-05T14:04:00Z">
              <w:r w:rsidRPr="00643A43">
                <w:rPr>
                  <w:rFonts w:eastAsia="Times New Roman" w:cs="Courier New"/>
                  <w:sz w:val="20"/>
                  <w:szCs w:val="20"/>
                </w:rPr>
                <w:t>(0.01)</w:t>
              </w:r>
            </w:ins>
          </w:p>
        </w:tc>
        <w:tc>
          <w:tcPr>
            <w:tcW w:w="1390" w:type="dxa"/>
            <w:tcBorders>
              <w:top w:val="nil"/>
              <w:left w:val="nil"/>
              <w:right w:val="nil"/>
            </w:tcBorders>
            <w:shd w:val="clear" w:color="auto" w:fill="FFFFFF"/>
          </w:tcPr>
          <w:p w14:paraId="717EB48D" w14:textId="77777777" w:rsidR="009D0159" w:rsidRPr="00643A43" w:rsidRDefault="009D0159" w:rsidP="00BE4F53">
            <w:pPr>
              <w:jc w:val="center"/>
              <w:rPr>
                <w:ins w:id="311" w:author="Anusha De" w:date="2022-05-05T14:04:00Z"/>
                <w:rFonts w:eastAsia="Times New Roman" w:cs="Courier New"/>
                <w:sz w:val="20"/>
                <w:szCs w:val="20"/>
              </w:rPr>
            </w:pPr>
            <w:ins w:id="312" w:author="Anusha De" w:date="2022-05-05T14:04:00Z">
              <w:r w:rsidRPr="00643A43">
                <w:rPr>
                  <w:rFonts w:ascii="Arial" w:eastAsia="Times New Roman" w:hAnsi="Arial" w:cs="Arial"/>
                  <w:sz w:val="20"/>
                  <w:szCs w:val="20"/>
                </w:rPr>
                <w:t>−</w:t>
              </w:r>
              <w:r w:rsidRPr="00643A43">
                <w:rPr>
                  <w:rFonts w:eastAsia="Times New Roman" w:cs="Courier New"/>
                  <w:sz w:val="20"/>
                  <w:szCs w:val="20"/>
                </w:rPr>
                <w:t>0.03*</w:t>
              </w:r>
            </w:ins>
          </w:p>
          <w:p w14:paraId="24E17086" w14:textId="77777777" w:rsidR="009D0159" w:rsidRPr="00643A43" w:rsidRDefault="009D0159" w:rsidP="00BE4F53">
            <w:pPr>
              <w:widowControl/>
              <w:autoSpaceDE/>
              <w:autoSpaceDN/>
              <w:jc w:val="center"/>
              <w:rPr>
                <w:ins w:id="313" w:author="Anusha De" w:date="2022-05-05T14:04:00Z"/>
                <w:rFonts w:eastAsia="Times New Roman" w:cs="Courier New"/>
                <w:sz w:val="20"/>
                <w:szCs w:val="20"/>
              </w:rPr>
            </w:pPr>
            <w:ins w:id="314" w:author="Anusha De" w:date="2022-05-05T14:04:00Z">
              <w:r w:rsidRPr="00643A43">
                <w:rPr>
                  <w:rFonts w:eastAsia="Times New Roman" w:cs="Courier New"/>
                  <w:sz w:val="20"/>
                  <w:szCs w:val="20"/>
                </w:rPr>
                <w:t>(0.018)</w:t>
              </w:r>
            </w:ins>
          </w:p>
        </w:tc>
        <w:tc>
          <w:tcPr>
            <w:tcW w:w="1305" w:type="dxa"/>
            <w:tcBorders>
              <w:top w:val="nil"/>
              <w:left w:val="nil"/>
              <w:right w:val="nil"/>
            </w:tcBorders>
            <w:shd w:val="clear" w:color="auto" w:fill="FFFFFF"/>
          </w:tcPr>
          <w:p w14:paraId="77A67C59" w14:textId="77777777" w:rsidR="009D0159" w:rsidRPr="00643A43" w:rsidRDefault="009D0159" w:rsidP="00BE4F53">
            <w:pPr>
              <w:jc w:val="center"/>
              <w:rPr>
                <w:ins w:id="315" w:author="Anusha De" w:date="2022-05-05T14:04:00Z"/>
                <w:rFonts w:eastAsia="Times New Roman" w:cs="Courier New"/>
                <w:sz w:val="20"/>
                <w:szCs w:val="20"/>
              </w:rPr>
            </w:pPr>
            <w:ins w:id="316" w:author="Anusha De" w:date="2022-05-05T14:04:00Z">
              <w:r w:rsidRPr="00643A43">
                <w:rPr>
                  <w:rFonts w:ascii="Arial" w:eastAsia="Times New Roman" w:hAnsi="Arial" w:cs="Arial"/>
                  <w:sz w:val="20"/>
                  <w:szCs w:val="20"/>
                </w:rPr>
                <w:t>−</w:t>
              </w:r>
              <w:r w:rsidRPr="00643A43">
                <w:rPr>
                  <w:rFonts w:eastAsia="Times New Roman" w:cs="Courier New"/>
                  <w:sz w:val="20"/>
                  <w:szCs w:val="20"/>
                </w:rPr>
                <w:t>0.005</w:t>
              </w:r>
            </w:ins>
          </w:p>
          <w:p w14:paraId="48FD60F6" w14:textId="77777777" w:rsidR="009D0159" w:rsidRPr="00643A43" w:rsidRDefault="009D0159" w:rsidP="00BE4F53">
            <w:pPr>
              <w:widowControl/>
              <w:autoSpaceDE/>
              <w:autoSpaceDN/>
              <w:jc w:val="center"/>
              <w:rPr>
                <w:ins w:id="317" w:author="Anusha De" w:date="2022-05-05T14:04:00Z"/>
                <w:rFonts w:eastAsia="Times New Roman" w:cs="Courier New"/>
                <w:sz w:val="20"/>
                <w:szCs w:val="20"/>
              </w:rPr>
            </w:pPr>
            <w:ins w:id="318" w:author="Anusha De" w:date="2022-05-05T14:04:00Z">
              <w:r w:rsidRPr="00643A43">
                <w:rPr>
                  <w:rFonts w:eastAsia="Times New Roman" w:cs="Courier New"/>
                  <w:sz w:val="20"/>
                  <w:szCs w:val="20"/>
                </w:rPr>
                <w:t>(0.013)</w:t>
              </w:r>
            </w:ins>
          </w:p>
        </w:tc>
        <w:tc>
          <w:tcPr>
            <w:tcW w:w="939" w:type="dxa"/>
            <w:tcBorders>
              <w:top w:val="nil"/>
              <w:left w:val="nil"/>
              <w:right w:val="nil"/>
            </w:tcBorders>
            <w:shd w:val="clear" w:color="auto" w:fill="FFFFFF"/>
          </w:tcPr>
          <w:p w14:paraId="3B7D964F" w14:textId="77777777" w:rsidR="009D0159" w:rsidRPr="00643A43" w:rsidRDefault="009D0159" w:rsidP="00BE4F53">
            <w:pPr>
              <w:jc w:val="center"/>
              <w:rPr>
                <w:ins w:id="319" w:author="Anusha De" w:date="2022-05-05T14:04:00Z"/>
                <w:rFonts w:eastAsia="Times New Roman" w:cs="Courier New"/>
                <w:sz w:val="20"/>
                <w:szCs w:val="20"/>
              </w:rPr>
            </w:pPr>
            <w:ins w:id="320" w:author="Anusha De" w:date="2022-05-05T14:04:00Z">
              <w:r w:rsidRPr="00643A43">
                <w:rPr>
                  <w:rFonts w:ascii="Arial" w:eastAsia="Times New Roman" w:hAnsi="Arial" w:cs="Arial"/>
                  <w:sz w:val="20"/>
                  <w:szCs w:val="20"/>
                </w:rPr>
                <w:t>−</w:t>
              </w:r>
              <w:r w:rsidRPr="00643A43">
                <w:rPr>
                  <w:rFonts w:eastAsia="Times New Roman" w:cs="Courier New"/>
                  <w:sz w:val="20"/>
                  <w:szCs w:val="20"/>
                </w:rPr>
                <w:t>0.015</w:t>
              </w:r>
            </w:ins>
          </w:p>
          <w:p w14:paraId="5BFC1F7A" w14:textId="77777777" w:rsidR="009D0159" w:rsidRPr="00643A43" w:rsidRDefault="009D0159" w:rsidP="00BE4F53">
            <w:pPr>
              <w:widowControl/>
              <w:autoSpaceDE/>
              <w:autoSpaceDN/>
              <w:jc w:val="center"/>
              <w:rPr>
                <w:ins w:id="321" w:author="Anusha De" w:date="2022-05-05T14:04:00Z"/>
                <w:rFonts w:eastAsia="Times New Roman" w:cs="Courier New"/>
                <w:sz w:val="20"/>
                <w:szCs w:val="20"/>
              </w:rPr>
            </w:pPr>
            <w:ins w:id="322" w:author="Anusha De" w:date="2022-05-05T14:04:00Z">
              <w:r w:rsidRPr="00643A43">
                <w:rPr>
                  <w:rFonts w:eastAsia="Times New Roman" w:cs="Courier New"/>
                  <w:sz w:val="20"/>
                  <w:szCs w:val="20"/>
                </w:rPr>
                <w:t>(0.013)</w:t>
              </w:r>
            </w:ins>
          </w:p>
        </w:tc>
        <w:tc>
          <w:tcPr>
            <w:tcW w:w="1491" w:type="dxa"/>
            <w:tcBorders>
              <w:top w:val="nil"/>
              <w:left w:val="nil"/>
              <w:right w:val="nil"/>
            </w:tcBorders>
            <w:shd w:val="clear" w:color="auto" w:fill="FFFFFF"/>
          </w:tcPr>
          <w:p w14:paraId="72506FCC" w14:textId="77777777" w:rsidR="009D0159" w:rsidRPr="00643A43" w:rsidRDefault="009D0159" w:rsidP="00BE4F53">
            <w:pPr>
              <w:jc w:val="center"/>
              <w:rPr>
                <w:ins w:id="323" w:author="Anusha De" w:date="2022-05-05T14:04:00Z"/>
                <w:rFonts w:eastAsia="Times New Roman" w:cs="Courier New"/>
                <w:sz w:val="20"/>
                <w:szCs w:val="20"/>
              </w:rPr>
            </w:pPr>
            <w:ins w:id="324" w:author="Anusha De" w:date="2022-05-05T14:04:00Z">
              <w:r w:rsidRPr="00643A43">
                <w:rPr>
                  <w:rFonts w:eastAsia="Times New Roman" w:cs="Courier New"/>
                  <w:sz w:val="20"/>
                  <w:szCs w:val="20"/>
                </w:rPr>
                <w:t>0.003</w:t>
              </w:r>
            </w:ins>
          </w:p>
          <w:p w14:paraId="12DDD535" w14:textId="77777777" w:rsidR="009D0159" w:rsidRPr="00643A43" w:rsidRDefault="009D0159" w:rsidP="00BE4F53">
            <w:pPr>
              <w:widowControl/>
              <w:autoSpaceDE/>
              <w:autoSpaceDN/>
              <w:jc w:val="center"/>
              <w:rPr>
                <w:ins w:id="325" w:author="Anusha De" w:date="2022-05-05T14:04:00Z"/>
                <w:rFonts w:eastAsia="Times New Roman" w:cs="Courier New"/>
                <w:sz w:val="20"/>
                <w:szCs w:val="20"/>
              </w:rPr>
            </w:pPr>
            <w:ins w:id="326" w:author="Anusha De" w:date="2022-05-05T14:04:00Z">
              <w:r w:rsidRPr="00643A43">
                <w:rPr>
                  <w:rFonts w:eastAsia="Times New Roman" w:cs="Courier New"/>
                  <w:sz w:val="20"/>
                  <w:szCs w:val="20"/>
                </w:rPr>
                <w:t>(0.012)</w:t>
              </w:r>
            </w:ins>
          </w:p>
        </w:tc>
      </w:tr>
      <w:tr w:rsidR="009D0159" w:rsidRPr="00643A43" w14:paraId="3442A743" w14:textId="77777777" w:rsidTr="00CF75EC">
        <w:trPr>
          <w:trHeight w:val="144"/>
          <w:ins w:id="327" w:author="Anusha De" w:date="2022-05-05T14:04:00Z"/>
        </w:trPr>
        <w:tc>
          <w:tcPr>
            <w:tcW w:w="2911" w:type="dxa"/>
            <w:tcBorders>
              <w:top w:val="nil"/>
              <w:left w:val="nil"/>
              <w:right w:val="nil"/>
            </w:tcBorders>
            <w:shd w:val="clear" w:color="auto" w:fill="FFFFFF"/>
          </w:tcPr>
          <w:p w14:paraId="01E6BA33" w14:textId="77777777" w:rsidR="009D0159" w:rsidRPr="00643A43" w:rsidRDefault="009D0159" w:rsidP="00BE4F53">
            <w:pPr>
              <w:widowControl/>
              <w:autoSpaceDE/>
              <w:autoSpaceDN/>
              <w:rPr>
                <w:ins w:id="328" w:author="Anusha De" w:date="2022-05-05T14:04:00Z"/>
                <w:rFonts w:eastAsia="Times New Roman" w:cs="Courier New"/>
                <w:sz w:val="20"/>
                <w:szCs w:val="20"/>
              </w:rPr>
            </w:pPr>
            <w:ins w:id="329" w:author="Anusha De" w:date="2022-05-05T14:04:00Z">
              <w:r w:rsidRPr="00643A43">
                <w:rPr>
                  <w:rFonts w:eastAsia="Times New Roman" w:cs="Courier New"/>
                  <w:sz w:val="20"/>
                  <w:szCs w:val="20"/>
                </w:rPr>
                <w:t>Farmer is married</w:t>
              </w:r>
            </w:ins>
          </w:p>
        </w:tc>
        <w:tc>
          <w:tcPr>
            <w:tcW w:w="1035" w:type="dxa"/>
            <w:tcBorders>
              <w:top w:val="nil"/>
              <w:left w:val="nil"/>
              <w:right w:val="nil"/>
            </w:tcBorders>
            <w:shd w:val="clear" w:color="auto" w:fill="FFFFFF"/>
          </w:tcPr>
          <w:p w14:paraId="0B81DA92" w14:textId="77777777" w:rsidR="009D0159" w:rsidRPr="00643A43" w:rsidRDefault="009D0159" w:rsidP="00BE4F53">
            <w:pPr>
              <w:jc w:val="center"/>
              <w:rPr>
                <w:ins w:id="330" w:author="Anusha De" w:date="2022-05-05T14:04:00Z"/>
                <w:rFonts w:eastAsia="Times New Roman" w:cs="Courier New"/>
                <w:sz w:val="20"/>
                <w:szCs w:val="20"/>
              </w:rPr>
            </w:pPr>
            <w:ins w:id="331" w:author="Anusha De" w:date="2022-05-05T14:04:00Z">
              <w:r w:rsidRPr="00643A43">
                <w:rPr>
                  <w:rFonts w:ascii="Arial" w:eastAsia="Times New Roman" w:hAnsi="Arial" w:cs="Arial"/>
                  <w:sz w:val="20"/>
                  <w:szCs w:val="20"/>
                </w:rPr>
                <w:t>−</w:t>
              </w:r>
              <w:r w:rsidRPr="00643A43">
                <w:rPr>
                  <w:rFonts w:eastAsia="Times New Roman" w:cs="Courier New"/>
                  <w:sz w:val="20"/>
                  <w:szCs w:val="20"/>
                </w:rPr>
                <w:t>0.06</w:t>
              </w:r>
            </w:ins>
          </w:p>
          <w:p w14:paraId="0FAAD4AF" w14:textId="77777777" w:rsidR="009D0159" w:rsidRPr="00643A43" w:rsidRDefault="009D0159" w:rsidP="00BE4F53">
            <w:pPr>
              <w:widowControl/>
              <w:autoSpaceDE/>
              <w:autoSpaceDN/>
              <w:jc w:val="center"/>
              <w:rPr>
                <w:ins w:id="332" w:author="Anusha De" w:date="2022-05-05T14:04:00Z"/>
                <w:rFonts w:eastAsia="Times New Roman" w:cs="Courier New"/>
                <w:sz w:val="20"/>
                <w:szCs w:val="20"/>
              </w:rPr>
            </w:pPr>
            <w:ins w:id="333" w:author="Anusha De" w:date="2022-05-05T14:04:00Z">
              <w:r w:rsidRPr="00643A43">
                <w:rPr>
                  <w:rFonts w:eastAsia="Times New Roman" w:cs="Courier New"/>
                  <w:sz w:val="20"/>
                  <w:szCs w:val="20"/>
                </w:rPr>
                <w:t>(0.045)</w:t>
              </w:r>
            </w:ins>
          </w:p>
        </w:tc>
        <w:tc>
          <w:tcPr>
            <w:tcW w:w="1390" w:type="dxa"/>
            <w:tcBorders>
              <w:top w:val="nil"/>
              <w:left w:val="nil"/>
              <w:right w:val="nil"/>
            </w:tcBorders>
            <w:shd w:val="clear" w:color="auto" w:fill="FFFFFF"/>
          </w:tcPr>
          <w:p w14:paraId="27ADE62E" w14:textId="77777777" w:rsidR="009D0159" w:rsidRPr="00643A43" w:rsidRDefault="009D0159" w:rsidP="00BE4F53">
            <w:pPr>
              <w:jc w:val="center"/>
              <w:rPr>
                <w:ins w:id="334" w:author="Anusha De" w:date="2022-05-05T14:04:00Z"/>
                <w:rFonts w:eastAsia="Times New Roman" w:cs="Courier New"/>
                <w:sz w:val="20"/>
                <w:szCs w:val="20"/>
              </w:rPr>
            </w:pPr>
            <w:ins w:id="335" w:author="Anusha De" w:date="2022-05-05T14:04:00Z">
              <w:r w:rsidRPr="00643A43">
                <w:rPr>
                  <w:rFonts w:ascii="Arial" w:eastAsia="Times New Roman" w:hAnsi="Arial" w:cs="Arial"/>
                  <w:sz w:val="20"/>
                  <w:szCs w:val="20"/>
                </w:rPr>
                <w:t>−</w:t>
              </w:r>
              <w:r w:rsidRPr="00643A43">
                <w:rPr>
                  <w:rFonts w:eastAsia="Times New Roman" w:cs="Courier New"/>
                  <w:sz w:val="20"/>
                  <w:szCs w:val="20"/>
                </w:rPr>
                <w:t>0.065</w:t>
              </w:r>
            </w:ins>
          </w:p>
          <w:p w14:paraId="5564282C" w14:textId="77777777" w:rsidR="009D0159" w:rsidRPr="00643A43" w:rsidRDefault="009D0159" w:rsidP="00BE4F53">
            <w:pPr>
              <w:widowControl/>
              <w:autoSpaceDE/>
              <w:autoSpaceDN/>
              <w:jc w:val="center"/>
              <w:rPr>
                <w:ins w:id="336" w:author="Anusha De" w:date="2022-05-05T14:04:00Z"/>
                <w:rFonts w:eastAsia="Times New Roman" w:cs="Courier New"/>
                <w:sz w:val="20"/>
                <w:szCs w:val="20"/>
              </w:rPr>
            </w:pPr>
            <w:ins w:id="337" w:author="Anusha De" w:date="2022-05-05T14:04:00Z">
              <w:r w:rsidRPr="00643A43">
                <w:rPr>
                  <w:rFonts w:eastAsia="Times New Roman" w:cs="Courier New"/>
                  <w:sz w:val="20"/>
                  <w:szCs w:val="20"/>
                </w:rPr>
                <w:t>(0.072)</w:t>
              </w:r>
            </w:ins>
          </w:p>
        </w:tc>
        <w:tc>
          <w:tcPr>
            <w:tcW w:w="1305" w:type="dxa"/>
            <w:tcBorders>
              <w:top w:val="nil"/>
              <w:left w:val="nil"/>
              <w:right w:val="nil"/>
            </w:tcBorders>
            <w:shd w:val="clear" w:color="auto" w:fill="FFFFFF"/>
          </w:tcPr>
          <w:p w14:paraId="7E65FDAE" w14:textId="77777777" w:rsidR="009D0159" w:rsidRPr="00643A43" w:rsidRDefault="009D0159" w:rsidP="00BE4F53">
            <w:pPr>
              <w:jc w:val="center"/>
              <w:rPr>
                <w:ins w:id="338" w:author="Anusha De" w:date="2022-05-05T14:04:00Z"/>
                <w:rFonts w:eastAsia="Times New Roman" w:cs="Courier New"/>
                <w:sz w:val="20"/>
                <w:szCs w:val="20"/>
              </w:rPr>
            </w:pPr>
            <w:ins w:id="339" w:author="Anusha De" w:date="2022-05-05T14:04:00Z">
              <w:r w:rsidRPr="00643A43">
                <w:rPr>
                  <w:rFonts w:ascii="Arial" w:eastAsia="Times New Roman" w:hAnsi="Arial" w:cs="Arial"/>
                  <w:sz w:val="20"/>
                  <w:szCs w:val="20"/>
                </w:rPr>
                <w:t>−</w:t>
              </w:r>
              <w:r w:rsidRPr="00643A43">
                <w:rPr>
                  <w:rFonts w:eastAsia="Times New Roman" w:cs="Courier New"/>
                  <w:sz w:val="20"/>
                  <w:szCs w:val="20"/>
                </w:rPr>
                <w:t>0.031</w:t>
              </w:r>
            </w:ins>
          </w:p>
          <w:p w14:paraId="29C1EEB4" w14:textId="77777777" w:rsidR="009D0159" w:rsidRPr="00643A43" w:rsidRDefault="009D0159" w:rsidP="00BE4F53">
            <w:pPr>
              <w:widowControl/>
              <w:autoSpaceDE/>
              <w:autoSpaceDN/>
              <w:jc w:val="center"/>
              <w:rPr>
                <w:ins w:id="340" w:author="Anusha De" w:date="2022-05-05T14:04:00Z"/>
                <w:rFonts w:eastAsia="Times New Roman" w:cs="Courier New"/>
                <w:sz w:val="20"/>
                <w:szCs w:val="20"/>
              </w:rPr>
            </w:pPr>
            <w:ins w:id="341" w:author="Anusha De" w:date="2022-05-05T14:04:00Z">
              <w:r w:rsidRPr="00643A43">
                <w:rPr>
                  <w:rFonts w:eastAsia="Times New Roman" w:cs="Courier New"/>
                  <w:sz w:val="20"/>
                  <w:szCs w:val="20"/>
                </w:rPr>
                <w:t>(0.056)</w:t>
              </w:r>
            </w:ins>
          </w:p>
        </w:tc>
        <w:tc>
          <w:tcPr>
            <w:tcW w:w="939" w:type="dxa"/>
            <w:tcBorders>
              <w:top w:val="nil"/>
              <w:left w:val="nil"/>
              <w:right w:val="nil"/>
            </w:tcBorders>
            <w:shd w:val="clear" w:color="auto" w:fill="FFFFFF"/>
          </w:tcPr>
          <w:p w14:paraId="0FEF37D9" w14:textId="77777777" w:rsidR="009D0159" w:rsidRPr="00643A43" w:rsidRDefault="009D0159" w:rsidP="00BE4F53">
            <w:pPr>
              <w:jc w:val="center"/>
              <w:rPr>
                <w:ins w:id="342" w:author="Anusha De" w:date="2022-05-05T14:04:00Z"/>
                <w:rFonts w:eastAsia="Times New Roman" w:cs="Courier New"/>
                <w:sz w:val="20"/>
                <w:szCs w:val="20"/>
              </w:rPr>
            </w:pPr>
            <w:ins w:id="343" w:author="Anusha De" w:date="2022-05-05T14:04:00Z">
              <w:r w:rsidRPr="00643A43">
                <w:rPr>
                  <w:rFonts w:ascii="Arial" w:eastAsia="Times New Roman" w:hAnsi="Arial" w:cs="Arial"/>
                  <w:sz w:val="20"/>
                  <w:szCs w:val="20"/>
                </w:rPr>
                <w:t>−</w:t>
              </w:r>
              <w:r w:rsidRPr="00643A43">
                <w:rPr>
                  <w:rFonts w:eastAsia="Times New Roman" w:cs="Courier New"/>
                  <w:sz w:val="20"/>
                  <w:szCs w:val="20"/>
                </w:rPr>
                <w:t>0.087</w:t>
              </w:r>
            </w:ins>
          </w:p>
          <w:p w14:paraId="673E4C1B" w14:textId="77777777" w:rsidR="009D0159" w:rsidRPr="00643A43" w:rsidRDefault="009D0159" w:rsidP="00BE4F53">
            <w:pPr>
              <w:widowControl/>
              <w:autoSpaceDE/>
              <w:autoSpaceDN/>
              <w:jc w:val="center"/>
              <w:rPr>
                <w:ins w:id="344" w:author="Anusha De" w:date="2022-05-05T14:04:00Z"/>
                <w:rFonts w:eastAsia="Times New Roman" w:cs="Courier New"/>
                <w:sz w:val="20"/>
                <w:szCs w:val="20"/>
              </w:rPr>
            </w:pPr>
            <w:ins w:id="345" w:author="Anusha De" w:date="2022-05-05T14:04:00Z">
              <w:r w:rsidRPr="00643A43">
                <w:rPr>
                  <w:rFonts w:eastAsia="Times New Roman" w:cs="Courier New"/>
                  <w:sz w:val="20"/>
                  <w:szCs w:val="20"/>
                </w:rPr>
                <w:t>(0.07)</w:t>
              </w:r>
            </w:ins>
          </w:p>
        </w:tc>
        <w:tc>
          <w:tcPr>
            <w:tcW w:w="1491" w:type="dxa"/>
            <w:tcBorders>
              <w:top w:val="nil"/>
              <w:left w:val="nil"/>
              <w:right w:val="nil"/>
            </w:tcBorders>
            <w:shd w:val="clear" w:color="auto" w:fill="FFFFFF"/>
          </w:tcPr>
          <w:p w14:paraId="5BFAA490" w14:textId="77777777" w:rsidR="009D0159" w:rsidRPr="00643A43" w:rsidRDefault="009D0159" w:rsidP="00BE4F53">
            <w:pPr>
              <w:jc w:val="center"/>
              <w:rPr>
                <w:ins w:id="346" w:author="Anusha De" w:date="2022-05-05T14:04:00Z"/>
                <w:rFonts w:eastAsia="Times New Roman" w:cs="Courier New"/>
                <w:sz w:val="20"/>
                <w:szCs w:val="20"/>
              </w:rPr>
            </w:pPr>
            <w:ins w:id="347" w:author="Anusha De" w:date="2022-05-05T14:04:00Z">
              <w:r w:rsidRPr="00643A43">
                <w:rPr>
                  <w:rFonts w:ascii="Arial" w:eastAsia="Times New Roman" w:hAnsi="Arial" w:cs="Arial"/>
                  <w:sz w:val="20"/>
                  <w:szCs w:val="20"/>
                </w:rPr>
                <w:t>−</w:t>
              </w:r>
              <w:r w:rsidRPr="00643A43">
                <w:rPr>
                  <w:rFonts w:eastAsia="Times New Roman" w:cs="Courier New"/>
                  <w:sz w:val="20"/>
                  <w:szCs w:val="20"/>
                </w:rPr>
                <w:t>0.081</w:t>
              </w:r>
            </w:ins>
          </w:p>
          <w:p w14:paraId="398812B6" w14:textId="77777777" w:rsidR="009D0159" w:rsidRPr="00643A43" w:rsidRDefault="009D0159" w:rsidP="00BE4F53">
            <w:pPr>
              <w:widowControl/>
              <w:autoSpaceDE/>
              <w:autoSpaceDN/>
              <w:jc w:val="center"/>
              <w:rPr>
                <w:ins w:id="348" w:author="Anusha De" w:date="2022-05-05T14:04:00Z"/>
                <w:rFonts w:eastAsia="Times New Roman" w:cs="Courier New"/>
                <w:sz w:val="20"/>
                <w:szCs w:val="20"/>
              </w:rPr>
            </w:pPr>
            <w:ins w:id="349" w:author="Anusha De" w:date="2022-05-05T14:04:00Z">
              <w:r w:rsidRPr="00643A43">
                <w:rPr>
                  <w:rFonts w:eastAsia="Times New Roman" w:cs="Courier New"/>
                  <w:sz w:val="20"/>
                  <w:szCs w:val="20"/>
                </w:rPr>
                <w:t>(0.052)</w:t>
              </w:r>
            </w:ins>
          </w:p>
        </w:tc>
      </w:tr>
      <w:tr w:rsidR="009D0159" w:rsidRPr="00643A43" w14:paraId="62866D79" w14:textId="77777777" w:rsidTr="00CF75EC">
        <w:trPr>
          <w:trHeight w:val="144"/>
          <w:ins w:id="350" w:author="Anusha De" w:date="2022-05-05T14:04:00Z"/>
        </w:trPr>
        <w:tc>
          <w:tcPr>
            <w:tcW w:w="2911" w:type="dxa"/>
            <w:tcBorders>
              <w:top w:val="nil"/>
              <w:left w:val="nil"/>
              <w:right w:val="nil"/>
            </w:tcBorders>
            <w:shd w:val="clear" w:color="auto" w:fill="FFFFFF"/>
          </w:tcPr>
          <w:p w14:paraId="7C177254" w14:textId="77777777" w:rsidR="009D0159" w:rsidRPr="00643A43" w:rsidRDefault="009D0159" w:rsidP="00BE4F53">
            <w:pPr>
              <w:widowControl/>
              <w:autoSpaceDE/>
              <w:autoSpaceDN/>
              <w:rPr>
                <w:ins w:id="351" w:author="Anusha De" w:date="2022-05-05T14:04:00Z"/>
                <w:rFonts w:eastAsia="Times New Roman" w:cs="Courier New"/>
                <w:sz w:val="20"/>
                <w:szCs w:val="20"/>
              </w:rPr>
            </w:pPr>
            <w:ins w:id="352" w:author="Anusha De" w:date="2022-05-05T14:04:00Z">
              <w:r w:rsidRPr="00643A43">
                <w:rPr>
                  <w:rFonts w:eastAsia="Times New Roman" w:cs="Courier New"/>
                  <w:sz w:val="20"/>
                  <w:szCs w:val="20"/>
                </w:rPr>
                <w:t xml:space="preserve">Actor's age </w:t>
              </w:r>
            </w:ins>
          </w:p>
          <w:p w14:paraId="2A89FB2D" w14:textId="77777777" w:rsidR="009D0159" w:rsidRPr="00643A43" w:rsidRDefault="009D0159" w:rsidP="00BE4F53">
            <w:pPr>
              <w:widowControl/>
              <w:autoSpaceDE/>
              <w:autoSpaceDN/>
              <w:rPr>
                <w:ins w:id="353" w:author="Anusha De" w:date="2022-05-05T14:04:00Z"/>
                <w:rFonts w:eastAsia="Times New Roman" w:cs="Courier New"/>
                <w:sz w:val="20"/>
                <w:szCs w:val="20"/>
              </w:rPr>
            </w:pPr>
            <w:ins w:id="354" w:author="Anusha De" w:date="2022-05-05T14:04:00Z">
              <w:r w:rsidRPr="00643A43">
                <w:rPr>
                  <w:rFonts w:eastAsia="Times New Roman" w:cs="Courier New"/>
                  <w:sz w:val="20"/>
                  <w:szCs w:val="20"/>
                </w:rPr>
                <w:t>(in years)</w:t>
              </w:r>
            </w:ins>
          </w:p>
        </w:tc>
        <w:tc>
          <w:tcPr>
            <w:tcW w:w="1035" w:type="dxa"/>
            <w:tcBorders>
              <w:top w:val="nil"/>
              <w:left w:val="nil"/>
              <w:right w:val="nil"/>
            </w:tcBorders>
            <w:shd w:val="clear" w:color="auto" w:fill="FFFFFF"/>
          </w:tcPr>
          <w:p w14:paraId="0A75AE2A" w14:textId="77777777" w:rsidR="009D0159" w:rsidRPr="00643A43" w:rsidRDefault="009D0159" w:rsidP="00BE4F53">
            <w:pPr>
              <w:jc w:val="center"/>
              <w:rPr>
                <w:ins w:id="355" w:author="Anusha De" w:date="2022-05-05T14:04:00Z"/>
                <w:rFonts w:eastAsia="Times New Roman" w:cs="Courier New"/>
                <w:sz w:val="20"/>
                <w:szCs w:val="20"/>
              </w:rPr>
            </w:pPr>
            <w:ins w:id="356" w:author="Anusha De" w:date="2022-05-05T14:04:00Z">
              <w:r w:rsidRPr="00643A43">
                <w:rPr>
                  <w:rFonts w:eastAsia="Times New Roman" w:cs="Courier New"/>
                  <w:sz w:val="20"/>
                  <w:szCs w:val="20"/>
                </w:rPr>
                <w:t>0.002</w:t>
              </w:r>
            </w:ins>
          </w:p>
          <w:p w14:paraId="5FA7394D" w14:textId="77777777" w:rsidR="009D0159" w:rsidRPr="00643A43" w:rsidRDefault="009D0159" w:rsidP="00BE4F53">
            <w:pPr>
              <w:widowControl/>
              <w:autoSpaceDE/>
              <w:autoSpaceDN/>
              <w:jc w:val="center"/>
              <w:rPr>
                <w:ins w:id="357" w:author="Anusha De" w:date="2022-05-05T14:04:00Z"/>
                <w:rFonts w:eastAsia="Times New Roman" w:cs="Courier New"/>
                <w:sz w:val="20"/>
                <w:szCs w:val="20"/>
              </w:rPr>
            </w:pPr>
            <w:ins w:id="358" w:author="Anusha De" w:date="2022-05-05T14:04:00Z">
              <w:r w:rsidRPr="00643A43">
                <w:rPr>
                  <w:rFonts w:eastAsia="Times New Roman" w:cs="Courier New"/>
                  <w:sz w:val="20"/>
                  <w:szCs w:val="20"/>
                </w:rPr>
                <w:t>(0.002)</w:t>
              </w:r>
            </w:ins>
          </w:p>
        </w:tc>
        <w:tc>
          <w:tcPr>
            <w:tcW w:w="1390" w:type="dxa"/>
            <w:tcBorders>
              <w:top w:val="nil"/>
              <w:left w:val="nil"/>
              <w:right w:val="nil"/>
            </w:tcBorders>
            <w:shd w:val="clear" w:color="auto" w:fill="FFFFFF"/>
          </w:tcPr>
          <w:p w14:paraId="2D4E3A15" w14:textId="77777777" w:rsidR="009D0159" w:rsidRPr="00643A43" w:rsidRDefault="009D0159" w:rsidP="00BE4F53">
            <w:pPr>
              <w:jc w:val="center"/>
              <w:rPr>
                <w:ins w:id="359" w:author="Anusha De" w:date="2022-05-05T14:04:00Z"/>
                <w:rFonts w:eastAsia="Times New Roman" w:cs="Courier New"/>
                <w:sz w:val="20"/>
                <w:szCs w:val="20"/>
              </w:rPr>
            </w:pPr>
            <w:ins w:id="360" w:author="Anusha De" w:date="2022-05-05T14:04:00Z">
              <w:r w:rsidRPr="00643A43">
                <w:rPr>
                  <w:rFonts w:eastAsia="Times New Roman" w:cs="Courier New"/>
                  <w:sz w:val="20"/>
                  <w:szCs w:val="20"/>
                </w:rPr>
                <w:t>0.001</w:t>
              </w:r>
            </w:ins>
          </w:p>
          <w:p w14:paraId="2D16FBD1" w14:textId="77777777" w:rsidR="009D0159" w:rsidRPr="00643A43" w:rsidRDefault="009D0159" w:rsidP="00BE4F53">
            <w:pPr>
              <w:widowControl/>
              <w:autoSpaceDE/>
              <w:autoSpaceDN/>
              <w:jc w:val="center"/>
              <w:rPr>
                <w:ins w:id="361" w:author="Anusha De" w:date="2022-05-05T14:04:00Z"/>
                <w:rFonts w:eastAsia="Times New Roman" w:cs="Courier New"/>
                <w:sz w:val="20"/>
                <w:szCs w:val="20"/>
              </w:rPr>
            </w:pPr>
            <w:ins w:id="362" w:author="Anusha De" w:date="2022-05-05T14:04:00Z">
              <w:r w:rsidRPr="00643A43">
                <w:rPr>
                  <w:rFonts w:eastAsia="Times New Roman" w:cs="Courier New"/>
                  <w:sz w:val="20"/>
                  <w:szCs w:val="20"/>
                </w:rPr>
                <w:t>(0.003)</w:t>
              </w:r>
            </w:ins>
          </w:p>
        </w:tc>
        <w:tc>
          <w:tcPr>
            <w:tcW w:w="1305" w:type="dxa"/>
            <w:tcBorders>
              <w:top w:val="nil"/>
              <w:left w:val="nil"/>
              <w:right w:val="nil"/>
            </w:tcBorders>
            <w:shd w:val="clear" w:color="auto" w:fill="FFFFFF"/>
          </w:tcPr>
          <w:p w14:paraId="65C73FA4" w14:textId="77777777" w:rsidR="009D0159" w:rsidRPr="00643A43" w:rsidRDefault="009D0159" w:rsidP="00BE4F53">
            <w:pPr>
              <w:jc w:val="center"/>
              <w:rPr>
                <w:ins w:id="363" w:author="Anusha De" w:date="2022-05-05T14:04:00Z"/>
                <w:rFonts w:eastAsia="Times New Roman" w:cs="Courier New"/>
                <w:sz w:val="20"/>
                <w:szCs w:val="20"/>
              </w:rPr>
            </w:pPr>
            <w:ins w:id="364" w:author="Anusha De" w:date="2022-05-05T14:04:00Z">
              <w:r w:rsidRPr="00643A43">
                <w:rPr>
                  <w:rFonts w:eastAsia="Times New Roman" w:cs="Courier New"/>
                  <w:sz w:val="20"/>
                  <w:szCs w:val="20"/>
                </w:rPr>
                <w:t>0.006**</w:t>
              </w:r>
            </w:ins>
          </w:p>
          <w:p w14:paraId="27E151B1" w14:textId="77777777" w:rsidR="009D0159" w:rsidRPr="00643A43" w:rsidRDefault="009D0159" w:rsidP="00BE4F53">
            <w:pPr>
              <w:widowControl/>
              <w:autoSpaceDE/>
              <w:autoSpaceDN/>
              <w:jc w:val="center"/>
              <w:rPr>
                <w:ins w:id="365" w:author="Anusha De" w:date="2022-05-05T14:04:00Z"/>
                <w:rFonts w:eastAsia="Times New Roman" w:cs="Courier New"/>
                <w:sz w:val="20"/>
                <w:szCs w:val="20"/>
              </w:rPr>
            </w:pPr>
            <w:ins w:id="366" w:author="Anusha De" w:date="2022-05-05T14:04:00Z">
              <w:r w:rsidRPr="00643A43">
                <w:rPr>
                  <w:rFonts w:eastAsia="Times New Roman" w:cs="Courier New"/>
                  <w:sz w:val="20"/>
                  <w:szCs w:val="20"/>
                </w:rPr>
                <w:t>(0.003)</w:t>
              </w:r>
            </w:ins>
          </w:p>
        </w:tc>
        <w:tc>
          <w:tcPr>
            <w:tcW w:w="939" w:type="dxa"/>
            <w:tcBorders>
              <w:top w:val="nil"/>
              <w:left w:val="nil"/>
              <w:right w:val="nil"/>
            </w:tcBorders>
            <w:shd w:val="clear" w:color="auto" w:fill="FFFFFF"/>
          </w:tcPr>
          <w:p w14:paraId="0A07C859" w14:textId="77777777" w:rsidR="009D0159" w:rsidRPr="00643A43" w:rsidRDefault="009D0159" w:rsidP="00BE4F53">
            <w:pPr>
              <w:jc w:val="center"/>
              <w:rPr>
                <w:ins w:id="367" w:author="Anusha De" w:date="2022-05-05T14:04:00Z"/>
                <w:rFonts w:eastAsia="Times New Roman" w:cs="Courier New"/>
                <w:sz w:val="20"/>
                <w:szCs w:val="20"/>
              </w:rPr>
            </w:pPr>
            <w:ins w:id="368" w:author="Anusha De" w:date="2022-05-05T14:04:00Z">
              <w:r w:rsidRPr="00643A43">
                <w:rPr>
                  <w:rFonts w:eastAsia="Times New Roman" w:cs="Courier New"/>
                  <w:sz w:val="20"/>
                  <w:szCs w:val="20"/>
                </w:rPr>
                <w:t>0.002</w:t>
              </w:r>
            </w:ins>
          </w:p>
          <w:p w14:paraId="679DB806" w14:textId="77777777" w:rsidR="009D0159" w:rsidRPr="00643A43" w:rsidRDefault="009D0159" w:rsidP="00BE4F53">
            <w:pPr>
              <w:widowControl/>
              <w:autoSpaceDE/>
              <w:autoSpaceDN/>
              <w:jc w:val="center"/>
              <w:rPr>
                <w:ins w:id="369" w:author="Anusha De" w:date="2022-05-05T14:04:00Z"/>
                <w:rFonts w:eastAsia="Times New Roman" w:cs="Courier New"/>
                <w:sz w:val="20"/>
                <w:szCs w:val="20"/>
              </w:rPr>
            </w:pPr>
            <w:ins w:id="370" w:author="Anusha De" w:date="2022-05-05T14:04:00Z">
              <w:r w:rsidRPr="00643A43">
                <w:rPr>
                  <w:rFonts w:eastAsia="Times New Roman" w:cs="Courier New"/>
                  <w:sz w:val="20"/>
                  <w:szCs w:val="20"/>
                </w:rPr>
                <w:t>(0.002)</w:t>
              </w:r>
            </w:ins>
          </w:p>
        </w:tc>
        <w:tc>
          <w:tcPr>
            <w:tcW w:w="1491" w:type="dxa"/>
            <w:tcBorders>
              <w:top w:val="nil"/>
              <w:left w:val="nil"/>
              <w:right w:val="nil"/>
            </w:tcBorders>
            <w:shd w:val="clear" w:color="auto" w:fill="FFFFFF"/>
          </w:tcPr>
          <w:p w14:paraId="28A9B924" w14:textId="77777777" w:rsidR="009D0159" w:rsidRPr="00643A43" w:rsidRDefault="009D0159" w:rsidP="00BE4F53">
            <w:pPr>
              <w:jc w:val="center"/>
              <w:rPr>
                <w:ins w:id="371" w:author="Anusha De" w:date="2022-05-05T14:04:00Z"/>
                <w:rFonts w:eastAsia="Times New Roman" w:cs="Courier New"/>
                <w:sz w:val="20"/>
                <w:szCs w:val="20"/>
              </w:rPr>
            </w:pPr>
            <w:ins w:id="372" w:author="Anusha De" w:date="2022-05-05T14:04:00Z">
              <w:r w:rsidRPr="00643A43">
                <w:rPr>
                  <w:rFonts w:eastAsia="Times New Roman" w:cs="Courier New"/>
                  <w:sz w:val="20"/>
                  <w:szCs w:val="20"/>
                </w:rPr>
                <w:t>0.003</w:t>
              </w:r>
            </w:ins>
          </w:p>
          <w:p w14:paraId="12305054" w14:textId="77777777" w:rsidR="009D0159" w:rsidRPr="00643A43" w:rsidRDefault="009D0159" w:rsidP="00BE4F53">
            <w:pPr>
              <w:widowControl/>
              <w:autoSpaceDE/>
              <w:autoSpaceDN/>
              <w:jc w:val="center"/>
              <w:rPr>
                <w:ins w:id="373" w:author="Anusha De" w:date="2022-05-05T14:04:00Z"/>
                <w:rFonts w:eastAsia="Times New Roman" w:cs="Courier New"/>
                <w:sz w:val="20"/>
                <w:szCs w:val="20"/>
              </w:rPr>
            </w:pPr>
            <w:ins w:id="374" w:author="Anusha De" w:date="2022-05-05T14:04:00Z">
              <w:r w:rsidRPr="00643A43">
                <w:rPr>
                  <w:rFonts w:eastAsia="Times New Roman" w:cs="Courier New"/>
                  <w:sz w:val="20"/>
                  <w:szCs w:val="20"/>
                </w:rPr>
                <w:t>(0.002)</w:t>
              </w:r>
            </w:ins>
          </w:p>
        </w:tc>
      </w:tr>
      <w:tr w:rsidR="009D0159" w:rsidRPr="00643A43" w14:paraId="7E85F4F5" w14:textId="77777777" w:rsidTr="00CF75EC">
        <w:trPr>
          <w:trHeight w:val="144"/>
          <w:ins w:id="375" w:author="Anusha De" w:date="2022-05-05T14:04:00Z"/>
        </w:trPr>
        <w:tc>
          <w:tcPr>
            <w:tcW w:w="2911" w:type="dxa"/>
            <w:tcBorders>
              <w:top w:val="nil"/>
              <w:left w:val="nil"/>
              <w:right w:val="nil"/>
            </w:tcBorders>
            <w:shd w:val="clear" w:color="auto" w:fill="FFFFFF"/>
          </w:tcPr>
          <w:p w14:paraId="5A229552" w14:textId="77777777" w:rsidR="009D0159" w:rsidRPr="00643A43" w:rsidRDefault="009D0159" w:rsidP="00BE4F53">
            <w:pPr>
              <w:widowControl/>
              <w:autoSpaceDE/>
              <w:autoSpaceDN/>
              <w:rPr>
                <w:ins w:id="376" w:author="Anusha De" w:date="2022-05-05T14:04:00Z"/>
                <w:rFonts w:eastAsia="Times New Roman" w:cs="Courier New"/>
                <w:sz w:val="20"/>
                <w:szCs w:val="20"/>
              </w:rPr>
            </w:pPr>
            <w:ins w:id="377" w:author="Anusha De" w:date="2022-05-05T14:04:00Z">
              <w:r w:rsidRPr="00643A43">
                <w:rPr>
                  <w:rFonts w:eastAsia="Times New Roman" w:cs="Courier New"/>
                  <w:sz w:val="20"/>
                  <w:szCs w:val="20"/>
                </w:rPr>
                <w:t>Actor is married</w:t>
              </w:r>
            </w:ins>
          </w:p>
        </w:tc>
        <w:tc>
          <w:tcPr>
            <w:tcW w:w="1035" w:type="dxa"/>
            <w:tcBorders>
              <w:top w:val="nil"/>
              <w:left w:val="nil"/>
              <w:right w:val="nil"/>
            </w:tcBorders>
            <w:shd w:val="clear" w:color="auto" w:fill="FFFFFF"/>
          </w:tcPr>
          <w:p w14:paraId="7BC746DF" w14:textId="77777777" w:rsidR="009D0159" w:rsidRPr="00643A43" w:rsidRDefault="009D0159" w:rsidP="00BE4F53">
            <w:pPr>
              <w:jc w:val="center"/>
              <w:rPr>
                <w:ins w:id="378" w:author="Anusha De" w:date="2022-05-05T14:04:00Z"/>
                <w:rFonts w:eastAsia="Times New Roman" w:cs="Courier New"/>
                <w:sz w:val="20"/>
                <w:szCs w:val="20"/>
              </w:rPr>
            </w:pPr>
            <w:ins w:id="379" w:author="Anusha De" w:date="2022-05-05T14:04:00Z">
              <w:r w:rsidRPr="00643A43">
                <w:rPr>
                  <w:rFonts w:ascii="Arial" w:eastAsia="Times New Roman" w:hAnsi="Arial" w:cs="Arial"/>
                  <w:sz w:val="20"/>
                  <w:szCs w:val="20"/>
                </w:rPr>
                <w:t>−</w:t>
              </w:r>
              <w:r w:rsidRPr="00643A43">
                <w:rPr>
                  <w:rFonts w:eastAsia="Times New Roman" w:cs="Courier New"/>
                  <w:sz w:val="20"/>
                  <w:szCs w:val="20"/>
                </w:rPr>
                <w:t>0.113**</w:t>
              </w:r>
            </w:ins>
          </w:p>
          <w:p w14:paraId="26F6E248" w14:textId="77777777" w:rsidR="009D0159" w:rsidRPr="00643A43" w:rsidRDefault="009D0159" w:rsidP="00BE4F53">
            <w:pPr>
              <w:widowControl/>
              <w:autoSpaceDE/>
              <w:autoSpaceDN/>
              <w:jc w:val="center"/>
              <w:rPr>
                <w:ins w:id="380" w:author="Anusha De" w:date="2022-05-05T14:04:00Z"/>
                <w:rFonts w:eastAsia="Times New Roman" w:cs="Courier New"/>
                <w:sz w:val="20"/>
                <w:szCs w:val="20"/>
              </w:rPr>
            </w:pPr>
            <w:ins w:id="381" w:author="Anusha De" w:date="2022-05-05T14:04:00Z">
              <w:r w:rsidRPr="00643A43">
                <w:rPr>
                  <w:rFonts w:eastAsia="Times New Roman" w:cs="Courier New"/>
                  <w:sz w:val="20"/>
                  <w:szCs w:val="20"/>
                </w:rPr>
                <w:t>(0.053)</w:t>
              </w:r>
            </w:ins>
          </w:p>
        </w:tc>
        <w:tc>
          <w:tcPr>
            <w:tcW w:w="1390" w:type="dxa"/>
            <w:tcBorders>
              <w:top w:val="nil"/>
              <w:left w:val="nil"/>
              <w:right w:val="nil"/>
            </w:tcBorders>
            <w:shd w:val="clear" w:color="auto" w:fill="FFFFFF"/>
          </w:tcPr>
          <w:p w14:paraId="6853B500" w14:textId="77777777" w:rsidR="009D0159" w:rsidRPr="00643A43" w:rsidRDefault="009D0159" w:rsidP="00BE4F53">
            <w:pPr>
              <w:jc w:val="center"/>
              <w:rPr>
                <w:ins w:id="382" w:author="Anusha De" w:date="2022-05-05T14:04:00Z"/>
                <w:rFonts w:eastAsia="Times New Roman" w:cs="Courier New"/>
                <w:sz w:val="20"/>
                <w:szCs w:val="20"/>
              </w:rPr>
            </w:pPr>
            <w:ins w:id="383" w:author="Anusha De" w:date="2022-05-05T14:04:00Z">
              <w:r w:rsidRPr="00643A43">
                <w:rPr>
                  <w:rFonts w:ascii="Arial" w:eastAsia="Times New Roman" w:hAnsi="Arial" w:cs="Arial"/>
                  <w:sz w:val="20"/>
                  <w:szCs w:val="20"/>
                </w:rPr>
                <w:t>−</w:t>
              </w:r>
              <w:r w:rsidRPr="00643A43">
                <w:rPr>
                  <w:rFonts w:eastAsia="Times New Roman" w:cs="Courier New"/>
                  <w:sz w:val="20"/>
                  <w:szCs w:val="20"/>
                </w:rPr>
                <w:t>0.132</w:t>
              </w:r>
            </w:ins>
          </w:p>
          <w:p w14:paraId="6E53C0D3" w14:textId="77777777" w:rsidR="009D0159" w:rsidRPr="00643A43" w:rsidRDefault="009D0159" w:rsidP="00BE4F53">
            <w:pPr>
              <w:widowControl/>
              <w:autoSpaceDE/>
              <w:autoSpaceDN/>
              <w:jc w:val="center"/>
              <w:rPr>
                <w:ins w:id="384" w:author="Anusha De" w:date="2022-05-05T14:04:00Z"/>
                <w:rFonts w:eastAsia="Times New Roman" w:cs="Courier New"/>
                <w:sz w:val="20"/>
                <w:szCs w:val="20"/>
              </w:rPr>
            </w:pPr>
            <w:ins w:id="385" w:author="Anusha De" w:date="2022-05-05T14:04:00Z">
              <w:r w:rsidRPr="00643A43">
                <w:rPr>
                  <w:rFonts w:eastAsia="Times New Roman" w:cs="Courier New"/>
                  <w:sz w:val="20"/>
                  <w:szCs w:val="20"/>
                </w:rPr>
                <w:t>(0.117)</w:t>
              </w:r>
            </w:ins>
          </w:p>
        </w:tc>
        <w:tc>
          <w:tcPr>
            <w:tcW w:w="1305" w:type="dxa"/>
            <w:tcBorders>
              <w:top w:val="nil"/>
              <w:left w:val="nil"/>
              <w:right w:val="nil"/>
            </w:tcBorders>
            <w:shd w:val="clear" w:color="auto" w:fill="FFFFFF"/>
          </w:tcPr>
          <w:p w14:paraId="1E195A36" w14:textId="77777777" w:rsidR="009D0159" w:rsidRPr="00643A43" w:rsidRDefault="009D0159" w:rsidP="00BE4F53">
            <w:pPr>
              <w:jc w:val="center"/>
              <w:rPr>
                <w:ins w:id="386" w:author="Anusha De" w:date="2022-05-05T14:04:00Z"/>
                <w:rFonts w:eastAsia="Times New Roman" w:cs="Courier New"/>
                <w:sz w:val="20"/>
                <w:szCs w:val="20"/>
              </w:rPr>
            </w:pPr>
            <w:ins w:id="387" w:author="Anusha De" w:date="2022-05-05T14:04:00Z">
              <w:r w:rsidRPr="00643A43">
                <w:rPr>
                  <w:rFonts w:ascii="Arial" w:eastAsia="Times New Roman" w:hAnsi="Arial" w:cs="Arial"/>
                  <w:sz w:val="20"/>
                  <w:szCs w:val="20"/>
                </w:rPr>
                <w:t>−</w:t>
              </w:r>
              <w:r w:rsidRPr="00643A43">
                <w:rPr>
                  <w:rFonts w:eastAsia="Times New Roman" w:cs="Courier New"/>
                  <w:sz w:val="20"/>
                  <w:szCs w:val="20"/>
                </w:rPr>
                <w:t>0.142</w:t>
              </w:r>
            </w:ins>
          </w:p>
          <w:p w14:paraId="4DA69153" w14:textId="77777777" w:rsidR="009D0159" w:rsidRPr="00643A43" w:rsidRDefault="009D0159" w:rsidP="00BE4F53">
            <w:pPr>
              <w:widowControl/>
              <w:autoSpaceDE/>
              <w:autoSpaceDN/>
              <w:jc w:val="center"/>
              <w:rPr>
                <w:ins w:id="388" w:author="Anusha De" w:date="2022-05-05T14:04:00Z"/>
                <w:rFonts w:eastAsia="Times New Roman" w:cs="Courier New"/>
                <w:sz w:val="20"/>
                <w:szCs w:val="20"/>
              </w:rPr>
            </w:pPr>
            <w:ins w:id="389" w:author="Anusha De" w:date="2022-05-05T14:04:00Z">
              <w:r w:rsidRPr="00643A43">
                <w:rPr>
                  <w:rFonts w:eastAsia="Times New Roman" w:cs="Courier New"/>
                  <w:sz w:val="20"/>
                  <w:szCs w:val="20"/>
                </w:rPr>
                <w:t>(0.093)</w:t>
              </w:r>
            </w:ins>
          </w:p>
        </w:tc>
        <w:tc>
          <w:tcPr>
            <w:tcW w:w="939" w:type="dxa"/>
            <w:tcBorders>
              <w:top w:val="nil"/>
              <w:left w:val="nil"/>
              <w:right w:val="nil"/>
            </w:tcBorders>
            <w:shd w:val="clear" w:color="auto" w:fill="FFFFFF"/>
          </w:tcPr>
          <w:p w14:paraId="0A21F07A" w14:textId="77777777" w:rsidR="009D0159" w:rsidRPr="00643A43" w:rsidRDefault="009D0159" w:rsidP="00BE4F53">
            <w:pPr>
              <w:jc w:val="center"/>
              <w:rPr>
                <w:ins w:id="390" w:author="Anusha De" w:date="2022-05-05T14:04:00Z"/>
                <w:rFonts w:eastAsia="Times New Roman" w:cs="Courier New"/>
                <w:sz w:val="20"/>
                <w:szCs w:val="20"/>
              </w:rPr>
            </w:pPr>
            <w:ins w:id="391" w:author="Anusha De" w:date="2022-05-05T14:04:00Z">
              <w:r w:rsidRPr="00643A43">
                <w:rPr>
                  <w:rFonts w:ascii="Arial" w:eastAsia="Times New Roman" w:hAnsi="Arial" w:cs="Arial"/>
                  <w:sz w:val="20"/>
                  <w:szCs w:val="20"/>
                </w:rPr>
                <w:t>−</w:t>
              </w:r>
              <w:r w:rsidRPr="00643A43">
                <w:rPr>
                  <w:rFonts w:eastAsia="Times New Roman" w:cs="Courier New"/>
                  <w:sz w:val="20"/>
                  <w:szCs w:val="20"/>
                </w:rPr>
                <w:t>0.134*</w:t>
              </w:r>
            </w:ins>
          </w:p>
          <w:p w14:paraId="53132B32" w14:textId="77777777" w:rsidR="009D0159" w:rsidRPr="00643A43" w:rsidRDefault="009D0159" w:rsidP="00BE4F53">
            <w:pPr>
              <w:widowControl/>
              <w:autoSpaceDE/>
              <w:autoSpaceDN/>
              <w:jc w:val="center"/>
              <w:rPr>
                <w:ins w:id="392" w:author="Anusha De" w:date="2022-05-05T14:04:00Z"/>
                <w:rFonts w:eastAsia="Times New Roman" w:cs="Courier New"/>
                <w:sz w:val="20"/>
                <w:szCs w:val="20"/>
              </w:rPr>
            </w:pPr>
            <w:ins w:id="393" w:author="Anusha De" w:date="2022-05-05T14:04:00Z">
              <w:r w:rsidRPr="00643A43">
                <w:rPr>
                  <w:rFonts w:eastAsia="Times New Roman" w:cs="Courier New"/>
                  <w:sz w:val="20"/>
                  <w:szCs w:val="20"/>
                </w:rPr>
                <w:t>(0.075)</w:t>
              </w:r>
            </w:ins>
          </w:p>
        </w:tc>
        <w:tc>
          <w:tcPr>
            <w:tcW w:w="1491" w:type="dxa"/>
            <w:tcBorders>
              <w:top w:val="nil"/>
              <w:left w:val="nil"/>
              <w:right w:val="nil"/>
            </w:tcBorders>
            <w:shd w:val="clear" w:color="auto" w:fill="FFFFFF"/>
          </w:tcPr>
          <w:p w14:paraId="216D03D1" w14:textId="77777777" w:rsidR="009D0159" w:rsidRPr="00643A43" w:rsidRDefault="009D0159" w:rsidP="00BE4F53">
            <w:pPr>
              <w:jc w:val="center"/>
              <w:rPr>
                <w:ins w:id="394" w:author="Anusha De" w:date="2022-05-05T14:04:00Z"/>
                <w:rFonts w:eastAsia="Times New Roman" w:cs="Courier New"/>
                <w:sz w:val="20"/>
                <w:szCs w:val="20"/>
              </w:rPr>
            </w:pPr>
            <w:ins w:id="395" w:author="Anusha De" w:date="2022-05-05T14:04:00Z">
              <w:r w:rsidRPr="00643A43">
                <w:rPr>
                  <w:rFonts w:ascii="Arial" w:eastAsia="Times New Roman" w:hAnsi="Arial" w:cs="Arial"/>
                  <w:sz w:val="20"/>
                  <w:szCs w:val="20"/>
                </w:rPr>
                <w:t>−</w:t>
              </w:r>
              <w:r w:rsidRPr="00643A43">
                <w:rPr>
                  <w:rFonts w:eastAsia="Times New Roman" w:cs="Courier New"/>
                  <w:sz w:val="20"/>
                  <w:szCs w:val="20"/>
                </w:rPr>
                <w:t>0.079</w:t>
              </w:r>
            </w:ins>
          </w:p>
          <w:p w14:paraId="6E383CEB" w14:textId="77777777" w:rsidR="009D0159" w:rsidRPr="00643A43" w:rsidRDefault="009D0159" w:rsidP="00BE4F53">
            <w:pPr>
              <w:widowControl/>
              <w:autoSpaceDE/>
              <w:autoSpaceDN/>
              <w:jc w:val="center"/>
              <w:rPr>
                <w:ins w:id="396" w:author="Anusha De" w:date="2022-05-05T14:04:00Z"/>
                <w:rFonts w:eastAsia="Times New Roman" w:cs="Courier New"/>
                <w:sz w:val="20"/>
                <w:szCs w:val="20"/>
              </w:rPr>
            </w:pPr>
            <w:ins w:id="397" w:author="Anusha De" w:date="2022-05-05T14:04:00Z">
              <w:r w:rsidRPr="00643A43">
                <w:rPr>
                  <w:rFonts w:eastAsia="Times New Roman" w:cs="Courier New"/>
                  <w:sz w:val="20"/>
                  <w:szCs w:val="20"/>
                </w:rPr>
                <w:t>(0.068)</w:t>
              </w:r>
            </w:ins>
          </w:p>
        </w:tc>
      </w:tr>
      <w:tr w:rsidR="009D0159" w:rsidRPr="00643A43" w14:paraId="06F87E25" w14:textId="77777777" w:rsidTr="00CF75EC">
        <w:trPr>
          <w:trHeight w:val="144"/>
          <w:ins w:id="398" w:author="Anusha De" w:date="2022-05-05T14:04:00Z"/>
        </w:trPr>
        <w:tc>
          <w:tcPr>
            <w:tcW w:w="2911" w:type="dxa"/>
            <w:tcBorders>
              <w:top w:val="nil"/>
              <w:left w:val="nil"/>
              <w:right w:val="nil"/>
            </w:tcBorders>
            <w:shd w:val="clear" w:color="auto" w:fill="FFFFFF"/>
          </w:tcPr>
          <w:p w14:paraId="7413694A" w14:textId="77777777" w:rsidR="009D0159" w:rsidRPr="00643A43" w:rsidRDefault="009D0159" w:rsidP="00BE4F53">
            <w:pPr>
              <w:widowControl/>
              <w:autoSpaceDE/>
              <w:autoSpaceDN/>
              <w:rPr>
                <w:ins w:id="399" w:author="Anusha De" w:date="2022-05-05T14:04:00Z"/>
                <w:rFonts w:eastAsia="Times New Roman" w:cs="Courier New"/>
                <w:sz w:val="20"/>
                <w:szCs w:val="20"/>
              </w:rPr>
            </w:pPr>
            <w:ins w:id="400" w:author="Anusha De" w:date="2022-05-05T14:04:00Z">
              <w:r w:rsidRPr="00643A43">
                <w:rPr>
                  <w:rFonts w:eastAsia="Times New Roman" w:cs="Courier New"/>
                  <w:sz w:val="20"/>
                  <w:szCs w:val="20"/>
                </w:rPr>
                <w:t>Actor has finished primary education</w:t>
              </w:r>
            </w:ins>
          </w:p>
        </w:tc>
        <w:tc>
          <w:tcPr>
            <w:tcW w:w="1035" w:type="dxa"/>
            <w:tcBorders>
              <w:top w:val="nil"/>
              <w:left w:val="nil"/>
              <w:right w:val="nil"/>
            </w:tcBorders>
            <w:shd w:val="clear" w:color="auto" w:fill="FFFFFF"/>
          </w:tcPr>
          <w:p w14:paraId="27BB39B0" w14:textId="77777777" w:rsidR="009D0159" w:rsidRPr="00643A43" w:rsidRDefault="009D0159" w:rsidP="00BE4F53">
            <w:pPr>
              <w:jc w:val="center"/>
              <w:rPr>
                <w:ins w:id="401" w:author="Anusha De" w:date="2022-05-05T14:04:00Z"/>
                <w:rFonts w:eastAsia="Times New Roman" w:cs="Courier New"/>
                <w:sz w:val="20"/>
                <w:szCs w:val="20"/>
              </w:rPr>
            </w:pPr>
            <w:ins w:id="402" w:author="Anusha De" w:date="2022-05-05T14:04:00Z">
              <w:r w:rsidRPr="00643A43">
                <w:rPr>
                  <w:rFonts w:eastAsia="Times New Roman" w:cs="Courier New"/>
                  <w:sz w:val="20"/>
                  <w:szCs w:val="20"/>
                </w:rPr>
                <w:t>0.077*</w:t>
              </w:r>
            </w:ins>
          </w:p>
          <w:p w14:paraId="54A0EDE0" w14:textId="77777777" w:rsidR="009D0159" w:rsidRPr="00643A43" w:rsidRDefault="009D0159" w:rsidP="00BE4F53">
            <w:pPr>
              <w:widowControl/>
              <w:autoSpaceDE/>
              <w:autoSpaceDN/>
              <w:jc w:val="center"/>
              <w:rPr>
                <w:ins w:id="403" w:author="Anusha De" w:date="2022-05-05T14:04:00Z"/>
                <w:rFonts w:eastAsia="Times New Roman" w:cs="Courier New"/>
                <w:sz w:val="20"/>
                <w:szCs w:val="20"/>
              </w:rPr>
            </w:pPr>
            <w:ins w:id="404" w:author="Anusha De" w:date="2022-05-05T14:04:00Z">
              <w:r w:rsidRPr="00643A43">
                <w:rPr>
                  <w:rFonts w:eastAsia="Times New Roman" w:cs="Courier New"/>
                  <w:sz w:val="20"/>
                  <w:szCs w:val="20"/>
                </w:rPr>
                <w:t>(0.039)</w:t>
              </w:r>
            </w:ins>
          </w:p>
        </w:tc>
        <w:tc>
          <w:tcPr>
            <w:tcW w:w="1390" w:type="dxa"/>
            <w:tcBorders>
              <w:top w:val="nil"/>
              <w:left w:val="nil"/>
              <w:right w:val="nil"/>
            </w:tcBorders>
            <w:shd w:val="clear" w:color="auto" w:fill="FFFFFF"/>
          </w:tcPr>
          <w:p w14:paraId="3CD29B84" w14:textId="77777777" w:rsidR="009D0159" w:rsidRPr="00643A43" w:rsidRDefault="009D0159" w:rsidP="00BE4F53">
            <w:pPr>
              <w:jc w:val="center"/>
              <w:rPr>
                <w:ins w:id="405" w:author="Anusha De" w:date="2022-05-05T14:04:00Z"/>
                <w:rFonts w:eastAsia="Times New Roman" w:cs="Courier New"/>
                <w:sz w:val="20"/>
                <w:szCs w:val="20"/>
              </w:rPr>
            </w:pPr>
            <w:ins w:id="406" w:author="Anusha De" w:date="2022-05-05T14:04:00Z">
              <w:r w:rsidRPr="00643A43">
                <w:rPr>
                  <w:rFonts w:ascii="Arial" w:eastAsia="Times New Roman" w:hAnsi="Arial" w:cs="Arial"/>
                  <w:sz w:val="20"/>
                  <w:szCs w:val="20"/>
                </w:rPr>
                <w:t>−</w:t>
              </w:r>
              <w:r w:rsidRPr="00643A43">
                <w:rPr>
                  <w:rFonts w:eastAsia="Times New Roman" w:cs="Courier New"/>
                  <w:sz w:val="20"/>
                  <w:szCs w:val="20"/>
                </w:rPr>
                <w:t>0.03</w:t>
              </w:r>
            </w:ins>
          </w:p>
          <w:p w14:paraId="76A4FB6E" w14:textId="77777777" w:rsidR="009D0159" w:rsidRPr="00643A43" w:rsidRDefault="009D0159" w:rsidP="00BE4F53">
            <w:pPr>
              <w:widowControl/>
              <w:autoSpaceDE/>
              <w:autoSpaceDN/>
              <w:jc w:val="center"/>
              <w:rPr>
                <w:ins w:id="407" w:author="Anusha De" w:date="2022-05-05T14:04:00Z"/>
                <w:rFonts w:eastAsia="Times New Roman" w:cs="Courier New"/>
                <w:sz w:val="20"/>
                <w:szCs w:val="20"/>
              </w:rPr>
            </w:pPr>
            <w:ins w:id="408" w:author="Anusha De" w:date="2022-05-05T14:04:00Z">
              <w:r w:rsidRPr="00643A43">
                <w:rPr>
                  <w:rFonts w:eastAsia="Times New Roman" w:cs="Courier New"/>
                  <w:sz w:val="20"/>
                  <w:szCs w:val="20"/>
                </w:rPr>
                <w:t>(0.067)</w:t>
              </w:r>
            </w:ins>
          </w:p>
        </w:tc>
        <w:tc>
          <w:tcPr>
            <w:tcW w:w="1305" w:type="dxa"/>
            <w:tcBorders>
              <w:top w:val="nil"/>
              <w:left w:val="nil"/>
              <w:right w:val="nil"/>
            </w:tcBorders>
            <w:shd w:val="clear" w:color="auto" w:fill="FFFFFF"/>
          </w:tcPr>
          <w:p w14:paraId="324E9B0E" w14:textId="77777777" w:rsidR="009D0159" w:rsidRPr="00643A43" w:rsidRDefault="009D0159" w:rsidP="00BE4F53">
            <w:pPr>
              <w:jc w:val="center"/>
              <w:rPr>
                <w:ins w:id="409" w:author="Anusha De" w:date="2022-05-05T14:04:00Z"/>
                <w:rFonts w:eastAsia="Times New Roman" w:cs="Courier New"/>
                <w:sz w:val="20"/>
                <w:szCs w:val="20"/>
              </w:rPr>
            </w:pPr>
            <w:ins w:id="410" w:author="Anusha De" w:date="2022-05-05T14:04:00Z">
              <w:r w:rsidRPr="00643A43">
                <w:rPr>
                  <w:rFonts w:eastAsia="Times New Roman" w:cs="Courier New"/>
                  <w:sz w:val="20"/>
                  <w:szCs w:val="20"/>
                </w:rPr>
                <w:t>0.279***</w:t>
              </w:r>
            </w:ins>
          </w:p>
          <w:p w14:paraId="0C9F37BD" w14:textId="77777777" w:rsidR="009D0159" w:rsidRPr="00643A43" w:rsidRDefault="009D0159" w:rsidP="00BE4F53">
            <w:pPr>
              <w:widowControl/>
              <w:autoSpaceDE/>
              <w:autoSpaceDN/>
              <w:jc w:val="center"/>
              <w:rPr>
                <w:ins w:id="411" w:author="Anusha De" w:date="2022-05-05T14:04:00Z"/>
                <w:rFonts w:eastAsia="Times New Roman" w:cs="Courier New"/>
                <w:sz w:val="20"/>
                <w:szCs w:val="20"/>
              </w:rPr>
            </w:pPr>
            <w:ins w:id="412" w:author="Anusha De" w:date="2022-05-05T14:04:00Z">
              <w:r w:rsidRPr="00643A43">
                <w:rPr>
                  <w:rFonts w:eastAsia="Times New Roman" w:cs="Courier New"/>
                  <w:sz w:val="20"/>
                  <w:szCs w:val="20"/>
                </w:rPr>
                <w:t>(0.068)</w:t>
              </w:r>
            </w:ins>
          </w:p>
        </w:tc>
        <w:tc>
          <w:tcPr>
            <w:tcW w:w="939" w:type="dxa"/>
            <w:tcBorders>
              <w:top w:val="nil"/>
              <w:left w:val="nil"/>
              <w:right w:val="nil"/>
            </w:tcBorders>
            <w:shd w:val="clear" w:color="auto" w:fill="FFFFFF"/>
          </w:tcPr>
          <w:p w14:paraId="532A045B" w14:textId="77777777" w:rsidR="009D0159" w:rsidRPr="00643A43" w:rsidRDefault="009D0159" w:rsidP="00BE4F53">
            <w:pPr>
              <w:jc w:val="center"/>
              <w:rPr>
                <w:ins w:id="413" w:author="Anusha De" w:date="2022-05-05T14:04:00Z"/>
                <w:rFonts w:eastAsia="Times New Roman" w:cs="Courier New"/>
                <w:sz w:val="20"/>
                <w:szCs w:val="20"/>
              </w:rPr>
            </w:pPr>
            <w:ins w:id="414" w:author="Anusha De" w:date="2022-05-05T14:04:00Z">
              <w:r w:rsidRPr="00643A43">
                <w:rPr>
                  <w:rFonts w:eastAsia="Times New Roman" w:cs="Courier New"/>
                  <w:sz w:val="20"/>
                  <w:szCs w:val="20"/>
                </w:rPr>
                <w:t>0.099*</w:t>
              </w:r>
            </w:ins>
          </w:p>
          <w:p w14:paraId="0DF607D4" w14:textId="77777777" w:rsidR="009D0159" w:rsidRPr="00643A43" w:rsidRDefault="009D0159" w:rsidP="00BE4F53">
            <w:pPr>
              <w:widowControl/>
              <w:autoSpaceDE/>
              <w:autoSpaceDN/>
              <w:jc w:val="center"/>
              <w:rPr>
                <w:ins w:id="415" w:author="Anusha De" w:date="2022-05-05T14:04:00Z"/>
                <w:rFonts w:eastAsia="Times New Roman" w:cs="Courier New"/>
                <w:sz w:val="20"/>
                <w:szCs w:val="20"/>
              </w:rPr>
            </w:pPr>
            <w:ins w:id="416" w:author="Anusha De" w:date="2022-05-05T14:04:00Z">
              <w:r w:rsidRPr="00643A43">
                <w:rPr>
                  <w:rFonts w:eastAsia="Times New Roman" w:cs="Courier New"/>
                  <w:sz w:val="20"/>
                  <w:szCs w:val="20"/>
                </w:rPr>
                <w:t>(0.052)</w:t>
              </w:r>
            </w:ins>
          </w:p>
        </w:tc>
        <w:tc>
          <w:tcPr>
            <w:tcW w:w="1491" w:type="dxa"/>
            <w:tcBorders>
              <w:top w:val="nil"/>
              <w:left w:val="nil"/>
              <w:right w:val="nil"/>
            </w:tcBorders>
            <w:shd w:val="clear" w:color="auto" w:fill="FFFFFF"/>
          </w:tcPr>
          <w:p w14:paraId="329711A7" w14:textId="77777777" w:rsidR="009D0159" w:rsidRPr="00643A43" w:rsidRDefault="009D0159" w:rsidP="00BE4F53">
            <w:pPr>
              <w:jc w:val="center"/>
              <w:rPr>
                <w:ins w:id="417" w:author="Anusha De" w:date="2022-05-05T14:04:00Z"/>
                <w:rFonts w:eastAsia="Times New Roman" w:cs="Courier New"/>
                <w:sz w:val="20"/>
                <w:szCs w:val="20"/>
              </w:rPr>
            </w:pPr>
            <w:ins w:id="418" w:author="Anusha De" w:date="2022-05-05T14:04:00Z">
              <w:r w:rsidRPr="00643A43">
                <w:rPr>
                  <w:rFonts w:eastAsia="Times New Roman" w:cs="Courier New"/>
                  <w:sz w:val="20"/>
                  <w:szCs w:val="20"/>
                </w:rPr>
                <w:t>0.044</w:t>
              </w:r>
            </w:ins>
          </w:p>
          <w:p w14:paraId="688D1200" w14:textId="77777777" w:rsidR="009D0159" w:rsidRPr="00643A43" w:rsidRDefault="009D0159" w:rsidP="00BE4F53">
            <w:pPr>
              <w:widowControl/>
              <w:autoSpaceDE/>
              <w:autoSpaceDN/>
              <w:jc w:val="center"/>
              <w:rPr>
                <w:ins w:id="419" w:author="Anusha De" w:date="2022-05-05T14:04:00Z"/>
                <w:rFonts w:eastAsia="Times New Roman" w:cs="Courier New"/>
                <w:sz w:val="20"/>
                <w:szCs w:val="20"/>
              </w:rPr>
            </w:pPr>
            <w:ins w:id="420" w:author="Anusha De" w:date="2022-05-05T14:04:00Z">
              <w:r w:rsidRPr="00643A43">
                <w:rPr>
                  <w:rFonts w:eastAsia="Times New Roman" w:cs="Courier New"/>
                  <w:sz w:val="20"/>
                  <w:szCs w:val="20"/>
                </w:rPr>
                <w:t>(0.051)</w:t>
              </w:r>
            </w:ins>
          </w:p>
        </w:tc>
      </w:tr>
      <w:tr w:rsidR="009D0159" w:rsidRPr="00643A43" w14:paraId="1512E198" w14:textId="77777777" w:rsidTr="00CF75EC">
        <w:trPr>
          <w:trHeight w:val="144"/>
          <w:ins w:id="421" w:author="Anusha De" w:date="2022-05-05T14:04:00Z"/>
        </w:trPr>
        <w:tc>
          <w:tcPr>
            <w:tcW w:w="2911" w:type="dxa"/>
            <w:tcBorders>
              <w:top w:val="nil"/>
              <w:left w:val="nil"/>
              <w:right w:val="nil"/>
            </w:tcBorders>
            <w:shd w:val="clear" w:color="auto" w:fill="FFFFFF"/>
          </w:tcPr>
          <w:p w14:paraId="060BF363" w14:textId="77777777" w:rsidR="009D0159" w:rsidRPr="00643A43" w:rsidRDefault="009D0159" w:rsidP="00BE4F53">
            <w:pPr>
              <w:widowControl/>
              <w:autoSpaceDE/>
              <w:autoSpaceDN/>
              <w:rPr>
                <w:ins w:id="422" w:author="Anusha De" w:date="2022-05-05T14:04:00Z"/>
                <w:rFonts w:eastAsia="Times New Roman" w:cs="Courier New"/>
                <w:sz w:val="20"/>
                <w:szCs w:val="20"/>
              </w:rPr>
            </w:pPr>
            <w:ins w:id="423" w:author="Anusha De" w:date="2022-05-05T14:04:00Z">
              <w:r w:rsidRPr="00643A43">
                <w:rPr>
                  <w:rFonts w:eastAsia="Times New Roman" w:cs="Courier New"/>
                  <w:sz w:val="20"/>
                  <w:szCs w:val="20"/>
                </w:rPr>
                <w:t>Likelihood of interaction</w:t>
              </w:r>
            </w:ins>
          </w:p>
          <w:p w14:paraId="1384DB4F" w14:textId="77777777" w:rsidR="009D0159" w:rsidRPr="00643A43" w:rsidRDefault="009D0159" w:rsidP="00BE4F53">
            <w:pPr>
              <w:widowControl/>
              <w:autoSpaceDE/>
              <w:autoSpaceDN/>
              <w:rPr>
                <w:ins w:id="424" w:author="Anusha De" w:date="2022-05-05T14:04:00Z"/>
                <w:rFonts w:eastAsia="Times New Roman" w:cs="Courier New"/>
                <w:sz w:val="20"/>
                <w:szCs w:val="20"/>
              </w:rPr>
            </w:pPr>
            <w:ins w:id="425" w:author="Anusha De" w:date="2022-05-05T14:04:00Z">
              <w:r w:rsidRPr="00643A43">
                <w:rPr>
                  <w:rFonts w:eastAsia="Times New Roman" w:cs="Courier New"/>
                  <w:sz w:val="20"/>
                  <w:szCs w:val="20"/>
                </w:rPr>
                <w:t>between farmer and actor</w:t>
              </w:r>
            </w:ins>
          </w:p>
        </w:tc>
        <w:tc>
          <w:tcPr>
            <w:tcW w:w="1035" w:type="dxa"/>
            <w:tcBorders>
              <w:top w:val="nil"/>
              <w:left w:val="nil"/>
              <w:right w:val="nil"/>
            </w:tcBorders>
            <w:shd w:val="clear" w:color="auto" w:fill="FFFFFF"/>
          </w:tcPr>
          <w:p w14:paraId="6ADE1DF8" w14:textId="77777777" w:rsidR="009D0159" w:rsidRPr="00643A43" w:rsidRDefault="009D0159" w:rsidP="00BE4F53">
            <w:pPr>
              <w:jc w:val="center"/>
              <w:rPr>
                <w:ins w:id="426" w:author="Anusha De" w:date="2022-05-05T14:04:00Z"/>
                <w:rFonts w:eastAsia="Times New Roman" w:cs="Courier New"/>
                <w:sz w:val="20"/>
                <w:szCs w:val="20"/>
              </w:rPr>
            </w:pPr>
            <w:ins w:id="427" w:author="Anusha De" w:date="2022-05-05T14:04:00Z">
              <w:r w:rsidRPr="00643A43">
                <w:rPr>
                  <w:rFonts w:eastAsia="Times New Roman" w:cs="Courier New"/>
                  <w:sz w:val="20"/>
                  <w:szCs w:val="20"/>
                </w:rPr>
                <w:t>0.396***</w:t>
              </w:r>
            </w:ins>
          </w:p>
          <w:p w14:paraId="66309CBE" w14:textId="77777777" w:rsidR="009D0159" w:rsidRPr="00643A43" w:rsidRDefault="009D0159" w:rsidP="00BE4F53">
            <w:pPr>
              <w:jc w:val="center"/>
              <w:rPr>
                <w:ins w:id="428" w:author="Anusha De" w:date="2022-05-05T14:04:00Z"/>
                <w:rFonts w:eastAsia="Times New Roman" w:cs="Courier New"/>
                <w:sz w:val="20"/>
                <w:szCs w:val="20"/>
              </w:rPr>
            </w:pPr>
            <w:ins w:id="429" w:author="Anusha De" w:date="2022-05-05T14:04:00Z">
              <w:r w:rsidRPr="00643A43">
                <w:rPr>
                  <w:rFonts w:eastAsia="Times New Roman" w:cs="Courier New"/>
                  <w:sz w:val="20"/>
                  <w:szCs w:val="20"/>
                </w:rPr>
                <w:t>(0.046)</w:t>
              </w:r>
            </w:ins>
          </w:p>
        </w:tc>
        <w:tc>
          <w:tcPr>
            <w:tcW w:w="1390" w:type="dxa"/>
            <w:tcBorders>
              <w:top w:val="nil"/>
              <w:left w:val="nil"/>
              <w:right w:val="nil"/>
            </w:tcBorders>
            <w:shd w:val="clear" w:color="auto" w:fill="FFFFFF"/>
          </w:tcPr>
          <w:p w14:paraId="71FA035B" w14:textId="77777777" w:rsidR="009D0159" w:rsidRPr="00643A43" w:rsidRDefault="009D0159" w:rsidP="00BE4F53">
            <w:pPr>
              <w:jc w:val="center"/>
              <w:rPr>
                <w:ins w:id="430" w:author="Anusha De" w:date="2022-05-05T14:04:00Z"/>
                <w:rFonts w:eastAsia="Times New Roman" w:cs="Courier New"/>
                <w:sz w:val="20"/>
                <w:szCs w:val="20"/>
              </w:rPr>
            </w:pPr>
            <w:ins w:id="431" w:author="Anusha De" w:date="2022-05-05T14:04:00Z">
              <w:r w:rsidRPr="00643A43">
                <w:rPr>
                  <w:rFonts w:eastAsia="Times New Roman" w:cs="Courier New"/>
                  <w:sz w:val="20"/>
                  <w:szCs w:val="20"/>
                </w:rPr>
                <w:t>0.255***</w:t>
              </w:r>
            </w:ins>
          </w:p>
          <w:p w14:paraId="1F5FAE33" w14:textId="77777777" w:rsidR="009D0159" w:rsidRPr="00643A43" w:rsidRDefault="009D0159" w:rsidP="00BE4F53">
            <w:pPr>
              <w:jc w:val="center"/>
              <w:rPr>
                <w:ins w:id="432" w:author="Anusha De" w:date="2022-05-05T14:04:00Z"/>
                <w:rFonts w:eastAsia="Times New Roman" w:cs="Courier New"/>
                <w:sz w:val="20"/>
                <w:szCs w:val="20"/>
              </w:rPr>
            </w:pPr>
            <w:ins w:id="433" w:author="Anusha De" w:date="2022-05-05T14:04:00Z">
              <w:r w:rsidRPr="00643A43">
                <w:rPr>
                  <w:rFonts w:eastAsia="Times New Roman" w:cs="Courier New"/>
                  <w:sz w:val="20"/>
                  <w:szCs w:val="20"/>
                </w:rPr>
                <w:t>(0.064)</w:t>
              </w:r>
            </w:ins>
          </w:p>
        </w:tc>
        <w:tc>
          <w:tcPr>
            <w:tcW w:w="1305" w:type="dxa"/>
            <w:tcBorders>
              <w:top w:val="nil"/>
              <w:left w:val="nil"/>
              <w:right w:val="nil"/>
            </w:tcBorders>
            <w:shd w:val="clear" w:color="auto" w:fill="FFFFFF"/>
          </w:tcPr>
          <w:p w14:paraId="34AAA2FC" w14:textId="77777777" w:rsidR="009D0159" w:rsidRPr="00643A43" w:rsidRDefault="009D0159" w:rsidP="00BE4F53">
            <w:pPr>
              <w:jc w:val="center"/>
              <w:rPr>
                <w:ins w:id="434" w:author="Anusha De" w:date="2022-05-05T14:04:00Z"/>
                <w:rFonts w:eastAsia="Times New Roman" w:cs="Courier New"/>
                <w:sz w:val="20"/>
                <w:szCs w:val="20"/>
              </w:rPr>
            </w:pPr>
            <w:ins w:id="435" w:author="Anusha De" w:date="2022-05-05T14:04:00Z">
              <w:r w:rsidRPr="00643A43">
                <w:rPr>
                  <w:rFonts w:eastAsia="Times New Roman" w:cs="Courier New"/>
                  <w:sz w:val="20"/>
                  <w:szCs w:val="20"/>
                </w:rPr>
                <w:t>0.48***</w:t>
              </w:r>
            </w:ins>
          </w:p>
          <w:p w14:paraId="113B69D4" w14:textId="77777777" w:rsidR="009D0159" w:rsidRPr="00643A43" w:rsidRDefault="009D0159" w:rsidP="00BE4F53">
            <w:pPr>
              <w:jc w:val="center"/>
              <w:rPr>
                <w:ins w:id="436" w:author="Anusha De" w:date="2022-05-05T14:04:00Z"/>
                <w:rFonts w:eastAsia="Times New Roman" w:cs="Courier New"/>
                <w:sz w:val="20"/>
                <w:szCs w:val="20"/>
              </w:rPr>
            </w:pPr>
            <w:ins w:id="437" w:author="Anusha De" w:date="2022-05-05T14:04:00Z">
              <w:r w:rsidRPr="00643A43">
                <w:rPr>
                  <w:rFonts w:eastAsia="Times New Roman" w:cs="Courier New"/>
                  <w:sz w:val="20"/>
                  <w:szCs w:val="20"/>
                </w:rPr>
                <w:t>(0.059)</w:t>
              </w:r>
            </w:ins>
          </w:p>
        </w:tc>
        <w:tc>
          <w:tcPr>
            <w:tcW w:w="939" w:type="dxa"/>
            <w:tcBorders>
              <w:top w:val="nil"/>
              <w:left w:val="nil"/>
              <w:right w:val="nil"/>
            </w:tcBorders>
            <w:shd w:val="clear" w:color="auto" w:fill="FFFFFF"/>
          </w:tcPr>
          <w:p w14:paraId="2F579A0C" w14:textId="77777777" w:rsidR="009D0159" w:rsidRPr="00643A43" w:rsidRDefault="009D0159" w:rsidP="00BE4F53">
            <w:pPr>
              <w:jc w:val="center"/>
              <w:rPr>
                <w:ins w:id="438" w:author="Anusha De" w:date="2022-05-05T14:04:00Z"/>
                <w:rFonts w:eastAsia="Times New Roman" w:cs="Courier New"/>
                <w:sz w:val="20"/>
                <w:szCs w:val="20"/>
              </w:rPr>
            </w:pPr>
            <w:ins w:id="439" w:author="Anusha De" w:date="2022-05-05T14:04:00Z">
              <w:r w:rsidRPr="00643A43">
                <w:rPr>
                  <w:rFonts w:eastAsia="Times New Roman" w:cs="Courier New"/>
                  <w:sz w:val="20"/>
                  <w:szCs w:val="20"/>
                </w:rPr>
                <w:t>0.231***</w:t>
              </w:r>
            </w:ins>
          </w:p>
          <w:p w14:paraId="4EBD8265" w14:textId="77777777" w:rsidR="009D0159" w:rsidRPr="00643A43" w:rsidRDefault="009D0159" w:rsidP="00BE4F53">
            <w:pPr>
              <w:jc w:val="center"/>
              <w:rPr>
                <w:ins w:id="440" w:author="Anusha De" w:date="2022-05-05T14:04:00Z"/>
                <w:rFonts w:eastAsia="Times New Roman" w:cs="Courier New"/>
                <w:sz w:val="20"/>
                <w:szCs w:val="20"/>
              </w:rPr>
            </w:pPr>
            <w:ins w:id="441" w:author="Anusha De" w:date="2022-05-05T14:04:00Z">
              <w:r w:rsidRPr="00643A43">
                <w:rPr>
                  <w:rFonts w:eastAsia="Times New Roman" w:cs="Courier New"/>
                  <w:sz w:val="20"/>
                  <w:szCs w:val="20"/>
                </w:rPr>
                <w:t>(0.055)</w:t>
              </w:r>
            </w:ins>
          </w:p>
        </w:tc>
        <w:tc>
          <w:tcPr>
            <w:tcW w:w="1491" w:type="dxa"/>
            <w:tcBorders>
              <w:top w:val="nil"/>
              <w:left w:val="nil"/>
              <w:right w:val="nil"/>
            </w:tcBorders>
            <w:shd w:val="clear" w:color="auto" w:fill="FFFFFF"/>
          </w:tcPr>
          <w:p w14:paraId="574033D5" w14:textId="77777777" w:rsidR="009D0159" w:rsidRPr="00643A43" w:rsidRDefault="009D0159" w:rsidP="00BE4F53">
            <w:pPr>
              <w:jc w:val="center"/>
              <w:rPr>
                <w:ins w:id="442" w:author="Anusha De" w:date="2022-05-05T14:04:00Z"/>
                <w:rFonts w:eastAsia="Times New Roman" w:cs="Courier New"/>
                <w:sz w:val="20"/>
                <w:szCs w:val="20"/>
              </w:rPr>
            </w:pPr>
            <w:ins w:id="443" w:author="Anusha De" w:date="2022-05-05T14:04:00Z">
              <w:r w:rsidRPr="00643A43">
                <w:rPr>
                  <w:rFonts w:eastAsia="Times New Roman" w:cs="Courier New"/>
                  <w:sz w:val="20"/>
                  <w:szCs w:val="20"/>
                </w:rPr>
                <w:t>0.431***</w:t>
              </w:r>
            </w:ins>
          </w:p>
          <w:p w14:paraId="551155BC" w14:textId="77777777" w:rsidR="009D0159" w:rsidRPr="00643A43" w:rsidRDefault="009D0159" w:rsidP="00BE4F53">
            <w:pPr>
              <w:jc w:val="center"/>
              <w:rPr>
                <w:ins w:id="444" w:author="Anusha De" w:date="2022-05-05T14:04:00Z"/>
                <w:rFonts w:eastAsia="Times New Roman" w:cs="Courier New"/>
                <w:sz w:val="20"/>
                <w:szCs w:val="20"/>
              </w:rPr>
            </w:pPr>
            <w:ins w:id="445" w:author="Anusha De" w:date="2022-05-05T14:04:00Z">
              <w:r w:rsidRPr="00643A43">
                <w:rPr>
                  <w:rFonts w:eastAsia="Times New Roman" w:cs="Courier New"/>
                  <w:sz w:val="20"/>
                  <w:szCs w:val="20"/>
                </w:rPr>
                <w:t>(0.056)</w:t>
              </w:r>
            </w:ins>
          </w:p>
        </w:tc>
      </w:tr>
      <w:tr w:rsidR="009D0159" w:rsidRPr="00643A43" w14:paraId="75FA1DF8" w14:textId="77777777" w:rsidTr="00CF75EC">
        <w:trPr>
          <w:trHeight w:val="144"/>
          <w:ins w:id="446" w:author="Anusha De" w:date="2022-05-05T14:04:00Z"/>
        </w:trPr>
        <w:tc>
          <w:tcPr>
            <w:tcW w:w="2911" w:type="dxa"/>
            <w:tcBorders>
              <w:top w:val="nil"/>
              <w:left w:val="nil"/>
              <w:right w:val="nil"/>
            </w:tcBorders>
            <w:shd w:val="clear" w:color="auto" w:fill="FFFFFF"/>
          </w:tcPr>
          <w:p w14:paraId="106544F6" w14:textId="77777777" w:rsidR="009D0159" w:rsidRPr="00643A43" w:rsidRDefault="009D0159" w:rsidP="00BE4F53">
            <w:pPr>
              <w:widowControl/>
              <w:autoSpaceDE/>
              <w:autoSpaceDN/>
              <w:rPr>
                <w:ins w:id="447" w:author="Anusha De" w:date="2022-05-05T14:04:00Z"/>
                <w:rFonts w:eastAsia="Times New Roman" w:cs="Courier New"/>
                <w:sz w:val="20"/>
                <w:szCs w:val="20"/>
              </w:rPr>
            </w:pPr>
            <w:ins w:id="448" w:author="Anusha De" w:date="2022-05-05T14:04:00Z">
              <w:r w:rsidRPr="00643A43">
                <w:rPr>
                  <w:rFonts w:eastAsia="Times New Roman" w:cs="Courier New"/>
                  <w:sz w:val="20"/>
                  <w:szCs w:val="20"/>
                </w:rPr>
                <w:t>Actor is a dealer</w:t>
              </w:r>
            </w:ins>
          </w:p>
        </w:tc>
        <w:tc>
          <w:tcPr>
            <w:tcW w:w="1035" w:type="dxa"/>
            <w:tcBorders>
              <w:top w:val="nil"/>
              <w:left w:val="nil"/>
              <w:right w:val="nil"/>
            </w:tcBorders>
            <w:shd w:val="clear" w:color="auto" w:fill="FFFFFF"/>
          </w:tcPr>
          <w:p w14:paraId="18134273" w14:textId="77777777" w:rsidR="009D0159" w:rsidRPr="00643A43" w:rsidRDefault="009D0159" w:rsidP="00BE4F53">
            <w:pPr>
              <w:jc w:val="center"/>
              <w:rPr>
                <w:ins w:id="449" w:author="Anusha De" w:date="2022-05-05T14:04:00Z"/>
                <w:rFonts w:eastAsia="Times New Roman" w:cs="Courier New"/>
                <w:sz w:val="20"/>
                <w:szCs w:val="20"/>
              </w:rPr>
            </w:pPr>
            <w:ins w:id="450" w:author="Anusha De" w:date="2022-05-05T14:04:00Z">
              <w:r w:rsidRPr="00643A43">
                <w:rPr>
                  <w:rFonts w:eastAsia="Times New Roman" w:cs="Courier New"/>
                  <w:sz w:val="20"/>
                  <w:szCs w:val="20"/>
                </w:rPr>
                <w:t>0.081*</w:t>
              </w:r>
            </w:ins>
          </w:p>
          <w:p w14:paraId="35E8E848" w14:textId="77777777" w:rsidR="009D0159" w:rsidRPr="00643A43" w:rsidRDefault="009D0159" w:rsidP="00BE4F53">
            <w:pPr>
              <w:widowControl/>
              <w:autoSpaceDE/>
              <w:autoSpaceDN/>
              <w:jc w:val="center"/>
              <w:rPr>
                <w:ins w:id="451" w:author="Anusha De" w:date="2022-05-05T14:04:00Z"/>
                <w:rFonts w:eastAsia="Times New Roman" w:cs="Courier New"/>
                <w:sz w:val="20"/>
                <w:szCs w:val="20"/>
              </w:rPr>
            </w:pPr>
            <w:ins w:id="452" w:author="Anusha De" w:date="2022-05-05T14:04:00Z">
              <w:r w:rsidRPr="00643A43">
                <w:rPr>
                  <w:rFonts w:eastAsia="Times New Roman" w:cs="Courier New"/>
                  <w:sz w:val="20"/>
                  <w:szCs w:val="20"/>
                </w:rPr>
                <w:t>(0.046)</w:t>
              </w:r>
            </w:ins>
          </w:p>
        </w:tc>
        <w:tc>
          <w:tcPr>
            <w:tcW w:w="1390" w:type="dxa"/>
            <w:tcBorders>
              <w:top w:val="nil"/>
              <w:left w:val="nil"/>
              <w:right w:val="nil"/>
            </w:tcBorders>
            <w:shd w:val="clear" w:color="auto" w:fill="FFFFFF"/>
          </w:tcPr>
          <w:p w14:paraId="4323D5F7" w14:textId="77777777" w:rsidR="009D0159" w:rsidRPr="00643A43" w:rsidRDefault="009D0159" w:rsidP="00BE4F53">
            <w:pPr>
              <w:jc w:val="center"/>
              <w:rPr>
                <w:ins w:id="453" w:author="Anusha De" w:date="2022-05-05T14:04:00Z"/>
                <w:rFonts w:eastAsia="Times New Roman" w:cs="Courier New"/>
                <w:sz w:val="20"/>
                <w:szCs w:val="20"/>
              </w:rPr>
            </w:pPr>
            <w:ins w:id="454" w:author="Anusha De" w:date="2022-05-05T14:04:00Z">
              <w:r w:rsidRPr="00643A43">
                <w:rPr>
                  <w:rFonts w:ascii="Arial" w:eastAsia="Times New Roman" w:hAnsi="Arial" w:cs="Arial"/>
                  <w:sz w:val="20"/>
                  <w:szCs w:val="20"/>
                </w:rPr>
                <w:t>−</w:t>
              </w:r>
              <w:r w:rsidRPr="00643A43">
                <w:rPr>
                  <w:rFonts w:eastAsia="Times New Roman" w:cs="Courier New"/>
                  <w:sz w:val="20"/>
                  <w:szCs w:val="20"/>
                </w:rPr>
                <w:t>0.085</w:t>
              </w:r>
            </w:ins>
          </w:p>
          <w:p w14:paraId="50D44D54" w14:textId="77777777" w:rsidR="009D0159" w:rsidRPr="00643A43" w:rsidRDefault="009D0159" w:rsidP="00BE4F53">
            <w:pPr>
              <w:widowControl/>
              <w:autoSpaceDE/>
              <w:autoSpaceDN/>
              <w:jc w:val="center"/>
              <w:rPr>
                <w:ins w:id="455" w:author="Anusha De" w:date="2022-05-05T14:04:00Z"/>
                <w:rFonts w:eastAsia="Times New Roman" w:cs="Courier New"/>
                <w:sz w:val="20"/>
                <w:szCs w:val="20"/>
              </w:rPr>
            </w:pPr>
            <w:ins w:id="456" w:author="Anusha De" w:date="2022-05-05T14:04:00Z">
              <w:r w:rsidRPr="00643A43">
                <w:rPr>
                  <w:rFonts w:eastAsia="Times New Roman" w:cs="Courier New"/>
                  <w:sz w:val="20"/>
                  <w:szCs w:val="20"/>
                </w:rPr>
                <w:t>(0.101)</w:t>
              </w:r>
            </w:ins>
          </w:p>
        </w:tc>
        <w:tc>
          <w:tcPr>
            <w:tcW w:w="1305" w:type="dxa"/>
            <w:tcBorders>
              <w:top w:val="nil"/>
              <w:left w:val="nil"/>
              <w:right w:val="nil"/>
            </w:tcBorders>
            <w:shd w:val="clear" w:color="auto" w:fill="FFFFFF"/>
          </w:tcPr>
          <w:p w14:paraId="7BA77F3B" w14:textId="77777777" w:rsidR="009D0159" w:rsidRPr="00643A43" w:rsidRDefault="009D0159" w:rsidP="00BE4F53">
            <w:pPr>
              <w:jc w:val="center"/>
              <w:rPr>
                <w:ins w:id="457" w:author="Anusha De" w:date="2022-05-05T14:04:00Z"/>
                <w:rFonts w:eastAsia="Times New Roman" w:cs="Courier New"/>
                <w:sz w:val="20"/>
                <w:szCs w:val="20"/>
              </w:rPr>
            </w:pPr>
            <w:ins w:id="458" w:author="Anusha De" w:date="2022-05-05T14:04:00Z">
              <w:r w:rsidRPr="00643A43">
                <w:rPr>
                  <w:rFonts w:eastAsia="Times New Roman" w:cs="Courier New"/>
                  <w:sz w:val="20"/>
                  <w:szCs w:val="20"/>
                </w:rPr>
                <w:t>0.198***</w:t>
              </w:r>
            </w:ins>
          </w:p>
          <w:p w14:paraId="63C8F3F7" w14:textId="77777777" w:rsidR="009D0159" w:rsidRPr="00643A43" w:rsidRDefault="009D0159" w:rsidP="00BE4F53">
            <w:pPr>
              <w:widowControl/>
              <w:autoSpaceDE/>
              <w:autoSpaceDN/>
              <w:jc w:val="center"/>
              <w:rPr>
                <w:ins w:id="459" w:author="Anusha De" w:date="2022-05-05T14:04:00Z"/>
                <w:rFonts w:eastAsia="Times New Roman" w:cs="Courier New"/>
                <w:sz w:val="20"/>
                <w:szCs w:val="20"/>
              </w:rPr>
            </w:pPr>
            <w:ins w:id="460" w:author="Anusha De" w:date="2022-05-05T14:04:00Z">
              <w:r w:rsidRPr="00643A43">
                <w:rPr>
                  <w:rFonts w:eastAsia="Times New Roman" w:cs="Courier New"/>
                  <w:sz w:val="20"/>
                  <w:szCs w:val="20"/>
                </w:rPr>
                <w:t>(0.074)</w:t>
              </w:r>
            </w:ins>
          </w:p>
        </w:tc>
        <w:tc>
          <w:tcPr>
            <w:tcW w:w="939" w:type="dxa"/>
            <w:tcBorders>
              <w:top w:val="nil"/>
              <w:left w:val="nil"/>
              <w:right w:val="nil"/>
            </w:tcBorders>
            <w:shd w:val="clear" w:color="auto" w:fill="FFFFFF"/>
          </w:tcPr>
          <w:p w14:paraId="2F443C8C" w14:textId="77777777" w:rsidR="009D0159" w:rsidRPr="00643A43" w:rsidRDefault="009D0159" w:rsidP="00BE4F53">
            <w:pPr>
              <w:jc w:val="center"/>
              <w:rPr>
                <w:ins w:id="461" w:author="Anusha De" w:date="2022-05-05T14:04:00Z"/>
                <w:rFonts w:eastAsia="Times New Roman" w:cs="Courier New"/>
                <w:sz w:val="20"/>
                <w:szCs w:val="20"/>
              </w:rPr>
            </w:pPr>
            <w:ins w:id="462" w:author="Anusha De" w:date="2022-05-05T14:04:00Z">
              <w:r w:rsidRPr="00643A43">
                <w:rPr>
                  <w:rFonts w:ascii="Arial" w:eastAsia="Times New Roman" w:hAnsi="Arial" w:cs="Arial"/>
                  <w:sz w:val="20"/>
                  <w:szCs w:val="20"/>
                </w:rPr>
                <w:t>−</w:t>
              </w:r>
              <w:r w:rsidRPr="00643A43">
                <w:rPr>
                  <w:rFonts w:eastAsia="Times New Roman" w:cs="Courier New"/>
                  <w:sz w:val="20"/>
                  <w:szCs w:val="20"/>
                </w:rPr>
                <w:t>0.013</w:t>
              </w:r>
            </w:ins>
          </w:p>
          <w:p w14:paraId="67D39D53" w14:textId="77777777" w:rsidR="009D0159" w:rsidRPr="00643A43" w:rsidRDefault="009D0159" w:rsidP="00BE4F53">
            <w:pPr>
              <w:widowControl/>
              <w:autoSpaceDE/>
              <w:autoSpaceDN/>
              <w:jc w:val="center"/>
              <w:rPr>
                <w:ins w:id="463" w:author="Anusha De" w:date="2022-05-05T14:04:00Z"/>
                <w:rFonts w:eastAsia="Times New Roman" w:cs="Courier New"/>
                <w:sz w:val="20"/>
                <w:szCs w:val="20"/>
              </w:rPr>
            </w:pPr>
            <w:ins w:id="464" w:author="Anusha De" w:date="2022-05-05T14:04:00Z">
              <w:r w:rsidRPr="00643A43">
                <w:rPr>
                  <w:rFonts w:eastAsia="Times New Roman" w:cs="Courier New"/>
                  <w:sz w:val="20"/>
                  <w:szCs w:val="20"/>
                </w:rPr>
                <w:t>(0.064)</w:t>
              </w:r>
            </w:ins>
          </w:p>
        </w:tc>
        <w:tc>
          <w:tcPr>
            <w:tcW w:w="1491" w:type="dxa"/>
            <w:tcBorders>
              <w:top w:val="nil"/>
              <w:left w:val="nil"/>
              <w:right w:val="nil"/>
            </w:tcBorders>
            <w:shd w:val="clear" w:color="auto" w:fill="FFFFFF"/>
          </w:tcPr>
          <w:p w14:paraId="3C476A85" w14:textId="77777777" w:rsidR="009D0159" w:rsidRPr="00643A43" w:rsidRDefault="009D0159" w:rsidP="00BE4F53">
            <w:pPr>
              <w:jc w:val="center"/>
              <w:rPr>
                <w:ins w:id="465" w:author="Anusha De" w:date="2022-05-05T14:04:00Z"/>
                <w:rFonts w:eastAsia="Times New Roman" w:cs="Courier New"/>
                <w:sz w:val="20"/>
                <w:szCs w:val="20"/>
              </w:rPr>
            </w:pPr>
            <w:ins w:id="466" w:author="Anusha De" w:date="2022-05-05T14:04:00Z">
              <w:r w:rsidRPr="00643A43">
                <w:rPr>
                  <w:rFonts w:eastAsia="Times New Roman" w:cs="Courier New"/>
                  <w:sz w:val="20"/>
                  <w:szCs w:val="20"/>
                </w:rPr>
                <w:t>0.037</w:t>
              </w:r>
            </w:ins>
          </w:p>
          <w:p w14:paraId="1ACE4357" w14:textId="77777777" w:rsidR="009D0159" w:rsidRPr="00643A43" w:rsidRDefault="009D0159" w:rsidP="00BE4F53">
            <w:pPr>
              <w:widowControl/>
              <w:autoSpaceDE/>
              <w:autoSpaceDN/>
              <w:jc w:val="center"/>
              <w:rPr>
                <w:ins w:id="467" w:author="Anusha De" w:date="2022-05-05T14:04:00Z"/>
                <w:rFonts w:eastAsia="Times New Roman" w:cs="Courier New"/>
                <w:sz w:val="20"/>
                <w:szCs w:val="20"/>
              </w:rPr>
            </w:pPr>
            <w:ins w:id="468" w:author="Anusha De" w:date="2022-05-05T14:04:00Z">
              <w:r w:rsidRPr="00643A43">
                <w:rPr>
                  <w:rFonts w:eastAsia="Times New Roman" w:cs="Courier New"/>
                  <w:sz w:val="20"/>
                  <w:szCs w:val="20"/>
                </w:rPr>
                <w:t>(0.058)</w:t>
              </w:r>
            </w:ins>
          </w:p>
        </w:tc>
      </w:tr>
      <w:tr w:rsidR="009D0159" w:rsidRPr="00643A43" w14:paraId="528283E7" w14:textId="77777777" w:rsidTr="00CF75EC">
        <w:trPr>
          <w:trHeight w:val="484"/>
          <w:ins w:id="469" w:author="Anusha De" w:date="2022-05-05T14:04:00Z"/>
        </w:trPr>
        <w:tc>
          <w:tcPr>
            <w:tcW w:w="2911" w:type="dxa"/>
            <w:tcBorders>
              <w:top w:val="nil"/>
              <w:left w:val="nil"/>
              <w:right w:val="nil"/>
            </w:tcBorders>
            <w:shd w:val="clear" w:color="auto" w:fill="FFFFFF"/>
          </w:tcPr>
          <w:p w14:paraId="175CAA3C" w14:textId="77777777" w:rsidR="009D0159" w:rsidRPr="00643A43" w:rsidRDefault="009D0159" w:rsidP="00BE4F53">
            <w:pPr>
              <w:widowControl/>
              <w:autoSpaceDE/>
              <w:autoSpaceDN/>
              <w:rPr>
                <w:ins w:id="470" w:author="Anusha De" w:date="2022-05-05T14:04:00Z"/>
                <w:rFonts w:eastAsia="Times New Roman" w:cs="Courier New"/>
                <w:sz w:val="20"/>
                <w:szCs w:val="20"/>
              </w:rPr>
            </w:pPr>
            <w:ins w:id="471" w:author="Anusha De" w:date="2022-05-05T14:04:00Z">
              <w:r w:rsidRPr="00643A43">
                <w:rPr>
                  <w:rFonts w:eastAsia="Times New Roman" w:cs="Courier New"/>
                  <w:sz w:val="20"/>
                  <w:szCs w:val="20"/>
                </w:rPr>
                <w:t>Actor is a trader</w:t>
              </w:r>
            </w:ins>
          </w:p>
        </w:tc>
        <w:tc>
          <w:tcPr>
            <w:tcW w:w="1035" w:type="dxa"/>
            <w:tcBorders>
              <w:top w:val="nil"/>
              <w:left w:val="nil"/>
              <w:right w:val="nil"/>
            </w:tcBorders>
            <w:shd w:val="clear" w:color="auto" w:fill="FFFFFF"/>
          </w:tcPr>
          <w:p w14:paraId="58FB6C14" w14:textId="77777777" w:rsidR="009D0159" w:rsidRPr="00643A43" w:rsidRDefault="009D0159" w:rsidP="00BE4F53">
            <w:pPr>
              <w:jc w:val="center"/>
              <w:rPr>
                <w:ins w:id="472" w:author="Anusha De" w:date="2022-05-05T14:04:00Z"/>
                <w:rFonts w:eastAsia="Times New Roman" w:cs="Courier New"/>
                <w:sz w:val="20"/>
                <w:szCs w:val="20"/>
              </w:rPr>
            </w:pPr>
            <w:ins w:id="473" w:author="Anusha De" w:date="2022-05-05T14:04:00Z">
              <w:r w:rsidRPr="00643A43">
                <w:rPr>
                  <w:rFonts w:eastAsia="Times New Roman" w:cs="Courier New"/>
                  <w:sz w:val="20"/>
                  <w:szCs w:val="20"/>
                </w:rPr>
                <w:t>0.198***</w:t>
              </w:r>
            </w:ins>
          </w:p>
          <w:p w14:paraId="406E2284" w14:textId="77777777" w:rsidR="009D0159" w:rsidRPr="00643A43" w:rsidRDefault="009D0159" w:rsidP="00BE4F53">
            <w:pPr>
              <w:widowControl/>
              <w:autoSpaceDE/>
              <w:autoSpaceDN/>
              <w:jc w:val="center"/>
              <w:rPr>
                <w:ins w:id="474" w:author="Anusha De" w:date="2022-05-05T14:04:00Z"/>
                <w:rFonts w:eastAsia="Times New Roman" w:cs="Courier New"/>
                <w:sz w:val="20"/>
                <w:szCs w:val="20"/>
              </w:rPr>
            </w:pPr>
            <w:ins w:id="475" w:author="Anusha De" w:date="2022-05-05T14:04:00Z">
              <w:r w:rsidRPr="00643A43">
                <w:rPr>
                  <w:rFonts w:eastAsia="Times New Roman" w:cs="Courier New"/>
                  <w:sz w:val="20"/>
                  <w:szCs w:val="20"/>
                </w:rPr>
                <w:t>(0.042)</w:t>
              </w:r>
            </w:ins>
          </w:p>
        </w:tc>
        <w:tc>
          <w:tcPr>
            <w:tcW w:w="1390" w:type="dxa"/>
            <w:tcBorders>
              <w:top w:val="nil"/>
              <w:left w:val="nil"/>
              <w:right w:val="nil"/>
            </w:tcBorders>
            <w:shd w:val="clear" w:color="auto" w:fill="FFFFFF"/>
          </w:tcPr>
          <w:p w14:paraId="5C2F0754" w14:textId="77777777" w:rsidR="009D0159" w:rsidRPr="00643A43" w:rsidRDefault="009D0159" w:rsidP="00BE4F53">
            <w:pPr>
              <w:jc w:val="center"/>
              <w:rPr>
                <w:ins w:id="476" w:author="Anusha De" w:date="2022-05-05T14:04:00Z"/>
                <w:rFonts w:eastAsia="Times New Roman" w:cs="Courier New"/>
                <w:sz w:val="20"/>
                <w:szCs w:val="20"/>
              </w:rPr>
            </w:pPr>
            <w:ins w:id="477" w:author="Anusha De" w:date="2022-05-05T14:04:00Z">
              <w:r w:rsidRPr="00643A43">
                <w:rPr>
                  <w:rFonts w:eastAsia="Times New Roman" w:cs="Courier New"/>
                  <w:sz w:val="20"/>
                  <w:szCs w:val="20"/>
                </w:rPr>
                <w:t>0.331***</w:t>
              </w:r>
            </w:ins>
          </w:p>
          <w:p w14:paraId="13391881" w14:textId="77777777" w:rsidR="009D0159" w:rsidRPr="00643A43" w:rsidRDefault="009D0159" w:rsidP="00BE4F53">
            <w:pPr>
              <w:widowControl/>
              <w:autoSpaceDE/>
              <w:autoSpaceDN/>
              <w:jc w:val="center"/>
              <w:rPr>
                <w:ins w:id="478" w:author="Anusha De" w:date="2022-05-05T14:04:00Z"/>
                <w:rFonts w:eastAsia="Times New Roman" w:cs="Courier New"/>
                <w:sz w:val="20"/>
                <w:szCs w:val="20"/>
              </w:rPr>
            </w:pPr>
            <w:ins w:id="479" w:author="Anusha De" w:date="2022-05-05T14:04:00Z">
              <w:r w:rsidRPr="00643A43">
                <w:rPr>
                  <w:rFonts w:eastAsia="Times New Roman" w:cs="Courier New"/>
                  <w:sz w:val="20"/>
                  <w:szCs w:val="20"/>
                </w:rPr>
                <w:t>(0.067)</w:t>
              </w:r>
            </w:ins>
          </w:p>
        </w:tc>
        <w:tc>
          <w:tcPr>
            <w:tcW w:w="1305" w:type="dxa"/>
            <w:tcBorders>
              <w:top w:val="nil"/>
              <w:left w:val="nil"/>
              <w:right w:val="nil"/>
            </w:tcBorders>
            <w:shd w:val="clear" w:color="auto" w:fill="FFFFFF"/>
          </w:tcPr>
          <w:p w14:paraId="106DD16D" w14:textId="77777777" w:rsidR="009D0159" w:rsidRPr="00643A43" w:rsidRDefault="009D0159" w:rsidP="00BE4F53">
            <w:pPr>
              <w:jc w:val="center"/>
              <w:rPr>
                <w:ins w:id="480" w:author="Anusha De" w:date="2022-05-05T14:04:00Z"/>
                <w:rFonts w:eastAsia="Times New Roman" w:cs="Courier New"/>
                <w:sz w:val="20"/>
                <w:szCs w:val="20"/>
              </w:rPr>
            </w:pPr>
            <w:ins w:id="481" w:author="Anusha De" w:date="2022-05-05T14:04:00Z">
              <w:r w:rsidRPr="00643A43">
                <w:rPr>
                  <w:rFonts w:eastAsia="Times New Roman" w:cs="Courier New"/>
                  <w:sz w:val="20"/>
                  <w:szCs w:val="20"/>
                </w:rPr>
                <w:t>0.243***</w:t>
              </w:r>
            </w:ins>
          </w:p>
          <w:p w14:paraId="6007FDCA" w14:textId="77777777" w:rsidR="009D0159" w:rsidRPr="00643A43" w:rsidRDefault="009D0159" w:rsidP="00BE4F53">
            <w:pPr>
              <w:widowControl/>
              <w:autoSpaceDE/>
              <w:autoSpaceDN/>
              <w:jc w:val="center"/>
              <w:rPr>
                <w:ins w:id="482" w:author="Anusha De" w:date="2022-05-05T14:04:00Z"/>
                <w:rFonts w:eastAsia="Times New Roman" w:cs="Courier New"/>
                <w:sz w:val="20"/>
                <w:szCs w:val="20"/>
              </w:rPr>
            </w:pPr>
            <w:ins w:id="483" w:author="Anusha De" w:date="2022-05-05T14:04:00Z">
              <w:r w:rsidRPr="00643A43">
                <w:rPr>
                  <w:rFonts w:eastAsia="Times New Roman" w:cs="Courier New"/>
                  <w:sz w:val="20"/>
                  <w:szCs w:val="20"/>
                </w:rPr>
                <w:t>(0.076)</w:t>
              </w:r>
            </w:ins>
          </w:p>
        </w:tc>
        <w:tc>
          <w:tcPr>
            <w:tcW w:w="939" w:type="dxa"/>
            <w:tcBorders>
              <w:top w:val="nil"/>
              <w:left w:val="nil"/>
              <w:right w:val="nil"/>
            </w:tcBorders>
            <w:shd w:val="clear" w:color="auto" w:fill="FFFFFF"/>
          </w:tcPr>
          <w:p w14:paraId="2DA01B41" w14:textId="77777777" w:rsidR="009D0159" w:rsidRPr="00643A43" w:rsidRDefault="009D0159" w:rsidP="00BE4F53">
            <w:pPr>
              <w:jc w:val="center"/>
              <w:rPr>
                <w:ins w:id="484" w:author="Anusha De" w:date="2022-05-05T14:04:00Z"/>
                <w:rFonts w:eastAsia="Times New Roman" w:cs="Courier New"/>
                <w:sz w:val="20"/>
                <w:szCs w:val="20"/>
              </w:rPr>
            </w:pPr>
            <w:ins w:id="485" w:author="Anusha De" w:date="2022-05-05T14:04:00Z">
              <w:r w:rsidRPr="00643A43">
                <w:rPr>
                  <w:rFonts w:eastAsia="Times New Roman" w:cs="Courier New"/>
                  <w:sz w:val="20"/>
                  <w:szCs w:val="20"/>
                </w:rPr>
                <w:t>0.106**</w:t>
              </w:r>
            </w:ins>
          </w:p>
          <w:p w14:paraId="72426387" w14:textId="77777777" w:rsidR="009D0159" w:rsidRPr="00643A43" w:rsidRDefault="009D0159" w:rsidP="00BE4F53">
            <w:pPr>
              <w:widowControl/>
              <w:autoSpaceDE/>
              <w:autoSpaceDN/>
              <w:jc w:val="center"/>
              <w:rPr>
                <w:ins w:id="486" w:author="Anusha De" w:date="2022-05-05T14:04:00Z"/>
                <w:rFonts w:eastAsia="Times New Roman" w:cs="Courier New"/>
                <w:sz w:val="20"/>
                <w:szCs w:val="20"/>
              </w:rPr>
            </w:pPr>
            <w:ins w:id="487" w:author="Anusha De" w:date="2022-05-05T14:04:00Z">
              <w:r w:rsidRPr="00643A43">
                <w:rPr>
                  <w:rFonts w:eastAsia="Times New Roman" w:cs="Courier New"/>
                  <w:sz w:val="20"/>
                  <w:szCs w:val="20"/>
                </w:rPr>
                <w:t>(0.049)</w:t>
              </w:r>
            </w:ins>
          </w:p>
        </w:tc>
        <w:tc>
          <w:tcPr>
            <w:tcW w:w="1491" w:type="dxa"/>
            <w:tcBorders>
              <w:top w:val="nil"/>
              <w:left w:val="nil"/>
              <w:right w:val="nil"/>
            </w:tcBorders>
            <w:shd w:val="clear" w:color="auto" w:fill="FFFFFF"/>
          </w:tcPr>
          <w:p w14:paraId="77F126DA" w14:textId="77777777" w:rsidR="009D0159" w:rsidRPr="00643A43" w:rsidRDefault="009D0159" w:rsidP="00BE4F53">
            <w:pPr>
              <w:jc w:val="center"/>
              <w:rPr>
                <w:ins w:id="488" w:author="Anusha De" w:date="2022-05-05T14:04:00Z"/>
                <w:rFonts w:eastAsia="Times New Roman" w:cs="Courier New"/>
                <w:sz w:val="20"/>
                <w:szCs w:val="20"/>
              </w:rPr>
            </w:pPr>
            <w:ins w:id="489" w:author="Anusha De" w:date="2022-05-05T14:04:00Z">
              <w:r w:rsidRPr="00643A43">
                <w:rPr>
                  <w:rFonts w:eastAsia="Times New Roman" w:cs="Courier New"/>
                  <w:sz w:val="20"/>
                  <w:szCs w:val="20"/>
                </w:rPr>
                <w:t>0.078</w:t>
              </w:r>
            </w:ins>
          </w:p>
          <w:p w14:paraId="796C804A" w14:textId="77777777" w:rsidR="009D0159" w:rsidRPr="00643A43" w:rsidRDefault="009D0159" w:rsidP="00BE4F53">
            <w:pPr>
              <w:widowControl/>
              <w:autoSpaceDE/>
              <w:autoSpaceDN/>
              <w:jc w:val="center"/>
              <w:rPr>
                <w:ins w:id="490" w:author="Anusha De" w:date="2022-05-05T14:04:00Z"/>
                <w:rFonts w:eastAsia="Times New Roman" w:cs="Courier New"/>
                <w:sz w:val="20"/>
                <w:szCs w:val="20"/>
              </w:rPr>
            </w:pPr>
            <w:ins w:id="491" w:author="Anusha De" w:date="2022-05-05T14:04:00Z">
              <w:r w:rsidRPr="00643A43">
                <w:rPr>
                  <w:rFonts w:eastAsia="Times New Roman" w:cs="Courier New"/>
                  <w:sz w:val="20"/>
                  <w:szCs w:val="20"/>
                </w:rPr>
                <w:t>(0.052)</w:t>
              </w:r>
            </w:ins>
          </w:p>
        </w:tc>
      </w:tr>
      <w:tr w:rsidR="009D0159" w:rsidRPr="00643A43" w14:paraId="6ED90157" w14:textId="77777777" w:rsidTr="00CF75EC">
        <w:trPr>
          <w:trHeight w:val="144"/>
          <w:ins w:id="492" w:author="Anusha De" w:date="2022-05-05T14:04:00Z"/>
        </w:trPr>
        <w:tc>
          <w:tcPr>
            <w:tcW w:w="2911" w:type="dxa"/>
            <w:tcBorders>
              <w:top w:val="nil"/>
              <w:left w:val="nil"/>
              <w:right w:val="nil"/>
            </w:tcBorders>
            <w:shd w:val="clear" w:color="auto" w:fill="FFFFFF"/>
          </w:tcPr>
          <w:p w14:paraId="740B19D8" w14:textId="77777777" w:rsidR="009D0159" w:rsidRPr="00643A43" w:rsidRDefault="009D0159" w:rsidP="00BE4F53">
            <w:pPr>
              <w:widowControl/>
              <w:autoSpaceDE/>
              <w:autoSpaceDN/>
              <w:rPr>
                <w:ins w:id="493" w:author="Anusha De" w:date="2022-05-05T14:04:00Z"/>
                <w:rFonts w:eastAsia="Times New Roman" w:cs="Courier New"/>
                <w:sz w:val="20"/>
                <w:szCs w:val="20"/>
              </w:rPr>
            </w:pPr>
            <w:ins w:id="494" w:author="Anusha De" w:date="2022-05-05T14:04:00Z">
              <w:r w:rsidRPr="00643A43">
                <w:rPr>
                  <w:rFonts w:eastAsia="Times New Roman" w:cs="Courier New"/>
                  <w:sz w:val="20"/>
                  <w:szCs w:val="20"/>
                </w:rPr>
                <w:t>Interaction: Farmer is female*</w:t>
              </w:r>
            </w:ins>
          </w:p>
          <w:p w14:paraId="68EB6702" w14:textId="77777777" w:rsidR="009D0159" w:rsidRPr="00643A43" w:rsidRDefault="009D0159" w:rsidP="00BE4F53">
            <w:pPr>
              <w:widowControl/>
              <w:autoSpaceDE/>
              <w:autoSpaceDN/>
              <w:rPr>
                <w:ins w:id="495" w:author="Anusha De" w:date="2022-05-05T14:04:00Z"/>
                <w:rFonts w:eastAsia="Times New Roman" w:cs="Courier New"/>
                <w:sz w:val="20"/>
                <w:szCs w:val="20"/>
              </w:rPr>
            </w:pPr>
            <w:ins w:id="496" w:author="Anusha De" w:date="2022-05-05T14:04:00Z">
              <w:r w:rsidRPr="00643A43">
                <w:rPr>
                  <w:rFonts w:eastAsia="Times New Roman" w:cs="Courier New"/>
                  <w:sz w:val="20"/>
                  <w:szCs w:val="20"/>
                </w:rPr>
                <w:t>Actor is female</w:t>
              </w:r>
            </w:ins>
          </w:p>
        </w:tc>
        <w:tc>
          <w:tcPr>
            <w:tcW w:w="1035" w:type="dxa"/>
            <w:tcBorders>
              <w:top w:val="nil"/>
              <w:left w:val="nil"/>
              <w:right w:val="nil"/>
            </w:tcBorders>
            <w:shd w:val="clear" w:color="auto" w:fill="FFFFFF"/>
          </w:tcPr>
          <w:p w14:paraId="29DB952A" w14:textId="77777777" w:rsidR="009D0159" w:rsidRPr="00643A43" w:rsidRDefault="009D0159" w:rsidP="00BE4F53">
            <w:pPr>
              <w:jc w:val="center"/>
              <w:rPr>
                <w:ins w:id="497" w:author="Anusha De" w:date="2022-05-05T14:04:00Z"/>
                <w:rFonts w:eastAsia="Times New Roman" w:cs="Courier New"/>
                <w:sz w:val="20"/>
                <w:szCs w:val="20"/>
              </w:rPr>
            </w:pPr>
            <w:ins w:id="498" w:author="Anusha De" w:date="2022-05-05T14:04:00Z">
              <w:r w:rsidRPr="00643A43">
                <w:rPr>
                  <w:rFonts w:ascii="Arial" w:eastAsia="Times New Roman" w:hAnsi="Arial" w:cs="Arial"/>
                  <w:sz w:val="20"/>
                  <w:szCs w:val="20"/>
                </w:rPr>
                <w:t>−</w:t>
              </w:r>
              <w:r w:rsidRPr="00643A43">
                <w:rPr>
                  <w:rFonts w:eastAsia="Times New Roman" w:cs="Courier New"/>
                  <w:sz w:val="20"/>
                  <w:szCs w:val="20"/>
                </w:rPr>
                <w:t>0.016</w:t>
              </w:r>
            </w:ins>
          </w:p>
          <w:p w14:paraId="67F63323" w14:textId="77777777" w:rsidR="009D0159" w:rsidRPr="00643A43" w:rsidRDefault="009D0159" w:rsidP="00BE4F53">
            <w:pPr>
              <w:widowControl/>
              <w:autoSpaceDE/>
              <w:autoSpaceDN/>
              <w:jc w:val="center"/>
              <w:rPr>
                <w:ins w:id="499" w:author="Anusha De" w:date="2022-05-05T14:04:00Z"/>
                <w:rFonts w:eastAsia="Times New Roman" w:cs="Courier New"/>
                <w:sz w:val="20"/>
                <w:szCs w:val="20"/>
              </w:rPr>
            </w:pPr>
            <w:ins w:id="500" w:author="Anusha De" w:date="2022-05-05T14:04:00Z">
              <w:r w:rsidRPr="00643A43">
                <w:rPr>
                  <w:rFonts w:eastAsia="Times New Roman" w:cs="Courier New"/>
                  <w:sz w:val="20"/>
                  <w:szCs w:val="20"/>
                </w:rPr>
                <w:t>(0.092)</w:t>
              </w:r>
            </w:ins>
          </w:p>
        </w:tc>
        <w:tc>
          <w:tcPr>
            <w:tcW w:w="1390" w:type="dxa"/>
            <w:tcBorders>
              <w:top w:val="nil"/>
              <w:left w:val="nil"/>
              <w:right w:val="nil"/>
            </w:tcBorders>
            <w:shd w:val="clear" w:color="auto" w:fill="FFFFFF"/>
          </w:tcPr>
          <w:p w14:paraId="6B14BF79" w14:textId="77777777" w:rsidR="009D0159" w:rsidRPr="00643A43" w:rsidRDefault="009D0159" w:rsidP="00BE4F53">
            <w:pPr>
              <w:jc w:val="center"/>
              <w:rPr>
                <w:ins w:id="501" w:author="Anusha De" w:date="2022-05-05T14:04:00Z"/>
                <w:rFonts w:eastAsia="Times New Roman" w:cs="Courier New"/>
                <w:sz w:val="20"/>
                <w:szCs w:val="20"/>
              </w:rPr>
            </w:pPr>
            <w:ins w:id="502" w:author="Anusha De" w:date="2022-05-05T14:04:00Z">
              <w:r w:rsidRPr="00643A43">
                <w:rPr>
                  <w:rFonts w:eastAsia="Times New Roman" w:cs="Courier New"/>
                  <w:sz w:val="20"/>
                  <w:szCs w:val="20"/>
                </w:rPr>
                <w:t>0.155</w:t>
              </w:r>
            </w:ins>
          </w:p>
          <w:p w14:paraId="1602652B" w14:textId="77777777" w:rsidR="009D0159" w:rsidRPr="00643A43" w:rsidRDefault="009D0159" w:rsidP="00BE4F53">
            <w:pPr>
              <w:widowControl/>
              <w:autoSpaceDE/>
              <w:autoSpaceDN/>
              <w:jc w:val="center"/>
              <w:rPr>
                <w:ins w:id="503" w:author="Anusha De" w:date="2022-05-05T14:04:00Z"/>
                <w:rFonts w:eastAsia="Times New Roman" w:cs="Courier New"/>
                <w:sz w:val="20"/>
                <w:szCs w:val="20"/>
              </w:rPr>
            </w:pPr>
            <w:ins w:id="504" w:author="Anusha De" w:date="2022-05-05T14:04:00Z">
              <w:r w:rsidRPr="00643A43">
                <w:rPr>
                  <w:rFonts w:eastAsia="Times New Roman" w:cs="Courier New"/>
                  <w:sz w:val="20"/>
                  <w:szCs w:val="20"/>
                </w:rPr>
                <w:t>(0.164)</w:t>
              </w:r>
            </w:ins>
          </w:p>
        </w:tc>
        <w:tc>
          <w:tcPr>
            <w:tcW w:w="1305" w:type="dxa"/>
            <w:tcBorders>
              <w:top w:val="nil"/>
              <w:left w:val="nil"/>
              <w:right w:val="nil"/>
            </w:tcBorders>
            <w:shd w:val="clear" w:color="auto" w:fill="FFFFFF"/>
          </w:tcPr>
          <w:p w14:paraId="74EFDEC9" w14:textId="77777777" w:rsidR="009D0159" w:rsidRPr="00643A43" w:rsidRDefault="009D0159" w:rsidP="00BE4F53">
            <w:pPr>
              <w:jc w:val="center"/>
              <w:rPr>
                <w:ins w:id="505" w:author="Anusha De" w:date="2022-05-05T14:04:00Z"/>
                <w:rFonts w:eastAsia="Times New Roman" w:cs="Courier New"/>
                <w:sz w:val="20"/>
                <w:szCs w:val="20"/>
              </w:rPr>
            </w:pPr>
            <w:ins w:id="506" w:author="Anusha De" w:date="2022-05-05T14:04:00Z">
              <w:r w:rsidRPr="00643A43">
                <w:rPr>
                  <w:rFonts w:ascii="Arial" w:eastAsia="Times New Roman" w:hAnsi="Arial" w:cs="Arial"/>
                  <w:sz w:val="20"/>
                  <w:szCs w:val="20"/>
                </w:rPr>
                <w:t>−</w:t>
              </w:r>
              <w:r w:rsidRPr="00643A43">
                <w:rPr>
                  <w:rFonts w:eastAsia="Times New Roman" w:cs="Courier New"/>
                  <w:sz w:val="20"/>
                  <w:szCs w:val="20"/>
                </w:rPr>
                <w:t>0.001</w:t>
              </w:r>
            </w:ins>
          </w:p>
          <w:p w14:paraId="3142BFC1" w14:textId="77777777" w:rsidR="009D0159" w:rsidRPr="00643A43" w:rsidRDefault="009D0159" w:rsidP="00BE4F53">
            <w:pPr>
              <w:widowControl/>
              <w:autoSpaceDE/>
              <w:autoSpaceDN/>
              <w:jc w:val="center"/>
              <w:rPr>
                <w:ins w:id="507" w:author="Anusha De" w:date="2022-05-05T14:04:00Z"/>
                <w:rFonts w:eastAsia="Times New Roman" w:cs="Courier New"/>
                <w:sz w:val="20"/>
                <w:szCs w:val="20"/>
              </w:rPr>
            </w:pPr>
            <w:ins w:id="508" w:author="Anusha De" w:date="2022-05-05T14:04:00Z">
              <w:r w:rsidRPr="00643A43">
                <w:rPr>
                  <w:rFonts w:eastAsia="Times New Roman" w:cs="Courier New"/>
                  <w:sz w:val="20"/>
                  <w:szCs w:val="20"/>
                </w:rPr>
                <w:t>(0.131)</w:t>
              </w:r>
            </w:ins>
          </w:p>
        </w:tc>
        <w:tc>
          <w:tcPr>
            <w:tcW w:w="939" w:type="dxa"/>
            <w:tcBorders>
              <w:top w:val="nil"/>
              <w:left w:val="nil"/>
              <w:right w:val="nil"/>
            </w:tcBorders>
            <w:shd w:val="clear" w:color="auto" w:fill="FFFFFF"/>
          </w:tcPr>
          <w:p w14:paraId="68C316F8" w14:textId="77777777" w:rsidR="009D0159" w:rsidRPr="00643A43" w:rsidRDefault="009D0159" w:rsidP="00BE4F53">
            <w:pPr>
              <w:jc w:val="center"/>
              <w:rPr>
                <w:ins w:id="509" w:author="Anusha De" w:date="2022-05-05T14:04:00Z"/>
                <w:rFonts w:eastAsia="Times New Roman" w:cs="Courier New"/>
                <w:sz w:val="20"/>
                <w:szCs w:val="20"/>
              </w:rPr>
            </w:pPr>
            <w:ins w:id="510" w:author="Anusha De" w:date="2022-05-05T14:04:00Z">
              <w:r w:rsidRPr="00643A43">
                <w:rPr>
                  <w:rFonts w:ascii="Arial" w:eastAsia="Times New Roman" w:hAnsi="Arial" w:cs="Arial"/>
                  <w:sz w:val="20"/>
                  <w:szCs w:val="20"/>
                </w:rPr>
                <w:t>−</w:t>
              </w:r>
              <w:r w:rsidRPr="00643A43">
                <w:rPr>
                  <w:rFonts w:eastAsia="Times New Roman" w:cs="Courier New"/>
                  <w:sz w:val="20"/>
                  <w:szCs w:val="20"/>
                </w:rPr>
                <w:t>0.05</w:t>
              </w:r>
            </w:ins>
          </w:p>
          <w:p w14:paraId="1F55095A" w14:textId="77777777" w:rsidR="009D0159" w:rsidRPr="00643A43" w:rsidRDefault="009D0159" w:rsidP="00BE4F53">
            <w:pPr>
              <w:widowControl/>
              <w:autoSpaceDE/>
              <w:autoSpaceDN/>
              <w:jc w:val="center"/>
              <w:rPr>
                <w:ins w:id="511" w:author="Anusha De" w:date="2022-05-05T14:04:00Z"/>
                <w:rFonts w:eastAsia="Times New Roman" w:cs="Courier New"/>
                <w:sz w:val="20"/>
                <w:szCs w:val="20"/>
              </w:rPr>
            </w:pPr>
            <w:ins w:id="512" w:author="Anusha De" w:date="2022-05-05T14:04:00Z">
              <w:r w:rsidRPr="00643A43">
                <w:rPr>
                  <w:rFonts w:eastAsia="Times New Roman" w:cs="Courier New"/>
                  <w:sz w:val="20"/>
                  <w:szCs w:val="20"/>
                </w:rPr>
                <w:t>(0.119)</w:t>
              </w:r>
            </w:ins>
          </w:p>
        </w:tc>
        <w:tc>
          <w:tcPr>
            <w:tcW w:w="1491" w:type="dxa"/>
            <w:tcBorders>
              <w:top w:val="nil"/>
              <w:left w:val="nil"/>
              <w:right w:val="nil"/>
            </w:tcBorders>
            <w:shd w:val="clear" w:color="auto" w:fill="FFFFFF"/>
          </w:tcPr>
          <w:p w14:paraId="1C5492B2" w14:textId="77777777" w:rsidR="009D0159" w:rsidRPr="00643A43" w:rsidRDefault="009D0159" w:rsidP="00BE4F53">
            <w:pPr>
              <w:jc w:val="center"/>
              <w:rPr>
                <w:ins w:id="513" w:author="Anusha De" w:date="2022-05-05T14:04:00Z"/>
                <w:rFonts w:eastAsia="Times New Roman" w:cs="Courier New"/>
                <w:sz w:val="20"/>
                <w:szCs w:val="20"/>
              </w:rPr>
            </w:pPr>
            <w:ins w:id="514" w:author="Anusha De" w:date="2022-05-05T14:04:00Z">
              <w:r w:rsidRPr="00643A43">
                <w:rPr>
                  <w:rFonts w:ascii="Arial" w:eastAsia="Times New Roman" w:hAnsi="Arial" w:cs="Arial"/>
                  <w:sz w:val="20"/>
                  <w:szCs w:val="20"/>
                </w:rPr>
                <w:t>−</w:t>
              </w:r>
              <w:r w:rsidRPr="00643A43">
                <w:rPr>
                  <w:rFonts w:eastAsia="Times New Roman" w:cs="Courier New"/>
                  <w:sz w:val="20"/>
                  <w:szCs w:val="20"/>
                </w:rPr>
                <w:t>0.023</w:t>
              </w:r>
            </w:ins>
          </w:p>
          <w:p w14:paraId="738C77B3" w14:textId="77777777" w:rsidR="009D0159" w:rsidRPr="00643A43" w:rsidRDefault="009D0159" w:rsidP="00BE4F53">
            <w:pPr>
              <w:widowControl/>
              <w:autoSpaceDE/>
              <w:autoSpaceDN/>
              <w:jc w:val="center"/>
              <w:rPr>
                <w:ins w:id="515" w:author="Anusha De" w:date="2022-05-05T14:04:00Z"/>
                <w:rFonts w:eastAsia="Times New Roman" w:cs="Courier New"/>
                <w:sz w:val="20"/>
                <w:szCs w:val="20"/>
              </w:rPr>
            </w:pPr>
            <w:ins w:id="516" w:author="Anusha De" w:date="2022-05-05T14:04:00Z">
              <w:r w:rsidRPr="00643A43">
                <w:rPr>
                  <w:rFonts w:eastAsia="Times New Roman" w:cs="Courier New"/>
                  <w:sz w:val="20"/>
                  <w:szCs w:val="20"/>
                </w:rPr>
                <w:t>(0.131)</w:t>
              </w:r>
            </w:ins>
          </w:p>
        </w:tc>
      </w:tr>
      <w:tr w:rsidR="009D0159" w:rsidRPr="00643A43" w14:paraId="5295619B" w14:textId="77777777" w:rsidTr="00CF75EC">
        <w:trPr>
          <w:trHeight w:val="144"/>
          <w:ins w:id="517" w:author="Anusha De" w:date="2022-05-05T14:04:00Z"/>
        </w:trPr>
        <w:tc>
          <w:tcPr>
            <w:tcW w:w="2911" w:type="dxa"/>
            <w:tcBorders>
              <w:top w:val="single" w:sz="4" w:space="0" w:color="auto"/>
              <w:left w:val="nil"/>
              <w:bottom w:val="single" w:sz="4" w:space="0" w:color="auto"/>
              <w:right w:val="nil"/>
            </w:tcBorders>
            <w:shd w:val="clear" w:color="auto" w:fill="FFFFFF"/>
            <w:vAlign w:val="center"/>
          </w:tcPr>
          <w:p w14:paraId="1615556D" w14:textId="77777777" w:rsidR="009D0159" w:rsidRPr="00643A43" w:rsidRDefault="009D0159" w:rsidP="00BE4F53">
            <w:pPr>
              <w:widowControl/>
              <w:autoSpaceDE/>
              <w:autoSpaceDN/>
              <w:rPr>
                <w:ins w:id="518" w:author="Anusha De" w:date="2022-05-05T14:04:00Z"/>
                <w:rFonts w:eastAsia="Times New Roman" w:cs="Courier New"/>
                <w:sz w:val="20"/>
                <w:szCs w:val="20"/>
              </w:rPr>
            </w:pPr>
            <w:ins w:id="519" w:author="Anusha De" w:date="2022-05-05T14:04:00Z">
              <w:r w:rsidRPr="00643A43">
                <w:rPr>
                  <w:rFonts w:eastAsia="Times New Roman" w:cs="Courier New"/>
                  <w:sz w:val="20"/>
                  <w:szCs w:val="20"/>
                </w:rPr>
                <w:t>Number of obs.</w:t>
              </w:r>
            </w:ins>
          </w:p>
        </w:tc>
        <w:tc>
          <w:tcPr>
            <w:tcW w:w="1035" w:type="dxa"/>
            <w:tcBorders>
              <w:top w:val="single" w:sz="4" w:space="0" w:color="auto"/>
              <w:left w:val="nil"/>
              <w:bottom w:val="single" w:sz="4" w:space="0" w:color="auto"/>
              <w:right w:val="nil"/>
            </w:tcBorders>
            <w:shd w:val="clear" w:color="auto" w:fill="FFFFFF"/>
          </w:tcPr>
          <w:p w14:paraId="4B7B02F3" w14:textId="77777777" w:rsidR="009D0159" w:rsidRPr="00643A43" w:rsidRDefault="009D0159" w:rsidP="00BE4F53">
            <w:pPr>
              <w:widowControl/>
              <w:autoSpaceDE/>
              <w:autoSpaceDN/>
              <w:jc w:val="center"/>
              <w:rPr>
                <w:ins w:id="520" w:author="Anusha De" w:date="2022-05-05T14:04:00Z"/>
                <w:rFonts w:eastAsia="Times New Roman" w:cs="Courier New"/>
                <w:sz w:val="20"/>
                <w:szCs w:val="20"/>
              </w:rPr>
            </w:pPr>
            <w:ins w:id="521" w:author="Anusha De" w:date="2022-05-05T14:04:00Z">
              <w:r w:rsidRPr="00643A43">
                <w:rPr>
                  <w:rFonts w:eastAsia="Times New Roman" w:cs="Courier New"/>
                  <w:sz w:val="20"/>
                  <w:szCs w:val="20"/>
                </w:rPr>
                <w:t>3587</w:t>
              </w:r>
            </w:ins>
          </w:p>
        </w:tc>
        <w:tc>
          <w:tcPr>
            <w:tcW w:w="1390" w:type="dxa"/>
            <w:tcBorders>
              <w:top w:val="single" w:sz="4" w:space="0" w:color="auto"/>
              <w:left w:val="nil"/>
              <w:bottom w:val="single" w:sz="4" w:space="0" w:color="auto"/>
              <w:right w:val="nil"/>
            </w:tcBorders>
            <w:shd w:val="clear" w:color="auto" w:fill="FFFFFF"/>
          </w:tcPr>
          <w:p w14:paraId="492D01A3" w14:textId="77777777" w:rsidR="009D0159" w:rsidRPr="00643A43" w:rsidRDefault="009D0159" w:rsidP="00BE4F53">
            <w:pPr>
              <w:widowControl/>
              <w:autoSpaceDE/>
              <w:autoSpaceDN/>
              <w:jc w:val="center"/>
              <w:rPr>
                <w:ins w:id="522" w:author="Anusha De" w:date="2022-05-05T14:04:00Z"/>
                <w:rFonts w:eastAsia="Times New Roman" w:cs="Courier New"/>
                <w:sz w:val="20"/>
                <w:szCs w:val="20"/>
              </w:rPr>
            </w:pPr>
            <w:ins w:id="523" w:author="Anusha De" w:date="2022-05-05T14:04:00Z">
              <w:r w:rsidRPr="00643A43">
                <w:rPr>
                  <w:rFonts w:eastAsia="Times New Roman" w:cs="Courier New"/>
                  <w:sz w:val="20"/>
                  <w:szCs w:val="20"/>
                </w:rPr>
                <w:t>3587</w:t>
              </w:r>
            </w:ins>
          </w:p>
        </w:tc>
        <w:tc>
          <w:tcPr>
            <w:tcW w:w="1305" w:type="dxa"/>
            <w:tcBorders>
              <w:top w:val="single" w:sz="4" w:space="0" w:color="auto"/>
              <w:left w:val="nil"/>
              <w:bottom w:val="single" w:sz="4" w:space="0" w:color="auto"/>
              <w:right w:val="nil"/>
            </w:tcBorders>
            <w:shd w:val="clear" w:color="auto" w:fill="FFFFFF"/>
          </w:tcPr>
          <w:p w14:paraId="5EA4B07E" w14:textId="77777777" w:rsidR="009D0159" w:rsidRPr="00643A43" w:rsidRDefault="009D0159" w:rsidP="00BE4F53">
            <w:pPr>
              <w:widowControl/>
              <w:autoSpaceDE/>
              <w:autoSpaceDN/>
              <w:jc w:val="center"/>
              <w:rPr>
                <w:ins w:id="524" w:author="Anusha De" w:date="2022-05-05T14:04:00Z"/>
                <w:rFonts w:eastAsia="Times New Roman" w:cs="Courier New"/>
                <w:sz w:val="20"/>
                <w:szCs w:val="20"/>
              </w:rPr>
            </w:pPr>
            <w:ins w:id="525" w:author="Anusha De" w:date="2022-05-05T14:04:00Z">
              <w:r w:rsidRPr="00643A43">
                <w:rPr>
                  <w:rFonts w:eastAsia="Times New Roman" w:cs="Courier New"/>
                  <w:sz w:val="20"/>
                  <w:szCs w:val="20"/>
                </w:rPr>
                <w:t>3587</w:t>
              </w:r>
            </w:ins>
          </w:p>
        </w:tc>
        <w:tc>
          <w:tcPr>
            <w:tcW w:w="939" w:type="dxa"/>
            <w:tcBorders>
              <w:top w:val="single" w:sz="4" w:space="0" w:color="auto"/>
              <w:left w:val="nil"/>
              <w:bottom w:val="single" w:sz="4" w:space="0" w:color="auto"/>
              <w:right w:val="nil"/>
            </w:tcBorders>
            <w:shd w:val="clear" w:color="auto" w:fill="FFFFFF"/>
          </w:tcPr>
          <w:p w14:paraId="6F13A94A" w14:textId="77777777" w:rsidR="009D0159" w:rsidRPr="00643A43" w:rsidRDefault="009D0159" w:rsidP="00BE4F53">
            <w:pPr>
              <w:widowControl/>
              <w:autoSpaceDE/>
              <w:autoSpaceDN/>
              <w:jc w:val="center"/>
              <w:rPr>
                <w:ins w:id="526" w:author="Anusha De" w:date="2022-05-05T14:04:00Z"/>
                <w:rFonts w:eastAsia="Times New Roman" w:cs="Courier New"/>
                <w:sz w:val="20"/>
                <w:szCs w:val="20"/>
              </w:rPr>
            </w:pPr>
            <w:ins w:id="527" w:author="Anusha De" w:date="2022-05-05T14:04:00Z">
              <w:r w:rsidRPr="00643A43">
                <w:rPr>
                  <w:rFonts w:eastAsia="Times New Roman" w:cs="Courier New"/>
                  <w:sz w:val="20"/>
                  <w:szCs w:val="20"/>
                </w:rPr>
                <w:t>3587</w:t>
              </w:r>
            </w:ins>
          </w:p>
        </w:tc>
        <w:tc>
          <w:tcPr>
            <w:tcW w:w="1491" w:type="dxa"/>
            <w:tcBorders>
              <w:top w:val="single" w:sz="4" w:space="0" w:color="auto"/>
              <w:left w:val="nil"/>
              <w:bottom w:val="single" w:sz="4" w:space="0" w:color="auto"/>
              <w:right w:val="nil"/>
            </w:tcBorders>
            <w:shd w:val="clear" w:color="auto" w:fill="FFFFFF"/>
          </w:tcPr>
          <w:p w14:paraId="60525BB7" w14:textId="77777777" w:rsidR="009D0159" w:rsidRPr="00643A43" w:rsidRDefault="009D0159" w:rsidP="00BE4F53">
            <w:pPr>
              <w:widowControl/>
              <w:autoSpaceDE/>
              <w:autoSpaceDN/>
              <w:jc w:val="center"/>
              <w:rPr>
                <w:ins w:id="528" w:author="Anusha De" w:date="2022-05-05T14:04:00Z"/>
                <w:rFonts w:eastAsia="Times New Roman" w:cs="Courier New"/>
                <w:sz w:val="20"/>
                <w:szCs w:val="20"/>
              </w:rPr>
            </w:pPr>
            <w:ins w:id="529" w:author="Anusha De" w:date="2022-05-05T14:04:00Z">
              <w:r w:rsidRPr="00643A43">
                <w:rPr>
                  <w:rFonts w:eastAsia="Times New Roman" w:cs="Courier New"/>
                  <w:sz w:val="20"/>
                  <w:szCs w:val="20"/>
                </w:rPr>
                <w:t>3587</w:t>
              </w:r>
            </w:ins>
          </w:p>
        </w:tc>
      </w:tr>
    </w:tbl>
    <w:p w14:paraId="47CE6740" w14:textId="77777777" w:rsidR="009D0159" w:rsidRPr="00643A43" w:rsidRDefault="009D0159" w:rsidP="009D0159">
      <w:pPr>
        <w:pStyle w:val="1Note"/>
        <w:rPr>
          <w:ins w:id="530" w:author="Anusha De" w:date="2022-05-05T14:04:00Z"/>
        </w:rPr>
      </w:pPr>
      <w:ins w:id="531" w:author="Anusha De" w:date="2022-05-05T14:04:00Z">
        <w:r w:rsidRPr="00643A43">
          <w:t>***</w:t>
        </w:r>
        <w:r w:rsidRPr="00643A43">
          <w:rPr>
            <w:i/>
            <w:iCs/>
          </w:rPr>
          <w:t>p</w:t>
        </w:r>
        <w:r w:rsidRPr="00643A43">
          <w:t xml:space="preserve"> &lt; 0.01: **</w:t>
        </w:r>
        <w:r w:rsidRPr="00643A43">
          <w:rPr>
            <w:i/>
            <w:iCs/>
          </w:rPr>
          <w:t>p</w:t>
        </w:r>
        <w:r w:rsidRPr="00643A43">
          <w:t xml:space="preserve"> &lt; 0.05; *</w:t>
        </w:r>
        <w:r w:rsidRPr="00643A43">
          <w:rPr>
            <w:i/>
            <w:iCs/>
          </w:rPr>
          <w:t>p</w:t>
        </w:r>
        <w:r w:rsidRPr="00643A43">
          <w:t xml:space="preserve"> &lt; 0.1.</w:t>
        </w:r>
      </w:ins>
    </w:p>
    <w:p w14:paraId="545BEA53" w14:textId="77777777" w:rsidR="009D0159" w:rsidRPr="00643A43" w:rsidRDefault="009D0159" w:rsidP="009D0159">
      <w:pPr>
        <w:pStyle w:val="1Note"/>
        <w:rPr>
          <w:ins w:id="532" w:author="Anusha De" w:date="2022-05-05T14:04:00Z"/>
        </w:rPr>
      </w:pPr>
      <w:ins w:id="533" w:author="Anusha De" w:date="2022-05-05T14:04:00Z">
        <w:r w:rsidRPr="00643A43">
          <w:t>Note: Standard errors are clustered at the actor level (</w:t>
        </w:r>
        <w:proofErr w:type="spellStart"/>
        <w:r w:rsidRPr="00643A43">
          <w:t>agro</w:t>
        </w:r>
        <w:proofErr w:type="spellEnd"/>
        <w:r w:rsidRPr="00643A43">
          <w:t>-input dealers, traders, and processors) and the farmer level.</w:t>
        </w:r>
      </w:ins>
    </w:p>
    <w:p w14:paraId="69149D08" w14:textId="2F8516A5" w:rsidR="006E559A" w:rsidRPr="00643A43" w:rsidRDefault="006E559A" w:rsidP="00643A43">
      <w:pPr>
        <w:pStyle w:val="1PP"/>
        <w:jc w:val="both"/>
      </w:pPr>
      <w:bookmarkStart w:id="534" w:name="_bookmark77"/>
      <w:bookmarkEnd w:id="534"/>
    </w:p>
    <w:p w14:paraId="1534F548" w14:textId="3256EF59" w:rsidR="005139B5" w:rsidRPr="00643A43" w:rsidRDefault="0081249E" w:rsidP="00643A43">
      <w:pPr>
        <w:pStyle w:val="1PP"/>
        <w:jc w:val="both"/>
      </w:pPr>
      <w:r w:rsidRPr="00643A43">
        <w:t>The</w:t>
      </w:r>
      <w:r w:rsidR="00F73A4C" w:rsidRPr="00643A43">
        <w:t xml:space="preserve"> </w:t>
      </w:r>
      <w:r w:rsidRPr="00643A43">
        <w:t>gender</w:t>
      </w:r>
      <w:r w:rsidR="00F73A4C" w:rsidRPr="00643A43">
        <w:t xml:space="preserve"> </w:t>
      </w:r>
      <w:r w:rsidRPr="00643A43">
        <w:t>of</w:t>
      </w:r>
      <w:r w:rsidR="00F73A4C" w:rsidRPr="00643A43">
        <w:t xml:space="preserve"> </w:t>
      </w:r>
      <w:r w:rsidRPr="00643A43">
        <w:t>the</w:t>
      </w:r>
      <w:r w:rsidR="00F73A4C" w:rsidRPr="00643A43">
        <w:t xml:space="preserve"> </w:t>
      </w:r>
      <w:r w:rsidRPr="00643A43">
        <w:t>actor</w:t>
      </w:r>
      <w:r w:rsidR="00F73A4C" w:rsidRPr="00643A43">
        <w:t xml:space="preserve"> </w:t>
      </w:r>
      <w:r w:rsidRPr="00643A43">
        <w:t>that</w:t>
      </w:r>
      <w:r w:rsidR="00F73A4C" w:rsidRPr="00643A43">
        <w:t xml:space="preserve"> </w:t>
      </w:r>
      <w:r w:rsidRPr="00643A43">
        <w:t>is</w:t>
      </w:r>
      <w:r w:rsidR="00F73A4C" w:rsidRPr="00643A43">
        <w:t xml:space="preserve"> </w:t>
      </w:r>
      <w:r w:rsidRPr="00643A43">
        <w:t>being</w:t>
      </w:r>
      <w:r w:rsidR="00F73A4C" w:rsidRPr="00643A43">
        <w:t xml:space="preserve"> </w:t>
      </w:r>
      <w:r w:rsidRPr="00643A43">
        <w:t>rated</w:t>
      </w:r>
      <w:r w:rsidR="00F73A4C" w:rsidRPr="00643A43">
        <w:t xml:space="preserve"> </w:t>
      </w:r>
      <w:r w:rsidRPr="00643A43">
        <w:t>does</w:t>
      </w:r>
      <w:r w:rsidR="00F73A4C" w:rsidRPr="00643A43">
        <w:t xml:space="preserve"> </w:t>
      </w:r>
      <w:r w:rsidRPr="00643A43">
        <w:t>not</w:t>
      </w:r>
      <w:r w:rsidR="00F73A4C" w:rsidRPr="00643A43">
        <w:t xml:space="preserve"> </w:t>
      </w:r>
      <w:r w:rsidRPr="00643A43">
        <w:t>seem</w:t>
      </w:r>
      <w:r w:rsidR="00F73A4C" w:rsidRPr="00643A43">
        <w:t xml:space="preserve"> </w:t>
      </w:r>
      <w:r w:rsidRPr="00643A43">
        <w:t>to</w:t>
      </w:r>
      <w:r w:rsidR="00F73A4C" w:rsidRPr="00643A43">
        <w:t xml:space="preserve"> </w:t>
      </w:r>
      <w:r w:rsidRPr="00643A43">
        <w:t>be</w:t>
      </w:r>
      <w:r w:rsidR="00F73A4C" w:rsidRPr="00643A43">
        <w:t xml:space="preserve"> </w:t>
      </w:r>
      <w:r w:rsidRPr="00643A43">
        <w:t>significantly</w:t>
      </w:r>
      <w:r w:rsidR="00F73A4C" w:rsidRPr="00643A43">
        <w:t xml:space="preserve"> </w:t>
      </w:r>
      <w:r w:rsidRPr="00643A43">
        <w:t>correlated</w:t>
      </w:r>
      <w:r w:rsidR="00F73A4C" w:rsidRPr="00643A43">
        <w:t xml:space="preserve"> </w:t>
      </w:r>
      <w:r w:rsidRPr="00643A43">
        <w:t>with</w:t>
      </w:r>
      <w:r w:rsidR="00F73A4C" w:rsidRPr="00643A43">
        <w:t xml:space="preserve"> </w:t>
      </w:r>
      <w:r w:rsidRPr="00643A43">
        <w:t>ratings</w:t>
      </w:r>
      <w:r w:rsidR="00F73A4C" w:rsidRPr="00643A43">
        <w:t xml:space="preserve"> </w:t>
      </w:r>
      <w:r w:rsidRPr="00643A43">
        <w:t>given</w:t>
      </w:r>
      <w:r w:rsidR="00F73A4C" w:rsidRPr="00643A43">
        <w:t xml:space="preserve"> </w:t>
      </w:r>
      <w:r w:rsidRPr="00643A43">
        <w:t>by</w:t>
      </w:r>
      <w:r w:rsidR="00F73A4C" w:rsidRPr="00643A43">
        <w:t xml:space="preserve"> </w:t>
      </w:r>
      <w:r w:rsidRPr="00643A43">
        <w:t>the</w:t>
      </w:r>
      <w:r w:rsidR="00F73A4C" w:rsidRPr="00643A43">
        <w:t xml:space="preserve"> </w:t>
      </w:r>
      <w:r w:rsidRPr="00643A43">
        <w:t>farmer.</w:t>
      </w:r>
      <w:r w:rsidR="00F73A4C" w:rsidRPr="00643A43">
        <w:t xml:space="preserve"> </w:t>
      </w:r>
      <w:r w:rsidRPr="00643A43">
        <w:t>As</w:t>
      </w:r>
      <w:r w:rsidR="00F73A4C" w:rsidRPr="00643A43">
        <w:t xml:space="preserve"> </w:t>
      </w:r>
      <w:r w:rsidRPr="00643A43">
        <w:t>such,</w:t>
      </w:r>
      <w:r w:rsidR="00F73A4C" w:rsidRPr="00643A43">
        <w:t xml:space="preserve"> </w:t>
      </w:r>
      <w:r w:rsidRPr="00643A43">
        <w:t>we</w:t>
      </w:r>
      <w:r w:rsidR="00F73A4C" w:rsidRPr="00643A43">
        <w:t xml:space="preserve"> </w:t>
      </w:r>
      <w:r w:rsidRPr="00643A43">
        <w:t>do</w:t>
      </w:r>
      <w:r w:rsidR="00F73A4C" w:rsidRPr="00643A43">
        <w:t xml:space="preserve"> </w:t>
      </w:r>
      <w:r w:rsidRPr="00643A43">
        <w:t>not</w:t>
      </w:r>
      <w:r w:rsidR="00F73A4C" w:rsidRPr="00643A43">
        <w:t xml:space="preserve"> </w:t>
      </w:r>
      <w:r w:rsidRPr="00643A43">
        <w:t>find</w:t>
      </w:r>
      <w:r w:rsidR="00F73A4C" w:rsidRPr="00643A43">
        <w:t xml:space="preserve"> </w:t>
      </w:r>
      <w:r w:rsidRPr="00643A43">
        <w:t>evidence</w:t>
      </w:r>
      <w:r w:rsidR="00F73A4C" w:rsidRPr="00643A43">
        <w:t xml:space="preserve"> </w:t>
      </w:r>
      <w:r w:rsidRPr="00643A43">
        <w:t>for</w:t>
      </w:r>
      <w:r w:rsidR="00F73A4C" w:rsidRPr="00643A43">
        <w:t xml:space="preserve"> </w:t>
      </w:r>
      <w:r w:rsidRPr="00643A43">
        <w:t>hypothesis</w:t>
      </w:r>
      <w:r w:rsidR="00F73A4C" w:rsidRPr="00643A43">
        <w:t xml:space="preserve"> </w:t>
      </w:r>
      <w:r w:rsidRPr="00643A43">
        <w:t>4</w:t>
      </w:r>
      <w:r w:rsidR="00F73A4C" w:rsidRPr="00643A43">
        <w:t xml:space="preserve"> </w:t>
      </w:r>
      <w:r w:rsidRPr="00643A43">
        <w:t>in</w:t>
      </w:r>
      <w:r w:rsidR="00F73A4C" w:rsidRPr="00643A43">
        <w:t xml:space="preserve"> </w:t>
      </w:r>
      <w:r w:rsidRPr="00643A43">
        <w:t>our</w:t>
      </w:r>
      <w:r w:rsidR="00F73A4C" w:rsidRPr="00643A43">
        <w:t xml:space="preserve"> </w:t>
      </w:r>
      <w:r w:rsidRPr="00643A43">
        <w:t>data.</w:t>
      </w:r>
      <w:r w:rsidR="005E6082" w:rsidRPr="00643A43">
        <w:rPr>
          <w:rStyle w:val="FootnoteReference"/>
        </w:rPr>
        <w:footnoteReference w:id="5"/>
      </w:r>
      <w:r w:rsidR="00F73A4C" w:rsidRPr="00643A43">
        <w:t xml:space="preserve"> </w:t>
      </w:r>
      <w:r w:rsidRPr="00643A43">
        <w:t>Looking</w:t>
      </w:r>
      <w:r w:rsidR="00F73A4C" w:rsidRPr="00643A43">
        <w:t xml:space="preserve"> </w:t>
      </w:r>
      <w:r w:rsidRPr="00643A43">
        <w:t>at</w:t>
      </w:r>
      <w:r w:rsidR="00F73A4C" w:rsidRPr="00643A43">
        <w:t xml:space="preserve"> </w:t>
      </w:r>
      <w:r w:rsidRPr="00643A43">
        <w:t>the</w:t>
      </w:r>
      <w:r w:rsidR="00F73A4C" w:rsidRPr="00643A43">
        <w:t xml:space="preserve"> </w:t>
      </w:r>
      <w:r w:rsidRPr="00643A43">
        <w:t>interaction</w:t>
      </w:r>
      <w:r w:rsidR="00F73A4C" w:rsidRPr="00643A43">
        <w:t xml:space="preserve"> </w:t>
      </w:r>
      <w:r w:rsidRPr="00643A43">
        <w:t>between</w:t>
      </w:r>
      <w:r w:rsidR="00F73A4C" w:rsidRPr="00643A43">
        <w:t xml:space="preserve"> </w:t>
      </w:r>
      <w:r w:rsidRPr="00643A43">
        <w:t>the</w:t>
      </w:r>
      <w:r w:rsidR="00F73A4C" w:rsidRPr="00643A43">
        <w:t xml:space="preserve"> </w:t>
      </w:r>
      <w:r w:rsidRPr="00643A43">
        <w:t>gender</w:t>
      </w:r>
      <w:r w:rsidR="00F73A4C" w:rsidRPr="00643A43">
        <w:t xml:space="preserve"> </w:t>
      </w:r>
      <w:r w:rsidRPr="00643A43">
        <w:t>of</w:t>
      </w:r>
      <w:r w:rsidR="00F73A4C" w:rsidRPr="00643A43">
        <w:t xml:space="preserve"> </w:t>
      </w:r>
      <w:r w:rsidRPr="00643A43">
        <w:t>the</w:t>
      </w:r>
      <w:r w:rsidR="00F73A4C" w:rsidRPr="00643A43">
        <w:t xml:space="preserve"> </w:t>
      </w:r>
      <w:r w:rsidRPr="00643A43">
        <w:t>farmer</w:t>
      </w:r>
      <w:r w:rsidR="00F73A4C" w:rsidRPr="00643A43">
        <w:t xml:space="preserve"> </w:t>
      </w:r>
      <w:r w:rsidRPr="00643A43">
        <w:t>and</w:t>
      </w:r>
      <w:r w:rsidR="00F73A4C" w:rsidRPr="00643A43">
        <w:t xml:space="preserve"> </w:t>
      </w:r>
      <w:r w:rsidRPr="00643A43">
        <w:t>the</w:t>
      </w:r>
      <w:r w:rsidR="00F73A4C" w:rsidRPr="00643A43">
        <w:t xml:space="preserve"> </w:t>
      </w:r>
      <w:r w:rsidRPr="00643A43">
        <w:t>gender</w:t>
      </w:r>
      <w:r w:rsidR="00F73A4C" w:rsidRPr="00643A43">
        <w:t xml:space="preserve"> </w:t>
      </w:r>
      <w:r w:rsidRPr="00643A43">
        <w:t>of</w:t>
      </w:r>
      <w:r w:rsidR="00F73A4C" w:rsidRPr="00643A43">
        <w:t xml:space="preserve"> </w:t>
      </w:r>
      <w:r w:rsidRPr="00643A43">
        <w:t>the</w:t>
      </w:r>
      <w:r w:rsidR="00F73A4C" w:rsidRPr="00643A43">
        <w:t xml:space="preserve"> </w:t>
      </w:r>
      <w:r w:rsidRPr="00643A43">
        <w:t>actor,</w:t>
      </w:r>
      <w:r w:rsidR="00F73A4C" w:rsidRPr="00643A43">
        <w:t xml:space="preserve"> </w:t>
      </w:r>
      <w:r w:rsidRPr="00643A43">
        <w:t>we</w:t>
      </w:r>
      <w:r w:rsidR="00F73A4C" w:rsidRPr="00643A43">
        <w:t xml:space="preserve"> </w:t>
      </w:r>
      <w:r w:rsidRPr="00643A43">
        <w:t>also</w:t>
      </w:r>
      <w:r w:rsidR="00F73A4C" w:rsidRPr="00643A43">
        <w:t xml:space="preserve"> </w:t>
      </w:r>
      <w:r w:rsidRPr="00643A43">
        <w:t>do</w:t>
      </w:r>
      <w:r w:rsidR="00F73A4C" w:rsidRPr="00643A43">
        <w:t xml:space="preserve"> </w:t>
      </w:r>
      <w:r w:rsidRPr="00643A43">
        <w:t>not</w:t>
      </w:r>
      <w:r w:rsidR="00F73A4C" w:rsidRPr="00643A43">
        <w:t xml:space="preserve"> </w:t>
      </w:r>
      <w:r w:rsidRPr="00643A43">
        <w:t>find</w:t>
      </w:r>
      <w:r w:rsidR="00F73A4C" w:rsidRPr="00643A43">
        <w:t xml:space="preserve"> </w:t>
      </w:r>
      <w:r w:rsidRPr="00643A43">
        <w:t>any</w:t>
      </w:r>
      <w:r w:rsidR="00F73A4C" w:rsidRPr="00643A43">
        <w:t xml:space="preserve"> </w:t>
      </w:r>
      <w:r w:rsidRPr="00643A43">
        <w:t>significant</w:t>
      </w:r>
      <w:r w:rsidR="00F73A4C" w:rsidRPr="00643A43">
        <w:t xml:space="preserve"> </w:t>
      </w:r>
      <w:r w:rsidRPr="00643A43">
        <w:t>correlation,</w:t>
      </w:r>
      <w:r w:rsidR="00F73A4C" w:rsidRPr="00643A43">
        <w:t xml:space="preserve"> </w:t>
      </w:r>
      <w:r w:rsidRPr="00643A43">
        <w:t>suggesting</w:t>
      </w:r>
      <w:r w:rsidR="00F73A4C" w:rsidRPr="00643A43">
        <w:t xml:space="preserve"> </w:t>
      </w:r>
      <w:r w:rsidRPr="00643A43">
        <w:t>there</w:t>
      </w:r>
      <w:r w:rsidR="00F73A4C" w:rsidRPr="00643A43">
        <w:t xml:space="preserve"> </w:t>
      </w:r>
      <w:r w:rsidRPr="00643A43">
        <w:t>is</w:t>
      </w:r>
      <w:r w:rsidR="00F73A4C" w:rsidRPr="00643A43">
        <w:t xml:space="preserve"> </w:t>
      </w:r>
      <w:r w:rsidRPr="00643A43">
        <w:t>no</w:t>
      </w:r>
      <w:r w:rsidR="00F73A4C" w:rsidRPr="00643A43">
        <w:t xml:space="preserve"> </w:t>
      </w:r>
      <w:r w:rsidRPr="00643A43">
        <w:t>female</w:t>
      </w:r>
      <w:r w:rsidR="00F73A4C" w:rsidRPr="00643A43">
        <w:t xml:space="preserve"> </w:t>
      </w:r>
      <w:r w:rsidRPr="00643A43">
        <w:t>gender</w:t>
      </w:r>
      <w:r w:rsidR="00F73A4C" w:rsidRPr="00643A43">
        <w:t xml:space="preserve"> </w:t>
      </w:r>
      <w:r w:rsidRPr="00643A43">
        <w:t>homophily</w:t>
      </w:r>
      <w:r w:rsidR="00F73A4C" w:rsidRPr="00643A43">
        <w:t xml:space="preserve"> </w:t>
      </w:r>
      <w:r w:rsidRPr="00643A43">
        <w:t>effect</w:t>
      </w:r>
      <w:r w:rsidR="00F73A4C" w:rsidRPr="00643A43">
        <w:t xml:space="preserve"> </w:t>
      </w:r>
      <w:r w:rsidRPr="00643A43">
        <w:t>(hypothesis</w:t>
      </w:r>
      <w:r w:rsidR="00F73A4C" w:rsidRPr="00643A43">
        <w:t xml:space="preserve"> </w:t>
      </w:r>
      <w:r w:rsidRPr="00643A43">
        <w:t>5).</w:t>
      </w:r>
    </w:p>
    <w:p w14:paraId="2BB29077" w14:textId="3FC0A26D" w:rsidR="005139B5" w:rsidRPr="00643A43" w:rsidRDefault="0081249E" w:rsidP="00643A43">
      <w:pPr>
        <w:pStyle w:val="1PP"/>
        <w:jc w:val="both"/>
      </w:pPr>
      <w:r w:rsidRPr="00643A43">
        <w:t>Formally</w:t>
      </w:r>
      <w:r w:rsidR="00F73A4C" w:rsidRPr="00643A43">
        <w:t xml:space="preserve"> </w:t>
      </w:r>
      <w:r w:rsidRPr="00643A43">
        <w:t>testing</w:t>
      </w:r>
      <w:r w:rsidR="00F73A4C" w:rsidRPr="00643A43">
        <w:t xml:space="preserve"> </w:t>
      </w:r>
      <w:r w:rsidRPr="00643A43">
        <w:t>hypothesis</w:t>
      </w:r>
      <w:r w:rsidR="00F73A4C" w:rsidRPr="00643A43">
        <w:t xml:space="preserve"> </w:t>
      </w:r>
      <w:r w:rsidRPr="00643A43">
        <w:t>3</w:t>
      </w:r>
      <w:r w:rsidR="00F73A4C" w:rsidRPr="00643A43">
        <w:t xml:space="preserve"> </w:t>
      </w:r>
      <w:r w:rsidRPr="00643A43">
        <w:t>is</w:t>
      </w:r>
      <w:r w:rsidR="00F73A4C" w:rsidRPr="00643A43">
        <w:t xml:space="preserve"> </w:t>
      </w:r>
      <w:r w:rsidRPr="00643A43">
        <w:t>done</w:t>
      </w:r>
      <w:r w:rsidR="00F73A4C" w:rsidRPr="00643A43">
        <w:t xml:space="preserve"> </w:t>
      </w:r>
      <w:r w:rsidRPr="00643A43">
        <w:t>by</w:t>
      </w:r>
      <w:r w:rsidR="00F73A4C" w:rsidRPr="00643A43">
        <w:t xml:space="preserve"> </w:t>
      </w:r>
      <w:r w:rsidRPr="00643A43">
        <w:t>estimating</w:t>
      </w:r>
      <w:r w:rsidR="00F73A4C" w:rsidRPr="00643A43">
        <w:t xml:space="preserve"> </w:t>
      </w:r>
      <w:r w:rsidRPr="00643A43">
        <w:t>regression</w:t>
      </w:r>
      <w:r w:rsidR="00F73A4C" w:rsidRPr="00643A43">
        <w:t xml:space="preserve"> </w:t>
      </w:r>
      <w:r w:rsidRPr="00643A43">
        <w:t>model</w:t>
      </w:r>
      <w:r w:rsidR="00F73A4C" w:rsidRPr="00643A43">
        <w:t xml:space="preserve"> </w:t>
      </w:r>
      <w:hyperlink w:anchor="_bookmark7" w:history="1">
        <w:r w:rsidRPr="00643A43">
          <w:t>2</w:t>
        </w:r>
      </w:hyperlink>
      <w:r w:rsidR="00F73A4C" w:rsidRPr="00643A43">
        <w:t xml:space="preserve"> </w:t>
      </w:r>
      <w:r w:rsidRPr="00643A43">
        <w:t>outlined</w:t>
      </w:r>
      <w:r w:rsidR="00F73A4C" w:rsidRPr="00643A43">
        <w:t xml:space="preserve"> </w:t>
      </w:r>
      <w:r w:rsidRPr="00643A43">
        <w:t>in</w:t>
      </w:r>
      <w:r w:rsidR="00F73A4C" w:rsidRPr="00643A43">
        <w:t xml:space="preserve"> </w:t>
      </w:r>
      <w:r w:rsidRPr="00643A43">
        <w:t>Section</w:t>
      </w:r>
      <w:r w:rsidR="00F73A4C" w:rsidRPr="00643A43">
        <w:t xml:space="preserve"> </w:t>
      </w:r>
      <w:hyperlink w:anchor="_bookmark5" w:history="1">
        <w:r w:rsidRPr="00643A43">
          <w:t>5</w:t>
        </w:r>
      </w:hyperlink>
      <w:r w:rsidRPr="00643A43">
        <w:t>,</w:t>
      </w:r>
      <w:r w:rsidR="00F73A4C" w:rsidRPr="00643A43">
        <w:t xml:space="preserve"> </w:t>
      </w:r>
      <w:r w:rsidRPr="00643A43">
        <w:t>the</w:t>
      </w:r>
      <w:r w:rsidR="00F73A4C" w:rsidRPr="00643A43">
        <w:t xml:space="preserve"> </w:t>
      </w:r>
      <w:r w:rsidRPr="00643A43">
        <w:t>results</w:t>
      </w:r>
      <w:r w:rsidR="00F73A4C" w:rsidRPr="00643A43">
        <w:t xml:space="preserve"> </w:t>
      </w:r>
      <w:r w:rsidRPr="00643A43">
        <w:t>of</w:t>
      </w:r>
      <w:r w:rsidR="00F73A4C" w:rsidRPr="00643A43">
        <w:t xml:space="preserve"> </w:t>
      </w:r>
      <w:r w:rsidRPr="00643A43">
        <w:t>which</w:t>
      </w:r>
      <w:r w:rsidR="00F73A4C" w:rsidRPr="00643A43">
        <w:t xml:space="preserve"> </w:t>
      </w:r>
      <w:r w:rsidRPr="00643A43">
        <w:t>are</w:t>
      </w:r>
      <w:r w:rsidR="00F73A4C" w:rsidRPr="00643A43">
        <w:t xml:space="preserve"> </w:t>
      </w:r>
      <w:r w:rsidRPr="00643A43">
        <w:t>reported</w:t>
      </w:r>
      <w:r w:rsidR="00F73A4C" w:rsidRPr="00643A43">
        <w:t xml:space="preserve"> </w:t>
      </w:r>
      <w:r w:rsidRPr="00643A43">
        <w:t>in</w:t>
      </w:r>
      <w:r w:rsidR="00F73A4C" w:rsidRPr="00643A43">
        <w:t xml:space="preserve"> </w:t>
      </w:r>
      <w:r w:rsidRPr="00643A43">
        <w:t>Table</w:t>
      </w:r>
      <w:r w:rsidR="00F73A4C" w:rsidRPr="00643A43">
        <w:t xml:space="preserve"> </w:t>
      </w:r>
      <w:hyperlink w:anchor="_bookmark78" w:history="1">
        <w:r w:rsidRPr="00643A43">
          <w:t>8</w:t>
        </w:r>
      </w:hyperlink>
      <w:r w:rsidRPr="00643A43">
        <w:t>.</w:t>
      </w:r>
      <w:r w:rsidR="00F73A4C" w:rsidRPr="00643A43">
        <w:t xml:space="preserve"> </w:t>
      </w:r>
      <w:r w:rsidRPr="00643A43">
        <w:t>While</w:t>
      </w:r>
      <w:r w:rsidR="00F73A4C" w:rsidRPr="00643A43">
        <w:t xml:space="preserve"> </w:t>
      </w:r>
      <w:r w:rsidRPr="00643A43">
        <w:t>women</w:t>
      </w:r>
      <w:r w:rsidR="00F73A4C" w:rsidRPr="00643A43">
        <w:t xml:space="preserve"> </w:t>
      </w:r>
      <w:r w:rsidRPr="00643A43">
        <w:t>actors</w:t>
      </w:r>
      <w:r w:rsidR="00F73A4C" w:rsidRPr="00643A43">
        <w:t xml:space="preserve"> </w:t>
      </w:r>
      <w:r w:rsidRPr="00643A43">
        <w:t>seem</w:t>
      </w:r>
      <w:r w:rsidR="00F73A4C" w:rsidRPr="00643A43">
        <w:t xml:space="preserve"> </w:t>
      </w:r>
      <w:r w:rsidRPr="00643A43">
        <w:t>to</w:t>
      </w:r>
      <w:r w:rsidR="00F73A4C" w:rsidRPr="00643A43">
        <w:t xml:space="preserve"> </w:t>
      </w:r>
      <w:r w:rsidRPr="00643A43">
        <w:t>rate</w:t>
      </w:r>
      <w:r w:rsidR="00F73A4C" w:rsidRPr="00643A43">
        <w:t xml:space="preserve"> </w:t>
      </w:r>
      <w:r w:rsidRPr="00643A43">
        <w:t>themselves</w:t>
      </w:r>
      <w:r w:rsidR="00F73A4C" w:rsidRPr="00643A43">
        <w:t xml:space="preserve"> </w:t>
      </w:r>
      <w:r w:rsidRPr="00643A43">
        <w:lastRenderedPageBreak/>
        <w:t>somewhat</w:t>
      </w:r>
      <w:r w:rsidR="00F73A4C" w:rsidRPr="00643A43">
        <w:t xml:space="preserve"> </w:t>
      </w:r>
      <w:r w:rsidRPr="00643A43">
        <w:t>higher</w:t>
      </w:r>
      <w:r w:rsidR="00F73A4C" w:rsidRPr="00643A43">
        <w:t xml:space="preserve"> </w:t>
      </w:r>
      <w:r w:rsidRPr="00643A43">
        <w:t>on</w:t>
      </w:r>
      <w:r w:rsidR="00F73A4C" w:rsidRPr="00643A43">
        <w:t xml:space="preserve"> </w:t>
      </w:r>
      <w:r w:rsidRPr="00643A43">
        <w:t>the</w:t>
      </w:r>
      <w:r w:rsidR="00F73A4C" w:rsidRPr="00643A43">
        <w:t xml:space="preserve"> </w:t>
      </w:r>
      <w:r w:rsidRPr="00643A43">
        <w:t>quality</w:t>
      </w:r>
      <w:r w:rsidR="00F73A4C" w:rsidRPr="00643A43">
        <w:t xml:space="preserve"> </w:t>
      </w:r>
      <w:r w:rsidRPr="00643A43">
        <w:t>dimension,</w:t>
      </w:r>
      <w:r w:rsidR="00F73A4C" w:rsidRPr="00643A43">
        <w:t xml:space="preserve"> </w:t>
      </w:r>
      <w:r w:rsidRPr="00643A43">
        <w:t>the</w:t>
      </w:r>
      <w:r w:rsidR="00F73A4C" w:rsidRPr="00643A43">
        <w:t xml:space="preserve"> </w:t>
      </w:r>
      <w:r w:rsidRPr="00643A43">
        <w:t>difference</w:t>
      </w:r>
      <w:r w:rsidR="00F73A4C" w:rsidRPr="00643A43">
        <w:t xml:space="preserve"> </w:t>
      </w:r>
      <w:r w:rsidRPr="00643A43">
        <w:t>with</w:t>
      </w:r>
      <w:r w:rsidR="00F73A4C" w:rsidRPr="00643A43">
        <w:t xml:space="preserve"> </w:t>
      </w:r>
      <w:r w:rsidRPr="00643A43">
        <w:t>men</w:t>
      </w:r>
      <w:r w:rsidR="00F73A4C" w:rsidRPr="00643A43">
        <w:t xml:space="preserve"> </w:t>
      </w:r>
      <w:r w:rsidRPr="00643A43">
        <w:t>is</w:t>
      </w:r>
      <w:r w:rsidR="00F73A4C" w:rsidRPr="00643A43">
        <w:t xml:space="preserve"> </w:t>
      </w:r>
      <w:r w:rsidRPr="00643A43">
        <w:t>not</w:t>
      </w:r>
      <w:r w:rsidR="00F73A4C" w:rsidRPr="00643A43">
        <w:t xml:space="preserve"> </w:t>
      </w:r>
      <w:r w:rsidRPr="00643A43">
        <w:t>significant.</w:t>
      </w:r>
      <w:r w:rsidR="00F73A4C" w:rsidRPr="00643A43">
        <w:t xml:space="preserve"> </w:t>
      </w:r>
      <w:r w:rsidRPr="00643A43">
        <w:t>We</w:t>
      </w:r>
      <w:r w:rsidR="00F73A4C" w:rsidRPr="00643A43">
        <w:t xml:space="preserve"> </w:t>
      </w:r>
      <w:r w:rsidRPr="00643A43">
        <w:t>certainly</w:t>
      </w:r>
      <w:r w:rsidR="00F73A4C" w:rsidRPr="00643A43">
        <w:t xml:space="preserve"> </w:t>
      </w:r>
      <w:r w:rsidRPr="00643A43">
        <w:t>do</w:t>
      </w:r>
      <w:r w:rsidR="00F73A4C" w:rsidRPr="00643A43">
        <w:t xml:space="preserve"> </w:t>
      </w:r>
      <w:r w:rsidRPr="00643A43">
        <w:t>not</w:t>
      </w:r>
      <w:r w:rsidR="00F73A4C" w:rsidRPr="00643A43">
        <w:t xml:space="preserve"> </w:t>
      </w:r>
      <w:r w:rsidRPr="00643A43">
        <w:t>find</w:t>
      </w:r>
      <w:r w:rsidR="00F73A4C" w:rsidRPr="00643A43">
        <w:t xml:space="preserve"> </w:t>
      </w:r>
      <w:r w:rsidRPr="00643A43">
        <w:t>that</w:t>
      </w:r>
      <w:r w:rsidR="00F73A4C" w:rsidRPr="00643A43">
        <w:t xml:space="preserve"> </w:t>
      </w:r>
      <w:r w:rsidRPr="00643A43">
        <w:t>men</w:t>
      </w:r>
      <w:r w:rsidR="00F73A4C" w:rsidRPr="00643A43">
        <w:t xml:space="preserve"> </w:t>
      </w:r>
      <w:r w:rsidRPr="00643A43">
        <w:t>rate</w:t>
      </w:r>
      <w:r w:rsidR="00F73A4C" w:rsidRPr="00643A43">
        <w:t xml:space="preserve"> </w:t>
      </w:r>
      <w:r w:rsidRPr="00643A43">
        <w:t>themselves</w:t>
      </w:r>
      <w:r w:rsidR="00F73A4C" w:rsidRPr="00643A43">
        <w:t xml:space="preserve"> </w:t>
      </w:r>
      <w:r w:rsidRPr="00643A43">
        <w:t>higher</w:t>
      </w:r>
      <w:r w:rsidR="00F73A4C" w:rsidRPr="00643A43">
        <w:t xml:space="preserve"> </w:t>
      </w:r>
      <w:r w:rsidRPr="00643A43">
        <w:t>than</w:t>
      </w:r>
      <w:r w:rsidR="00F73A4C" w:rsidRPr="00643A43">
        <w:t xml:space="preserve"> </w:t>
      </w:r>
      <w:r w:rsidRPr="00643A43">
        <w:t>women,</w:t>
      </w:r>
      <w:r w:rsidR="00F73A4C" w:rsidRPr="00643A43">
        <w:t xml:space="preserve"> </w:t>
      </w:r>
      <w:r w:rsidRPr="00643A43">
        <w:t>leading</w:t>
      </w:r>
      <w:r w:rsidR="00F73A4C" w:rsidRPr="00643A43">
        <w:t xml:space="preserve"> </w:t>
      </w:r>
      <w:r w:rsidRPr="00643A43">
        <w:t>us</w:t>
      </w:r>
      <w:r w:rsidR="00F73A4C" w:rsidRPr="00643A43">
        <w:t xml:space="preserve"> </w:t>
      </w:r>
      <w:r w:rsidRPr="00643A43">
        <w:t>to</w:t>
      </w:r>
      <w:r w:rsidR="00F73A4C" w:rsidRPr="00643A43">
        <w:t xml:space="preserve"> </w:t>
      </w:r>
      <w:r w:rsidRPr="00643A43">
        <w:t>reject</w:t>
      </w:r>
      <w:r w:rsidR="00F73A4C" w:rsidRPr="00643A43">
        <w:t xml:space="preserve"> </w:t>
      </w:r>
      <w:r w:rsidRPr="00643A43">
        <w:t>hypothesis</w:t>
      </w:r>
      <w:r w:rsidR="00F73A4C" w:rsidRPr="00643A43">
        <w:t xml:space="preserve"> </w:t>
      </w:r>
      <w:r w:rsidRPr="00643A43">
        <w:t>3.</w:t>
      </w:r>
    </w:p>
    <w:p w14:paraId="43755886" w14:textId="07D1EBC4" w:rsidR="00517944" w:rsidRPr="00643A43" w:rsidRDefault="00517944" w:rsidP="00643A43">
      <w:pPr>
        <w:pStyle w:val="1PP"/>
        <w:jc w:val="both"/>
      </w:pPr>
    </w:p>
    <w:p w14:paraId="518BE81C" w14:textId="4F82C00F" w:rsidR="00517944" w:rsidRPr="00643A43" w:rsidRDefault="00517944" w:rsidP="00643A43">
      <w:pPr>
        <w:pStyle w:val="1PP"/>
        <w:jc w:val="both"/>
      </w:pPr>
      <w:r w:rsidRPr="00643A43">
        <w:t>Table</w:t>
      </w:r>
      <w:r w:rsidR="00F73A4C" w:rsidRPr="00643A43">
        <w:t xml:space="preserve"> </w:t>
      </w:r>
      <w:r w:rsidRPr="00643A43">
        <w:t>8</w:t>
      </w:r>
      <w:r w:rsidR="00BB0841" w:rsidRPr="00643A43">
        <w:t>.</w:t>
      </w:r>
      <w:r w:rsidR="00F73A4C" w:rsidRPr="00643A43">
        <w:t xml:space="preserve"> </w:t>
      </w:r>
      <w:r w:rsidRPr="00643A43">
        <w:t>Regression</w:t>
      </w:r>
      <w:r w:rsidR="00F73A4C" w:rsidRPr="00643A43">
        <w:t xml:space="preserve"> </w:t>
      </w:r>
      <w:r w:rsidRPr="00643A43">
        <w:t>results</w:t>
      </w:r>
      <w:r w:rsidR="00F73A4C" w:rsidRPr="00643A43">
        <w:t xml:space="preserve"> </w:t>
      </w:r>
      <w:r w:rsidRPr="00643A43">
        <w:t>looking</w:t>
      </w:r>
      <w:r w:rsidR="00F73A4C" w:rsidRPr="00643A43">
        <w:t xml:space="preserve"> </w:t>
      </w:r>
      <w:r w:rsidRPr="00643A43">
        <w:t>at</w:t>
      </w:r>
      <w:r w:rsidR="00F73A4C" w:rsidRPr="00643A43">
        <w:t xml:space="preserve"> </w:t>
      </w:r>
      <w:r w:rsidRPr="00643A43">
        <w:t>the</w:t>
      </w:r>
      <w:r w:rsidR="00F73A4C" w:rsidRPr="00643A43">
        <w:t xml:space="preserve"> </w:t>
      </w:r>
      <w:r w:rsidRPr="00643A43">
        <w:t>impact</w:t>
      </w:r>
      <w:r w:rsidR="00F73A4C" w:rsidRPr="00643A43">
        <w:t xml:space="preserve"> </w:t>
      </w:r>
      <w:r w:rsidRPr="00643A43">
        <w:t>of</w:t>
      </w:r>
      <w:r w:rsidR="00F73A4C" w:rsidRPr="00643A43">
        <w:t xml:space="preserve"> </w:t>
      </w:r>
      <w:r w:rsidRPr="00643A43">
        <w:t>actor's</w:t>
      </w:r>
      <w:r w:rsidR="00F73A4C" w:rsidRPr="00643A43">
        <w:t xml:space="preserve"> </w:t>
      </w:r>
      <w:r w:rsidRPr="00643A43">
        <w:t>gender</w:t>
      </w:r>
      <w:r w:rsidR="00F73A4C" w:rsidRPr="00643A43">
        <w:t xml:space="preserve"> </w:t>
      </w:r>
      <w:r w:rsidRPr="00643A43">
        <w:t>on</w:t>
      </w:r>
      <w:r w:rsidR="00F73A4C" w:rsidRPr="00643A43">
        <w:t xml:space="preserve"> </w:t>
      </w:r>
      <w:r w:rsidRPr="00643A43">
        <w:t>their</w:t>
      </w:r>
      <w:r w:rsidR="00F73A4C" w:rsidRPr="00643A43">
        <w:t xml:space="preserve"> </w:t>
      </w:r>
      <w:r w:rsidRPr="00643A43">
        <w:t>self-ratings.</w:t>
      </w:r>
    </w:p>
    <w:tbl>
      <w:tblPr>
        <w:tblW w:w="5000" w:type="pct"/>
        <w:tblLayout w:type="fixed"/>
        <w:tblLook w:val="0000" w:firstRow="0" w:lastRow="0" w:firstColumn="0" w:lastColumn="0" w:noHBand="0" w:noVBand="0"/>
      </w:tblPr>
      <w:tblGrid>
        <w:gridCol w:w="2119"/>
        <w:gridCol w:w="1390"/>
        <w:gridCol w:w="1390"/>
        <w:gridCol w:w="1391"/>
        <w:gridCol w:w="1390"/>
        <w:gridCol w:w="1391"/>
      </w:tblGrid>
      <w:tr w:rsidR="00643A43" w:rsidRPr="00643A43" w14:paraId="45522EC9" w14:textId="77777777" w:rsidTr="007F5392">
        <w:trPr>
          <w:trHeight w:val="144"/>
        </w:trPr>
        <w:tc>
          <w:tcPr>
            <w:tcW w:w="2119" w:type="dxa"/>
            <w:vMerge w:val="restart"/>
            <w:tcBorders>
              <w:top w:val="single" w:sz="4" w:space="0" w:color="auto"/>
              <w:left w:val="nil"/>
              <w:bottom w:val="nil"/>
              <w:right w:val="nil"/>
            </w:tcBorders>
            <w:shd w:val="clear" w:color="auto" w:fill="FFFFFF"/>
            <w:vAlign w:val="center"/>
          </w:tcPr>
          <w:p w14:paraId="5A146A02" w14:textId="77777777" w:rsidR="00517944" w:rsidRPr="00643A43" w:rsidRDefault="00517944" w:rsidP="00643A43">
            <w:pPr>
              <w:widowControl/>
              <w:autoSpaceDE/>
              <w:autoSpaceDN/>
              <w:jc w:val="both"/>
              <w:rPr>
                <w:rFonts w:eastAsia="Times New Roman" w:cs="Courier New"/>
                <w:sz w:val="20"/>
                <w:szCs w:val="20"/>
              </w:rPr>
            </w:pPr>
          </w:p>
        </w:tc>
        <w:tc>
          <w:tcPr>
            <w:tcW w:w="6952" w:type="dxa"/>
            <w:gridSpan w:val="5"/>
            <w:tcBorders>
              <w:top w:val="single" w:sz="4" w:space="0" w:color="auto"/>
              <w:left w:val="nil"/>
              <w:bottom w:val="nil"/>
              <w:right w:val="nil"/>
            </w:tcBorders>
            <w:shd w:val="clear" w:color="auto" w:fill="FFFFFF"/>
            <w:vAlign w:val="center"/>
          </w:tcPr>
          <w:p w14:paraId="5C33ABC9" w14:textId="21B250FF" w:rsidR="00517944" w:rsidRPr="00643A43" w:rsidRDefault="00517944" w:rsidP="00BE4F53">
            <w:pPr>
              <w:widowControl/>
              <w:autoSpaceDE/>
              <w:autoSpaceDN/>
              <w:jc w:val="center"/>
              <w:rPr>
                <w:rFonts w:eastAsia="Times New Roman" w:cs="Courier New"/>
                <w:b/>
                <w:bCs/>
                <w:sz w:val="20"/>
                <w:szCs w:val="20"/>
              </w:rPr>
            </w:pPr>
            <w:r w:rsidRPr="00643A43">
              <w:rPr>
                <w:rFonts w:eastAsia="Times New Roman" w:cs="Courier New"/>
                <w:b/>
                <w:bCs/>
                <w:sz w:val="20"/>
                <w:szCs w:val="20"/>
              </w:rPr>
              <w:t>Dependent</w:t>
            </w:r>
            <w:r w:rsidR="00F73A4C" w:rsidRPr="00643A43">
              <w:rPr>
                <w:rFonts w:eastAsia="Times New Roman" w:cs="Courier New"/>
                <w:b/>
                <w:bCs/>
                <w:sz w:val="20"/>
                <w:szCs w:val="20"/>
              </w:rPr>
              <w:t xml:space="preserve"> </w:t>
            </w:r>
            <w:r w:rsidRPr="00643A43">
              <w:rPr>
                <w:rFonts w:eastAsia="Times New Roman" w:cs="Courier New"/>
                <w:b/>
                <w:bCs/>
                <w:sz w:val="20"/>
                <w:szCs w:val="20"/>
              </w:rPr>
              <w:t>variable:</w:t>
            </w:r>
            <w:r w:rsidR="00F73A4C" w:rsidRPr="00643A43">
              <w:rPr>
                <w:rFonts w:eastAsia="Times New Roman" w:cs="Courier New"/>
                <w:b/>
                <w:bCs/>
                <w:sz w:val="20"/>
                <w:szCs w:val="20"/>
              </w:rPr>
              <w:t xml:space="preserve"> </w:t>
            </w:r>
            <w:r w:rsidRPr="00643A43">
              <w:rPr>
                <w:rFonts w:eastAsia="Times New Roman" w:cs="Courier New"/>
                <w:b/>
                <w:bCs/>
                <w:sz w:val="20"/>
                <w:szCs w:val="20"/>
              </w:rPr>
              <w:t>Self-ratings</w:t>
            </w:r>
            <w:r w:rsidR="00F73A4C" w:rsidRPr="00643A43">
              <w:rPr>
                <w:rFonts w:eastAsia="Times New Roman" w:cs="Courier New"/>
                <w:b/>
                <w:bCs/>
                <w:sz w:val="20"/>
                <w:szCs w:val="20"/>
              </w:rPr>
              <w:t xml:space="preserve"> </w:t>
            </w:r>
            <w:r w:rsidRPr="00643A43">
              <w:rPr>
                <w:rFonts w:eastAsia="Times New Roman" w:cs="Courier New"/>
                <w:b/>
                <w:bCs/>
                <w:sz w:val="20"/>
                <w:szCs w:val="20"/>
              </w:rPr>
              <w:t>by</w:t>
            </w:r>
            <w:r w:rsidR="00F73A4C" w:rsidRPr="00643A43">
              <w:rPr>
                <w:rFonts w:eastAsia="Times New Roman" w:cs="Courier New"/>
                <w:b/>
                <w:bCs/>
                <w:sz w:val="20"/>
                <w:szCs w:val="20"/>
              </w:rPr>
              <w:t xml:space="preserve"> </w:t>
            </w:r>
            <w:r w:rsidRPr="00643A43">
              <w:rPr>
                <w:rFonts w:eastAsia="Times New Roman" w:cs="Courier New"/>
                <w:b/>
                <w:bCs/>
                <w:sz w:val="20"/>
                <w:szCs w:val="20"/>
              </w:rPr>
              <w:t>dealers,</w:t>
            </w:r>
            <w:r w:rsidR="00F73A4C" w:rsidRPr="00643A43">
              <w:rPr>
                <w:rFonts w:eastAsia="Times New Roman" w:cs="Courier New"/>
                <w:b/>
                <w:bCs/>
                <w:sz w:val="20"/>
                <w:szCs w:val="20"/>
              </w:rPr>
              <w:t xml:space="preserve"> </w:t>
            </w:r>
            <w:r w:rsidRPr="00643A43">
              <w:rPr>
                <w:rFonts w:eastAsia="Times New Roman" w:cs="Courier New"/>
                <w:b/>
                <w:bCs/>
                <w:sz w:val="20"/>
                <w:szCs w:val="20"/>
              </w:rPr>
              <w:t>traders,</w:t>
            </w:r>
            <w:r w:rsidR="00F73A4C" w:rsidRPr="00643A43">
              <w:rPr>
                <w:rFonts w:eastAsia="Times New Roman" w:cs="Courier New"/>
                <w:b/>
                <w:bCs/>
                <w:sz w:val="20"/>
                <w:szCs w:val="20"/>
              </w:rPr>
              <w:t xml:space="preserve"> </w:t>
            </w:r>
            <w:r w:rsidRPr="00643A43">
              <w:rPr>
                <w:rFonts w:eastAsia="Times New Roman" w:cs="Courier New"/>
                <w:b/>
                <w:bCs/>
                <w:sz w:val="20"/>
                <w:szCs w:val="20"/>
              </w:rPr>
              <w:t>and</w:t>
            </w:r>
            <w:r w:rsidR="00F73A4C" w:rsidRPr="00643A43">
              <w:rPr>
                <w:rFonts w:eastAsia="Times New Roman" w:cs="Courier New"/>
                <w:b/>
                <w:bCs/>
                <w:sz w:val="20"/>
                <w:szCs w:val="20"/>
              </w:rPr>
              <w:t xml:space="preserve"> </w:t>
            </w:r>
            <w:r w:rsidRPr="00643A43">
              <w:rPr>
                <w:rFonts w:eastAsia="Times New Roman" w:cs="Courier New"/>
                <w:b/>
                <w:bCs/>
                <w:sz w:val="20"/>
                <w:szCs w:val="20"/>
              </w:rPr>
              <w:t>millers</w:t>
            </w:r>
          </w:p>
        </w:tc>
      </w:tr>
      <w:tr w:rsidR="00643A43" w:rsidRPr="00643A43" w14:paraId="0F0699F6" w14:textId="77777777" w:rsidTr="007F5392">
        <w:trPr>
          <w:trHeight w:val="144"/>
        </w:trPr>
        <w:tc>
          <w:tcPr>
            <w:tcW w:w="2119" w:type="dxa"/>
            <w:vMerge/>
            <w:tcBorders>
              <w:top w:val="nil"/>
              <w:left w:val="nil"/>
              <w:bottom w:val="nil"/>
              <w:right w:val="nil"/>
            </w:tcBorders>
            <w:shd w:val="clear" w:color="auto" w:fill="FFFFFF"/>
            <w:vAlign w:val="center"/>
          </w:tcPr>
          <w:p w14:paraId="7CD9BD04" w14:textId="77777777" w:rsidR="00517944" w:rsidRPr="00643A43" w:rsidRDefault="00517944" w:rsidP="00643A43">
            <w:pPr>
              <w:widowControl/>
              <w:autoSpaceDE/>
              <w:autoSpaceDN/>
              <w:jc w:val="both"/>
              <w:rPr>
                <w:rFonts w:eastAsia="Times New Roman" w:cs="Courier New"/>
                <w:sz w:val="20"/>
                <w:szCs w:val="20"/>
              </w:rPr>
            </w:pPr>
          </w:p>
        </w:tc>
        <w:tc>
          <w:tcPr>
            <w:tcW w:w="1390" w:type="dxa"/>
            <w:tcBorders>
              <w:top w:val="single" w:sz="4" w:space="0" w:color="auto"/>
              <w:left w:val="nil"/>
              <w:bottom w:val="nil"/>
              <w:right w:val="nil"/>
            </w:tcBorders>
            <w:shd w:val="clear" w:color="auto" w:fill="FFFFFF"/>
            <w:vAlign w:val="center"/>
          </w:tcPr>
          <w:p w14:paraId="48354727" w14:textId="77777777" w:rsidR="00517944" w:rsidRPr="00643A43" w:rsidRDefault="00517944" w:rsidP="00BE4F53">
            <w:pPr>
              <w:widowControl/>
              <w:autoSpaceDE/>
              <w:autoSpaceDN/>
              <w:jc w:val="center"/>
              <w:rPr>
                <w:rFonts w:eastAsia="Times New Roman" w:cs="Courier New"/>
                <w:b/>
                <w:bCs/>
                <w:sz w:val="20"/>
                <w:szCs w:val="20"/>
              </w:rPr>
            </w:pPr>
            <w:r w:rsidRPr="00643A43">
              <w:rPr>
                <w:rFonts w:eastAsia="Times New Roman" w:cs="Courier New"/>
                <w:b/>
                <w:bCs/>
                <w:sz w:val="20"/>
                <w:szCs w:val="20"/>
              </w:rPr>
              <w:t>Overall</w:t>
            </w:r>
          </w:p>
          <w:p w14:paraId="3EF77105" w14:textId="77777777" w:rsidR="00517944" w:rsidRPr="00643A43" w:rsidRDefault="00517944" w:rsidP="00BE4F53">
            <w:pPr>
              <w:widowControl/>
              <w:autoSpaceDE/>
              <w:autoSpaceDN/>
              <w:jc w:val="center"/>
              <w:rPr>
                <w:rFonts w:eastAsia="Times New Roman" w:cs="Courier New"/>
                <w:b/>
                <w:bCs/>
                <w:sz w:val="20"/>
                <w:szCs w:val="20"/>
              </w:rPr>
            </w:pPr>
            <w:r w:rsidRPr="00643A43">
              <w:rPr>
                <w:rFonts w:eastAsia="Times New Roman" w:cs="Courier New"/>
                <w:b/>
                <w:bCs/>
                <w:sz w:val="20"/>
                <w:szCs w:val="20"/>
              </w:rPr>
              <w:t>(1)</w:t>
            </w:r>
          </w:p>
        </w:tc>
        <w:tc>
          <w:tcPr>
            <w:tcW w:w="1390" w:type="dxa"/>
            <w:tcBorders>
              <w:top w:val="single" w:sz="4" w:space="0" w:color="auto"/>
              <w:left w:val="nil"/>
              <w:bottom w:val="nil"/>
              <w:right w:val="nil"/>
            </w:tcBorders>
            <w:shd w:val="clear" w:color="auto" w:fill="FFFFFF"/>
            <w:vAlign w:val="center"/>
          </w:tcPr>
          <w:p w14:paraId="35B79C17" w14:textId="77777777" w:rsidR="00517944" w:rsidRPr="00643A43" w:rsidRDefault="00517944" w:rsidP="00BE4F53">
            <w:pPr>
              <w:widowControl/>
              <w:autoSpaceDE/>
              <w:autoSpaceDN/>
              <w:jc w:val="center"/>
              <w:rPr>
                <w:rFonts w:eastAsia="Times New Roman" w:cs="Courier New"/>
                <w:b/>
                <w:bCs/>
                <w:sz w:val="20"/>
                <w:szCs w:val="20"/>
              </w:rPr>
            </w:pPr>
            <w:r w:rsidRPr="00643A43">
              <w:rPr>
                <w:rFonts w:eastAsia="Times New Roman" w:cs="Courier New"/>
                <w:b/>
                <w:bCs/>
                <w:sz w:val="20"/>
                <w:szCs w:val="20"/>
              </w:rPr>
              <w:t>Location</w:t>
            </w:r>
          </w:p>
          <w:p w14:paraId="5FEBFEF0" w14:textId="77777777" w:rsidR="00517944" w:rsidRPr="00643A43" w:rsidRDefault="00517944" w:rsidP="00BE4F53">
            <w:pPr>
              <w:widowControl/>
              <w:autoSpaceDE/>
              <w:autoSpaceDN/>
              <w:jc w:val="center"/>
              <w:rPr>
                <w:rFonts w:eastAsia="Times New Roman" w:cs="Courier New"/>
                <w:b/>
                <w:bCs/>
                <w:sz w:val="20"/>
                <w:szCs w:val="20"/>
              </w:rPr>
            </w:pPr>
            <w:r w:rsidRPr="00643A43">
              <w:rPr>
                <w:rFonts w:eastAsia="Times New Roman" w:cs="Courier New"/>
                <w:b/>
                <w:bCs/>
                <w:sz w:val="20"/>
                <w:szCs w:val="20"/>
              </w:rPr>
              <w:t>(2)</w:t>
            </w:r>
          </w:p>
        </w:tc>
        <w:tc>
          <w:tcPr>
            <w:tcW w:w="1391" w:type="dxa"/>
            <w:tcBorders>
              <w:top w:val="single" w:sz="4" w:space="0" w:color="auto"/>
              <w:left w:val="nil"/>
              <w:bottom w:val="nil"/>
              <w:right w:val="nil"/>
            </w:tcBorders>
            <w:shd w:val="clear" w:color="auto" w:fill="FFFFFF"/>
            <w:vAlign w:val="center"/>
          </w:tcPr>
          <w:p w14:paraId="7BA01C31" w14:textId="77777777" w:rsidR="00517944" w:rsidRPr="00643A43" w:rsidRDefault="00517944" w:rsidP="00BE4F53">
            <w:pPr>
              <w:widowControl/>
              <w:autoSpaceDE/>
              <w:autoSpaceDN/>
              <w:jc w:val="center"/>
              <w:rPr>
                <w:rFonts w:eastAsia="Times New Roman" w:cs="Courier New"/>
                <w:b/>
                <w:bCs/>
                <w:sz w:val="20"/>
                <w:szCs w:val="20"/>
              </w:rPr>
            </w:pPr>
            <w:r w:rsidRPr="00643A43">
              <w:rPr>
                <w:rFonts w:eastAsia="Times New Roman" w:cs="Courier New"/>
                <w:b/>
                <w:bCs/>
                <w:sz w:val="20"/>
                <w:szCs w:val="20"/>
              </w:rPr>
              <w:t>Quality</w:t>
            </w:r>
          </w:p>
          <w:p w14:paraId="4866904B" w14:textId="77777777" w:rsidR="00517944" w:rsidRPr="00643A43" w:rsidRDefault="00517944" w:rsidP="00BE4F53">
            <w:pPr>
              <w:widowControl/>
              <w:autoSpaceDE/>
              <w:autoSpaceDN/>
              <w:jc w:val="center"/>
              <w:rPr>
                <w:rFonts w:eastAsia="Times New Roman" w:cs="Courier New"/>
                <w:b/>
                <w:bCs/>
                <w:sz w:val="20"/>
                <w:szCs w:val="20"/>
              </w:rPr>
            </w:pPr>
            <w:r w:rsidRPr="00643A43">
              <w:rPr>
                <w:rFonts w:eastAsia="Times New Roman" w:cs="Courier New"/>
                <w:b/>
                <w:bCs/>
                <w:sz w:val="20"/>
                <w:szCs w:val="20"/>
              </w:rPr>
              <w:t>(3)</w:t>
            </w:r>
          </w:p>
        </w:tc>
        <w:tc>
          <w:tcPr>
            <w:tcW w:w="1390" w:type="dxa"/>
            <w:tcBorders>
              <w:top w:val="single" w:sz="4" w:space="0" w:color="auto"/>
              <w:left w:val="nil"/>
              <w:bottom w:val="nil"/>
              <w:right w:val="nil"/>
            </w:tcBorders>
            <w:shd w:val="clear" w:color="auto" w:fill="FFFFFF"/>
            <w:vAlign w:val="center"/>
          </w:tcPr>
          <w:p w14:paraId="21BA56E7" w14:textId="77777777" w:rsidR="00517944" w:rsidRPr="00643A43" w:rsidRDefault="00517944" w:rsidP="00BE4F53">
            <w:pPr>
              <w:widowControl/>
              <w:autoSpaceDE/>
              <w:autoSpaceDN/>
              <w:jc w:val="center"/>
              <w:rPr>
                <w:rFonts w:eastAsia="Times New Roman" w:cs="Courier New"/>
                <w:b/>
                <w:bCs/>
                <w:sz w:val="20"/>
                <w:szCs w:val="20"/>
              </w:rPr>
            </w:pPr>
            <w:r w:rsidRPr="00643A43">
              <w:rPr>
                <w:rFonts w:eastAsia="Times New Roman" w:cs="Courier New"/>
                <w:b/>
                <w:bCs/>
                <w:sz w:val="20"/>
                <w:szCs w:val="20"/>
              </w:rPr>
              <w:t>Price</w:t>
            </w:r>
          </w:p>
          <w:p w14:paraId="04A4A49A" w14:textId="77777777" w:rsidR="00517944" w:rsidRPr="00643A43" w:rsidRDefault="00517944" w:rsidP="00BE4F53">
            <w:pPr>
              <w:widowControl/>
              <w:autoSpaceDE/>
              <w:autoSpaceDN/>
              <w:jc w:val="center"/>
              <w:rPr>
                <w:rFonts w:eastAsia="Times New Roman" w:cs="Courier New"/>
                <w:b/>
                <w:bCs/>
                <w:sz w:val="20"/>
                <w:szCs w:val="20"/>
              </w:rPr>
            </w:pPr>
            <w:r w:rsidRPr="00643A43">
              <w:rPr>
                <w:rFonts w:eastAsia="Times New Roman" w:cs="Courier New"/>
                <w:b/>
                <w:bCs/>
                <w:sz w:val="20"/>
                <w:szCs w:val="20"/>
              </w:rPr>
              <w:t>(4)</w:t>
            </w:r>
          </w:p>
        </w:tc>
        <w:tc>
          <w:tcPr>
            <w:tcW w:w="1391" w:type="dxa"/>
            <w:tcBorders>
              <w:top w:val="single" w:sz="4" w:space="0" w:color="auto"/>
              <w:left w:val="nil"/>
              <w:bottom w:val="nil"/>
              <w:right w:val="nil"/>
            </w:tcBorders>
            <w:shd w:val="clear" w:color="auto" w:fill="FFFFFF"/>
            <w:vAlign w:val="center"/>
          </w:tcPr>
          <w:p w14:paraId="3B4B62C4" w14:textId="77777777" w:rsidR="00517944" w:rsidRPr="00643A43" w:rsidRDefault="00517944" w:rsidP="00BE4F53">
            <w:pPr>
              <w:widowControl/>
              <w:autoSpaceDE/>
              <w:autoSpaceDN/>
              <w:jc w:val="center"/>
              <w:rPr>
                <w:rFonts w:eastAsia="Times New Roman" w:cs="Courier New"/>
                <w:b/>
                <w:bCs/>
                <w:sz w:val="20"/>
                <w:szCs w:val="20"/>
              </w:rPr>
            </w:pPr>
            <w:r w:rsidRPr="00643A43">
              <w:rPr>
                <w:rFonts w:eastAsia="Times New Roman" w:cs="Courier New"/>
                <w:b/>
                <w:bCs/>
                <w:sz w:val="20"/>
                <w:szCs w:val="20"/>
              </w:rPr>
              <w:t>Reputation</w:t>
            </w:r>
          </w:p>
          <w:p w14:paraId="5618C33B" w14:textId="77777777" w:rsidR="00517944" w:rsidRPr="00643A43" w:rsidRDefault="00517944" w:rsidP="00BE4F53">
            <w:pPr>
              <w:widowControl/>
              <w:autoSpaceDE/>
              <w:autoSpaceDN/>
              <w:jc w:val="center"/>
              <w:rPr>
                <w:rFonts w:eastAsia="Times New Roman" w:cs="Courier New"/>
                <w:b/>
                <w:bCs/>
                <w:sz w:val="20"/>
                <w:szCs w:val="20"/>
              </w:rPr>
            </w:pPr>
            <w:r w:rsidRPr="00643A43">
              <w:rPr>
                <w:rFonts w:eastAsia="Times New Roman" w:cs="Courier New"/>
                <w:b/>
                <w:bCs/>
                <w:sz w:val="20"/>
                <w:szCs w:val="20"/>
              </w:rPr>
              <w:t>(5)</w:t>
            </w:r>
          </w:p>
        </w:tc>
      </w:tr>
      <w:tr w:rsidR="00643A43" w:rsidRPr="00643A43" w14:paraId="24FA5F01" w14:textId="77777777" w:rsidTr="007F5392">
        <w:trPr>
          <w:trHeight w:val="144"/>
        </w:trPr>
        <w:tc>
          <w:tcPr>
            <w:tcW w:w="2119" w:type="dxa"/>
            <w:tcBorders>
              <w:top w:val="single" w:sz="4" w:space="0" w:color="auto"/>
              <w:left w:val="nil"/>
              <w:right w:val="nil"/>
            </w:tcBorders>
            <w:shd w:val="clear" w:color="auto" w:fill="FFFFFF"/>
          </w:tcPr>
          <w:p w14:paraId="0B4D1896" w14:textId="77777777" w:rsidR="00517944" w:rsidRPr="00643A43" w:rsidRDefault="00517944" w:rsidP="00BE4F53">
            <w:pPr>
              <w:widowControl/>
              <w:autoSpaceDE/>
              <w:autoSpaceDN/>
              <w:rPr>
                <w:rFonts w:eastAsia="Times New Roman" w:cs="Courier New"/>
                <w:sz w:val="20"/>
                <w:szCs w:val="20"/>
              </w:rPr>
            </w:pPr>
            <w:r w:rsidRPr="00643A43">
              <w:rPr>
                <w:rFonts w:eastAsia="Times New Roman" w:cs="Courier New"/>
                <w:sz w:val="20"/>
                <w:szCs w:val="20"/>
              </w:rPr>
              <w:t>Constant</w:t>
            </w:r>
          </w:p>
        </w:tc>
        <w:tc>
          <w:tcPr>
            <w:tcW w:w="1390" w:type="dxa"/>
            <w:tcBorders>
              <w:top w:val="single" w:sz="4" w:space="0" w:color="auto"/>
              <w:left w:val="nil"/>
              <w:right w:val="nil"/>
            </w:tcBorders>
            <w:shd w:val="clear" w:color="auto" w:fill="FFFFFF"/>
          </w:tcPr>
          <w:p w14:paraId="1815C028" w14:textId="77777777" w:rsidR="00517944" w:rsidRPr="00643A43" w:rsidRDefault="00517944" w:rsidP="00BE4F53">
            <w:pPr>
              <w:widowControl/>
              <w:autoSpaceDE/>
              <w:autoSpaceDN/>
              <w:jc w:val="center"/>
              <w:rPr>
                <w:rFonts w:eastAsia="Times New Roman" w:cs="Courier New"/>
                <w:sz w:val="20"/>
                <w:szCs w:val="20"/>
              </w:rPr>
            </w:pPr>
            <w:r w:rsidRPr="00643A43">
              <w:rPr>
                <w:rFonts w:eastAsia="Times New Roman" w:cs="Courier New"/>
                <w:sz w:val="20"/>
                <w:szCs w:val="20"/>
              </w:rPr>
              <w:t>4.063</w:t>
            </w:r>
          </w:p>
          <w:p w14:paraId="27B4D808" w14:textId="157981BF" w:rsidR="00517944" w:rsidRPr="00643A43" w:rsidRDefault="00517944" w:rsidP="00BE4F53">
            <w:pPr>
              <w:widowControl/>
              <w:autoSpaceDE/>
              <w:autoSpaceDN/>
              <w:jc w:val="center"/>
              <w:rPr>
                <w:rFonts w:eastAsia="Times New Roman" w:cs="Courier New"/>
                <w:sz w:val="20"/>
                <w:szCs w:val="20"/>
              </w:rPr>
            </w:pPr>
            <w:r w:rsidRPr="00643A43">
              <w:rPr>
                <w:rFonts w:eastAsia="Times New Roman" w:cs="Courier New"/>
                <w:sz w:val="20"/>
                <w:szCs w:val="20"/>
              </w:rPr>
              <w:t>(0.092)</w:t>
            </w:r>
          </w:p>
        </w:tc>
        <w:tc>
          <w:tcPr>
            <w:tcW w:w="1390" w:type="dxa"/>
            <w:tcBorders>
              <w:top w:val="single" w:sz="4" w:space="0" w:color="auto"/>
              <w:left w:val="nil"/>
              <w:right w:val="nil"/>
            </w:tcBorders>
            <w:shd w:val="clear" w:color="auto" w:fill="FFFFFF"/>
          </w:tcPr>
          <w:p w14:paraId="0CE9EC23" w14:textId="77777777" w:rsidR="00517944" w:rsidRPr="00643A43" w:rsidRDefault="00517944" w:rsidP="00BE4F53">
            <w:pPr>
              <w:widowControl/>
              <w:autoSpaceDE/>
              <w:autoSpaceDN/>
              <w:jc w:val="center"/>
              <w:rPr>
                <w:rFonts w:eastAsia="Times New Roman" w:cs="Courier New"/>
                <w:sz w:val="20"/>
                <w:szCs w:val="20"/>
              </w:rPr>
            </w:pPr>
            <w:r w:rsidRPr="00643A43">
              <w:rPr>
                <w:rFonts w:eastAsia="Times New Roman" w:cs="Courier New"/>
                <w:sz w:val="20"/>
                <w:szCs w:val="20"/>
              </w:rPr>
              <w:t>3.708</w:t>
            </w:r>
          </w:p>
          <w:p w14:paraId="5FD084D2" w14:textId="0514ABA6" w:rsidR="00517944" w:rsidRPr="00643A43" w:rsidRDefault="00517944" w:rsidP="00BE4F53">
            <w:pPr>
              <w:widowControl/>
              <w:autoSpaceDE/>
              <w:autoSpaceDN/>
              <w:jc w:val="center"/>
              <w:rPr>
                <w:rFonts w:eastAsia="Times New Roman" w:cs="Courier New"/>
                <w:sz w:val="20"/>
                <w:szCs w:val="20"/>
              </w:rPr>
            </w:pPr>
            <w:r w:rsidRPr="00643A43">
              <w:rPr>
                <w:rFonts w:eastAsia="Times New Roman" w:cs="Courier New"/>
                <w:sz w:val="20"/>
                <w:szCs w:val="20"/>
              </w:rPr>
              <w:t>(0.163)</w:t>
            </w:r>
          </w:p>
        </w:tc>
        <w:tc>
          <w:tcPr>
            <w:tcW w:w="1391" w:type="dxa"/>
            <w:tcBorders>
              <w:top w:val="single" w:sz="4" w:space="0" w:color="auto"/>
              <w:left w:val="nil"/>
              <w:right w:val="nil"/>
            </w:tcBorders>
            <w:shd w:val="clear" w:color="auto" w:fill="FFFFFF"/>
          </w:tcPr>
          <w:p w14:paraId="54BB03FC" w14:textId="77777777" w:rsidR="00517944" w:rsidRPr="00643A43" w:rsidRDefault="00517944" w:rsidP="00BE4F53">
            <w:pPr>
              <w:widowControl/>
              <w:autoSpaceDE/>
              <w:autoSpaceDN/>
              <w:jc w:val="center"/>
              <w:rPr>
                <w:rFonts w:eastAsia="Times New Roman" w:cs="Courier New"/>
                <w:sz w:val="20"/>
                <w:szCs w:val="20"/>
              </w:rPr>
            </w:pPr>
            <w:r w:rsidRPr="00643A43">
              <w:rPr>
                <w:rFonts w:eastAsia="Times New Roman" w:cs="Courier New"/>
                <w:sz w:val="20"/>
                <w:szCs w:val="20"/>
              </w:rPr>
              <w:t>3.883</w:t>
            </w:r>
          </w:p>
          <w:p w14:paraId="5D8444EE" w14:textId="2594BC55" w:rsidR="00517944" w:rsidRPr="00643A43" w:rsidRDefault="00517944" w:rsidP="00BE4F53">
            <w:pPr>
              <w:widowControl/>
              <w:autoSpaceDE/>
              <w:autoSpaceDN/>
              <w:jc w:val="center"/>
              <w:rPr>
                <w:rFonts w:eastAsia="Times New Roman" w:cs="Courier New"/>
                <w:sz w:val="20"/>
                <w:szCs w:val="20"/>
              </w:rPr>
            </w:pPr>
            <w:r w:rsidRPr="00643A43">
              <w:rPr>
                <w:rFonts w:eastAsia="Times New Roman" w:cs="Courier New"/>
                <w:sz w:val="20"/>
                <w:szCs w:val="20"/>
              </w:rPr>
              <w:t>(0.142)</w:t>
            </w:r>
          </w:p>
        </w:tc>
        <w:tc>
          <w:tcPr>
            <w:tcW w:w="1390" w:type="dxa"/>
            <w:tcBorders>
              <w:top w:val="single" w:sz="4" w:space="0" w:color="auto"/>
              <w:left w:val="nil"/>
              <w:right w:val="nil"/>
            </w:tcBorders>
            <w:shd w:val="clear" w:color="auto" w:fill="FFFFFF"/>
          </w:tcPr>
          <w:p w14:paraId="55F23575" w14:textId="77777777" w:rsidR="00517944" w:rsidRPr="00643A43" w:rsidRDefault="00517944" w:rsidP="00BE4F53">
            <w:pPr>
              <w:widowControl/>
              <w:autoSpaceDE/>
              <w:autoSpaceDN/>
              <w:jc w:val="center"/>
              <w:rPr>
                <w:rFonts w:eastAsia="Times New Roman" w:cs="Courier New"/>
                <w:sz w:val="20"/>
                <w:szCs w:val="20"/>
              </w:rPr>
            </w:pPr>
            <w:r w:rsidRPr="00643A43">
              <w:rPr>
                <w:rFonts w:eastAsia="Times New Roman" w:cs="Courier New"/>
                <w:sz w:val="20"/>
                <w:szCs w:val="20"/>
              </w:rPr>
              <w:t>3.843</w:t>
            </w:r>
          </w:p>
          <w:p w14:paraId="365533BB" w14:textId="26236370" w:rsidR="00517944" w:rsidRPr="00643A43" w:rsidRDefault="00517944" w:rsidP="00BE4F53">
            <w:pPr>
              <w:widowControl/>
              <w:autoSpaceDE/>
              <w:autoSpaceDN/>
              <w:jc w:val="center"/>
              <w:rPr>
                <w:rFonts w:eastAsia="Times New Roman" w:cs="Courier New"/>
                <w:sz w:val="20"/>
                <w:szCs w:val="20"/>
              </w:rPr>
            </w:pPr>
            <w:r w:rsidRPr="00643A43">
              <w:rPr>
                <w:rFonts w:eastAsia="Times New Roman" w:cs="Courier New"/>
                <w:sz w:val="20"/>
                <w:szCs w:val="20"/>
              </w:rPr>
              <w:t>(0</w:t>
            </w:r>
            <w:r w:rsidR="00156C15" w:rsidRPr="00643A43">
              <w:rPr>
                <w:rFonts w:ascii="Arial" w:eastAsia="Times New Roman" w:hAnsi="Arial" w:cs="Arial"/>
                <w:sz w:val="20"/>
                <w:szCs w:val="20"/>
              </w:rPr>
              <w:t>.</w:t>
            </w:r>
            <w:r w:rsidRPr="00643A43">
              <w:rPr>
                <w:rFonts w:eastAsia="Times New Roman" w:cs="Courier New"/>
                <w:sz w:val="20"/>
                <w:szCs w:val="20"/>
              </w:rPr>
              <w:t>16)</w:t>
            </w:r>
          </w:p>
        </w:tc>
        <w:tc>
          <w:tcPr>
            <w:tcW w:w="1391" w:type="dxa"/>
            <w:tcBorders>
              <w:top w:val="single" w:sz="4" w:space="0" w:color="auto"/>
              <w:left w:val="nil"/>
              <w:right w:val="nil"/>
            </w:tcBorders>
            <w:shd w:val="clear" w:color="auto" w:fill="FFFFFF"/>
          </w:tcPr>
          <w:p w14:paraId="73ACDB12" w14:textId="77777777" w:rsidR="00517944" w:rsidRPr="00643A43" w:rsidRDefault="00517944" w:rsidP="00BE4F53">
            <w:pPr>
              <w:widowControl/>
              <w:autoSpaceDE/>
              <w:autoSpaceDN/>
              <w:jc w:val="center"/>
              <w:rPr>
                <w:rFonts w:eastAsia="Times New Roman" w:cs="Courier New"/>
                <w:sz w:val="20"/>
                <w:szCs w:val="20"/>
              </w:rPr>
            </w:pPr>
            <w:r w:rsidRPr="00643A43">
              <w:rPr>
                <w:rFonts w:eastAsia="Times New Roman" w:cs="Courier New"/>
                <w:sz w:val="20"/>
                <w:szCs w:val="20"/>
              </w:rPr>
              <w:t>4.441</w:t>
            </w:r>
          </w:p>
          <w:p w14:paraId="7DAE5B88" w14:textId="47A8BA8C" w:rsidR="00517944" w:rsidRPr="00643A43" w:rsidRDefault="00517944" w:rsidP="00BE4F53">
            <w:pPr>
              <w:widowControl/>
              <w:autoSpaceDE/>
              <w:autoSpaceDN/>
              <w:jc w:val="center"/>
              <w:rPr>
                <w:rFonts w:eastAsia="Times New Roman" w:cs="Courier New"/>
                <w:sz w:val="20"/>
                <w:szCs w:val="20"/>
              </w:rPr>
            </w:pPr>
            <w:r w:rsidRPr="00643A43">
              <w:rPr>
                <w:rFonts w:eastAsia="Times New Roman" w:cs="Courier New"/>
                <w:sz w:val="20"/>
                <w:szCs w:val="20"/>
              </w:rPr>
              <w:t>(0</w:t>
            </w:r>
            <w:r w:rsidR="00156C15" w:rsidRPr="00643A43">
              <w:rPr>
                <w:rFonts w:ascii="Arial" w:eastAsia="Times New Roman" w:hAnsi="Arial" w:cs="Arial"/>
                <w:sz w:val="20"/>
                <w:szCs w:val="20"/>
              </w:rPr>
              <w:t>.</w:t>
            </w:r>
            <w:r w:rsidRPr="00643A43">
              <w:rPr>
                <w:rFonts w:eastAsia="Times New Roman" w:cs="Courier New"/>
                <w:sz w:val="20"/>
                <w:szCs w:val="20"/>
              </w:rPr>
              <w:t>14)</w:t>
            </w:r>
          </w:p>
        </w:tc>
      </w:tr>
      <w:tr w:rsidR="00643A43" w:rsidRPr="00643A43" w14:paraId="7E2D6851" w14:textId="77777777" w:rsidTr="007F5392">
        <w:trPr>
          <w:trHeight w:val="144"/>
        </w:trPr>
        <w:tc>
          <w:tcPr>
            <w:tcW w:w="2119" w:type="dxa"/>
            <w:tcBorders>
              <w:top w:val="nil"/>
              <w:left w:val="nil"/>
              <w:right w:val="nil"/>
            </w:tcBorders>
            <w:shd w:val="clear" w:color="auto" w:fill="FFFFFF"/>
          </w:tcPr>
          <w:p w14:paraId="19CAADF0" w14:textId="0DF1EAB0" w:rsidR="00517944" w:rsidRPr="00643A43" w:rsidRDefault="00517944" w:rsidP="00BE4F53">
            <w:pPr>
              <w:widowControl/>
              <w:autoSpaceDE/>
              <w:autoSpaceDN/>
              <w:rPr>
                <w:rFonts w:eastAsia="Times New Roman" w:cs="Courier New"/>
                <w:sz w:val="20"/>
                <w:szCs w:val="20"/>
              </w:rPr>
            </w:pPr>
            <w:r w:rsidRPr="00643A43">
              <w:rPr>
                <w:rFonts w:eastAsia="Times New Roman" w:cs="Courier New"/>
                <w:sz w:val="20"/>
                <w:szCs w:val="20"/>
              </w:rPr>
              <w:t>Actor</w:t>
            </w:r>
            <w:r w:rsidR="00F73A4C" w:rsidRPr="00643A43">
              <w:rPr>
                <w:rFonts w:eastAsia="Times New Roman" w:cs="Courier New"/>
                <w:sz w:val="20"/>
                <w:szCs w:val="20"/>
              </w:rPr>
              <w:t xml:space="preserve"> </w:t>
            </w:r>
            <w:r w:rsidRPr="00643A43">
              <w:rPr>
                <w:rFonts w:eastAsia="Times New Roman" w:cs="Courier New"/>
                <w:sz w:val="20"/>
                <w:szCs w:val="20"/>
              </w:rPr>
              <w:t>is</w:t>
            </w:r>
            <w:r w:rsidR="00F73A4C" w:rsidRPr="00643A43">
              <w:rPr>
                <w:rFonts w:eastAsia="Times New Roman" w:cs="Courier New"/>
                <w:sz w:val="20"/>
                <w:szCs w:val="20"/>
              </w:rPr>
              <w:t xml:space="preserve"> </w:t>
            </w:r>
            <w:r w:rsidRPr="00643A43">
              <w:rPr>
                <w:rFonts w:eastAsia="Times New Roman" w:cs="Courier New"/>
                <w:sz w:val="20"/>
                <w:szCs w:val="20"/>
              </w:rPr>
              <w:t>female</w:t>
            </w:r>
          </w:p>
        </w:tc>
        <w:tc>
          <w:tcPr>
            <w:tcW w:w="1390" w:type="dxa"/>
            <w:tcBorders>
              <w:top w:val="nil"/>
              <w:left w:val="nil"/>
              <w:right w:val="nil"/>
            </w:tcBorders>
            <w:shd w:val="clear" w:color="auto" w:fill="FFFFFF"/>
          </w:tcPr>
          <w:p w14:paraId="7D8D3432" w14:textId="77777777" w:rsidR="00517944" w:rsidRPr="00643A43" w:rsidRDefault="00517944" w:rsidP="00BE4F53">
            <w:pPr>
              <w:widowControl/>
              <w:autoSpaceDE/>
              <w:autoSpaceDN/>
              <w:jc w:val="center"/>
              <w:rPr>
                <w:rFonts w:eastAsia="Times New Roman" w:cs="Courier New"/>
                <w:sz w:val="20"/>
                <w:szCs w:val="20"/>
              </w:rPr>
            </w:pPr>
            <w:r w:rsidRPr="00643A43">
              <w:rPr>
                <w:rFonts w:eastAsia="Times New Roman" w:cs="Courier New"/>
                <w:sz w:val="20"/>
                <w:szCs w:val="20"/>
              </w:rPr>
              <w:t>0.003</w:t>
            </w:r>
          </w:p>
          <w:p w14:paraId="0F7F8D55" w14:textId="2D184A8A" w:rsidR="00517944" w:rsidRPr="00643A43" w:rsidRDefault="00517944" w:rsidP="00BE4F53">
            <w:pPr>
              <w:widowControl/>
              <w:autoSpaceDE/>
              <w:autoSpaceDN/>
              <w:jc w:val="center"/>
              <w:rPr>
                <w:rFonts w:eastAsia="Times New Roman" w:cs="Courier New"/>
                <w:sz w:val="20"/>
                <w:szCs w:val="20"/>
              </w:rPr>
            </w:pPr>
            <w:r w:rsidRPr="00643A43">
              <w:rPr>
                <w:rFonts w:eastAsia="Times New Roman" w:cs="Courier New"/>
                <w:sz w:val="20"/>
                <w:szCs w:val="20"/>
              </w:rPr>
              <w:t>(0.086)</w:t>
            </w:r>
          </w:p>
        </w:tc>
        <w:tc>
          <w:tcPr>
            <w:tcW w:w="1390" w:type="dxa"/>
            <w:tcBorders>
              <w:top w:val="nil"/>
              <w:left w:val="nil"/>
              <w:right w:val="nil"/>
            </w:tcBorders>
            <w:shd w:val="clear" w:color="auto" w:fill="FFFFFF"/>
          </w:tcPr>
          <w:p w14:paraId="00590221" w14:textId="77777777" w:rsidR="00517944" w:rsidRPr="00643A43" w:rsidRDefault="00517944" w:rsidP="00BE4F53">
            <w:pPr>
              <w:widowControl/>
              <w:autoSpaceDE/>
              <w:autoSpaceDN/>
              <w:jc w:val="center"/>
              <w:rPr>
                <w:rFonts w:eastAsia="Times New Roman" w:cs="Courier New"/>
                <w:sz w:val="20"/>
                <w:szCs w:val="20"/>
              </w:rPr>
            </w:pPr>
            <w:r w:rsidRPr="00643A43">
              <w:rPr>
                <w:rFonts w:ascii="Arial" w:eastAsia="Times New Roman" w:hAnsi="Arial" w:cs="Arial"/>
                <w:sz w:val="20"/>
                <w:szCs w:val="20"/>
              </w:rPr>
              <w:t>−</w:t>
            </w:r>
            <w:r w:rsidRPr="00643A43">
              <w:rPr>
                <w:rFonts w:eastAsia="Times New Roman" w:cs="Courier New"/>
                <w:sz w:val="20"/>
                <w:szCs w:val="20"/>
              </w:rPr>
              <w:t>0.107</w:t>
            </w:r>
          </w:p>
          <w:p w14:paraId="2B5DB1C0" w14:textId="71B35618" w:rsidR="00517944" w:rsidRPr="00643A43" w:rsidRDefault="00517944" w:rsidP="00BE4F53">
            <w:pPr>
              <w:widowControl/>
              <w:autoSpaceDE/>
              <w:autoSpaceDN/>
              <w:jc w:val="center"/>
              <w:rPr>
                <w:rFonts w:eastAsia="Times New Roman" w:cs="Courier New"/>
                <w:sz w:val="20"/>
                <w:szCs w:val="20"/>
              </w:rPr>
            </w:pPr>
            <w:r w:rsidRPr="00643A43">
              <w:rPr>
                <w:rFonts w:eastAsia="Times New Roman" w:cs="Courier New"/>
                <w:sz w:val="20"/>
                <w:szCs w:val="20"/>
              </w:rPr>
              <w:t>(0.153)</w:t>
            </w:r>
          </w:p>
        </w:tc>
        <w:tc>
          <w:tcPr>
            <w:tcW w:w="1391" w:type="dxa"/>
            <w:tcBorders>
              <w:top w:val="nil"/>
              <w:left w:val="nil"/>
              <w:right w:val="nil"/>
            </w:tcBorders>
            <w:shd w:val="clear" w:color="auto" w:fill="FFFFFF"/>
          </w:tcPr>
          <w:p w14:paraId="470DDF58" w14:textId="77777777" w:rsidR="00517944" w:rsidRPr="00643A43" w:rsidRDefault="00517944" w:rsidP="00BE4F53">
            <w:pPr>
              <w:widowControl/>
              <w:autoSpaceDE/>
              <w:autoSpaceDN/>
              <w:jc w:val="center"/>
              <w:rPr>
                <w:rFonts w:eastAsia="Times New Roman" w:cs="Courier New"/>
                <w:sz w:val="20"/>
                <w:szCs w:val="20"/>
              </w:rPr>
            </w:pPr>
            <w:r w:rsidRPr="00643A43">
              <w:rPr>
                <w:rFonts w:eastAsia="Times New Roman" w:cs="Courier New"/>
                <w:sz w:val="20"/>
                <w:szCs w:val="20"/>
              </w:rPr>
              <w:t>0.216</w:t>
            </w:r>
          </w:p>
          <w:p w14:paraId="4478CB3F" w14:textId="7A3E2083" w:rsidR="00517944" w:rsidRPr="00643A43" w:rsidRDefault="00517944" w:rsidP="00BE4F53">
            <w:pPr>
              <w:widowControl/>
              <w:autoSpaceDE/>
              <w:autoSpaceDN/>
              <w:jc w:val="center"/>
              <w:rPr>
                <w:rFonts w:eastAsia="Times New Roman" w:cs="Courier New"/>
                <w:sz w:val="20"/>
                <w:szCs w:val="20"/>
              </w:rPr>
            </w:pPr>
            <w:r w:rsidRPr="00643A43">
              <w:rPr>
                <w:rFonts w:eastAsia="Times New Roman" w:cs="Courier New"/>
                <w:sz w:val="20"/>
                <w:szCs w:val="20"/>
              </w:rPr>
              <w:t>(0.133)</w:t>
            </w:r>
          </w:p>
        </w:tc>
        <w:tc>
          <w:tcPr>
            <w:tcW w:w="1390" w:type="dxa"/>
            <w:tcBorders>
              <w:top w:val="nil"/>
              <w:left w:val="nil"/>
              <w:right w:val="nil"/>
            </w:tcBorders>
            <w:shd w:val="clear" w:color="auto" w:fill="FFFFFF"/>
          </w:tcPr>
          <w:p w14:paraId="315B4F98" w14:textId="77777777" w:rsidR="00517944" w:rsidRPr="00643A43" w:rsidRDefault="00517944" w:rsidP="00BE4F53">
            <w:pPr>
              <w:widowControl/>
              <w:autoSpaceDE/>
              <w:autoSpaceDN/>
              <w:jc w:val="center"/>
              <w:rPr>
                <w:rFonts w:eastAsia="Times New Roman" w:cs="Courier New"/>
                <w:sz w:val="20"/>
                <w:szCs w:val="20"/>
              </w:rPr>
            </w:pPr>
            <w:r w:rsidRPr="00643A43">
              <w:rPr>
                <w:rFonts w:eastAsia="Times New Roman" w:cs="Courier New"/>
                <w:sz w:val="20"/>
                <w:szCs w:val="20"/>
              </w:rPr>
              <w:t>0.153</w:t>
            </w:r>
          </w:p>
          <w:p w14:paraId="691A0813" w14:textId="3DDE6D19" w:rsidR="00517944" w:rsidRPr="00643A43" w:rsidRDefault="00517944" w:rsidP="00BE4F53">
            <w:pPr>
              <w:widowControl/>
              <w:autoSpaceDE/>
              <w:autoSpaceDN/>
              <w:jc w:val="center"/>
              <w:rPr>
                <w:rFonts w:eastAsia="Times New Roman" w:cs="Courier New"/>
                <w:sz w:val="20"/>
                <w:szCs w:val="20"/>
              </w:rPr>
            </w:pPr>
            <w:r w:rsidRPr="00643A43">
              <w:rPr>
                <w:rFonts w:eastAsia="Times New Roman" w:cs="Courier New"/>
                <w:sz w:val="20"/>
                <w:szCs w:val="20"/>
              </w:rPr>
              <w:t>(0</w:t>
            </w:r>
            <w:r w:rsidR="003C0206" w:rsidRPr="00643A43">
              <w:rPr>
                <w:rFonts w:ascii="Arial" w:eastAsia="Times New Roman" w:hAnsi="Arial" w:cs="Arial"/>
                <w:sz w:val="20"/>
                <w:szCs w:val="20"/>
              </w:rPr>
              <w:t>.</w:t>
            </w:r>
            <w:r w:rsidRPr="00643A43">
              <w:rPr>
                <w:rFonts w:eastAsia="Times New Roman" w:cs="Courier New"/>
                <w:sz w:val="20"/>
                <w:szCs w:val="20"/>
              </w:rPr>
              <w:t>15)</w:t>
            </w:r>
          </w:p>
        </w:tc>
        <w:tc>
          <w:tcPr>
            <w:tcW w:w="1391" w:type="dxa"/>
            <w:tcBorders>
              <w:top w:val="nil"/>
              <w:left w:val="nil"/>
              <w:right w:val="nil"/>
            </w:tcBorders>
            <w:shd w:val="clear" w:color="auto" w:fill="FFFFFF"/>
          </w:tcPr>
          <w:p w14:paraId="7E79735C" w14:textId="77777777" w:rsidR="00517944" w:rsidRPr="00643A43" w:rsidRDefault="00517944" w:rsidP="00BE4F53">
            <w:pPr>
              <w:widowControl/>
              <w:autoSpaceDE/>
              <w:autoSpaceDN/>
              <w:jc w:val="center"/>
              <w:rPr>
                <w:rFonts w:eastAsia="Times New Roman" w:cs="Courier New"/>
                <w:sz w:val="20"/>
                <w:szCs w:val="20"/>
              </w:rPr>
            </w:pPr>
            <w:r w:rsidRPr="00643A43">
              <w:rPr>
                <w:rFonts w:ascii="Arial" w:eastAsia="Times New Roman" w:hAnsi="Arial" w:cs="Arial"/>
                <w:sz w:val="20"/>
                <w:szCs w:val="20"/>
              </w:rPr>
              <w:t>−</w:t>
            </w:r>
            <w:r w:rsidRPr="00643A43">
              <w:rPr>
                <w:rFonts w:eastAsia="Times New Roman" w:cs="Courier New"/>
                <w:sz w:val="20"/>
                <w:szCs w:val="20"/>
              </w:rPr>
              <w:t>0.105</w:t>
            </w:r>
          </w:p>
          <w:p w14:paraId="26B4B917" w14:textId="144B7DF8" w:rsidR="00517944" w:rsidRPr="00643A43" w:rsidRDefault="00517944" w:rsidP="00BE4F53">
            <w:pPr>
              <w:widowControl/>
              <w:autoSpaceDE/>
              <w:autoSpaceDN/>
              <w:jc w:val="center"/>
              <w:rPr>
                <w:rFonts w:eastAsia="Times New Roman" w:cs="Courier New"/>
                <w:sz w:val="20"/>
                <w:szCs w:val="20"/>
              </w:rPr>
            </w:pPr>
            <w:r w:rsidRPr="00643A43">
              <w:rPr>
                <w:rFonts w:eastAsia="Times New Roman" w:cs="Courier New"/>
                <w:sz w:val="20"/>
                <w:szCs w:val="20"/>
              </w:rPr>
              <w:t>(0.131)</w:t>
            </w:r>
          </w:p>
        </w:tc>
      </w:tr>
      <w:tr w:rsidR="00643A43" w:rsidRPr="00643A43" w14:paraId="623CC8E4" w14:textId="77777777" w:rsidTr="007F5392">
        <w:trPr>
          <w:trHeight w:val="144"/>
        </w:trPr>
        <w:tc>
          <w:tcPr>
            <w:tcW w:w="2119" w:type="dxa"/>
            <w:tcBorders>
              <w:top w:val="nil"/>
              <w:left w:val="nil"/>
              <w:right w:val="nil"/>
            </w:tcBorders>
            <w:shd w:val="clear" w:color="auto" w:fill="FFFFFF"/>
          </w:tcPr>
          <w:p w14:paraId="6743A7AC" w14:textId="67045E7D" w:rsidR="00517944" w:rsidRPr="00643A43" w:rsidRDefault="00517944" w:rsidP="00BE4F53">
            <w:pPr>
              <w:widowControl/>
              <w:autoSpaceDE/>
              <w:autoSpaceDN/>
              <w:rPr>
                <w:rFonts w:eastAsia="Times New Roman" w:cs="Courier New"/>
                <w:sz w:val="20"/>
                <w:szCs w:val="20"/>
              </w:rPr>
            </w:pPr>
            <w:r w:rsidRPr="00643A43">
              <w:rPr>
                <w:rFonts w:eastAsia="Times New Roman" w:cs="Courier New"/>
                <w:sz w:val="20"/>
                <w:szCs w:val="20"/>
              </w:rPr>
              <w:t>Actor’s</w:t>
            </w:r>
            <w:r w:rsidR="00F73A4C" w:rsidRPr="00643A43">
              <w:rPr>
                <w:rFonts w:eastAsia="Times New Roman" w:cs="Courier New"/>
                <w:sz w:val="20"/>
                <w:szCs w:val="20"/>
              </w:rPr>
              <w:t xml:space="preserve"> </w:t>
            </w:r>
            <w:r w:rsidRPr="00643A43">
              <w:rPr>
                <w:rFonts w:eastAsia="Times New Roman" w:cs="Courier New"/>
                <w:sz w:val="20"/>
                <w:szCs w:val="20"/>
              </w:rPr>
              <w:t>age</w:t>
            </w:r>
          </w:p>
          <w:p w14:paraId="03BCB04E" w14:textId="67A8E812" w:rsidR="00517944" w:rsidRPr="00643A43" w:rsidRDefault="00517944" w:rsidP="00BE4F53">
            <w:pPr>
              <w:widowControl/>
              <w:autoSpaceDE/>
              <w:autoSpaceDN/>
              <w:rPr>
                <w:rFonts w:eastAsia="Times New Roman" w:cs="Courier New"/>
                <w:sz w:val="20"/>
                <w:szCs w:val="20"/>
              </w:rPr>
            </w:pPr>
            <w:r w:rsidRPr="00643A43">
              <w:rPr>
                <w:rFonts w:eastAsia="Times New Roman" w:cs="Courier New"/>
                <w:sz w:val="20"/>
                <w:szCs w:val="20"/>
              </w:rPr>
              <w:t>(in</w:t>
            </w:r>
            <w:r w:rsidR="00F73A4C" w:rsidRPr="00643A43">
              <w:rPr>
                <w:rFonts w:eastAsia="Times New Roman" w:cs="Courier New"/>
                <w:sz w:val="20"/>
                <w:szCs w:val="20"/>
              </w:rPr>
              <w:t xml:space="preserve"> </w:t>
            </w:r>
            <w:r w:rsidRPr="00643A43">
              <w:rPr>
                <w:rFonts w:eastAsia="Times New Roman" w:cs="Courier New"/>
                <w:sz w:val="20"/>
                <w:szCs w:val="20"/>
              </w:rPr>
              <w:t>years)</w:t>
            </w:r>
          </w:p>
        </w:tc>
        <w:tc>
          <w:tcPr>
            <w:tcW w:w="1390" w:type="dxa"/>
            <w:tcBorders>
              <w:top w:val="nil"/>
              <w:left w:val="nil"/>
              <w:right w:val="nil"/>
            </w:tcBorders>
            <w:shd w:val="clear" w:color="auto" w:fill="FFFFFF"/>
          </w:tcPr>
          <w:p w14:paraId="7EFB8F3C" w14:textId="77777777" w:rsidR="00517944" w:rsidRPr="00643A43" w:rsidRDefault="00517944" w:rsidP="00BE4F53">
            <w:pPr>
              <w:widowControl/>
              <w:autoSpaceDE/>
              <w:autoSpaceDN/>
              <w:jc w:val="center"/>
              <w:rPr>
                <w:rFonts w:eastAsia="Times New Roman" w:cs="Courier New"/>
                <w:sz w:val="20"/>
                <w:szCs w:val="20"/>
              </w:rPr>
            </w:pPr>
            <w:r w:rsidRPr="00643A43">
              <w:rPr>
                <w:rFonts w:eastAsia="Times New Roman" w:cs="Courier New"/>
                <w:sz w:val="20"/>
                <w:szCs w:val="20"/>
              </w:rPr>
              <w:t>0</w:t>
            </w:r>
          </w:p>
          <w:p w14:paraId="78C44619" w14:textId="13B2DC06" w:rsidR="00517944" w:rsidRPr="00643A43" w:rsidRDefault="00517944" w:rsidP="00BE4F53">
            <w:pPr>
              <w:widowControl/>
              <w:autoSpaceDE/>
              <w:autoSpaceDN/>
              <w:jc w:val="center"/>
              <w:rPr>
                <w:rFonts w:eastAsia="Times New Roman" w:cs="Courier New"/>
                <w:sz w:val="20"/>
                <w:szCs w:val="20"/>
              </w:rPr>
            </w:pPr>
            <w:r w:rsidRPr="00643A43">
              <w:rPr>
                <w:rFonts w:eastAsia="Times New Roman" w:cs="Courier New"/>
                <w:sz w:val="20"/>
                <w:szCs w:val="20"/>
              </w:rPr>
              <w:t>(0.002)</w:t>
            </w:r>
          </w:p>
        </w:tc>
        <w:tc>
          <w:tcPr>
            <w:tcW w:w="1390" w:type="dxa"/>
            <w:tcBorders>
              <w:top w:val="nil"/>
              <w:left w:val="nil"/>
              <w:right w:val="nil"/>
            </w:tcBorders>
            <w:shd w:val="clear" w:color="auto" w:fill="FFFFFF"/>
          </w:tcPr>
          <w:p w14:paraId="3B60AAF5" w14:textId="77777777" w:rsidR="00517944" w:rsidRPr="00643A43" w:rsidRDefault="00517944" w:rsidP="00BE4F53">
            <w:pPr>
              <w:widowControl/>
              <w:autoSpaceDE/>
              <w:autoSpaceDN/>
              <w:jc w:val="center"/>
              <w:rPr>
                <w:rFonts w:eastAsia="Times New Roman" w:cs="Courier New"/>
                <w:sz w:val="20"/>
                <w:szCs w:val="20"/>
              </w:rPr>
            </w:pPr>
            <w:r w:rsidRPr="00643A43">
              <w:rPr>
                <w:rFonts w:eastAsia="Times New Roman" w:cs="Courier New"/>
                <w:sz w:val="20"/>
                <w:szCs w:val="20"/>
              </w:rPr>
              <w:t>0.008**</w:t>
            </w:r>
          </w:p>
          <w:p w14:paraId="1CC21BE7" w14:textId="068B425D" w:rsidR="00517944" w:rsidRPr="00643A43" w:rsidRDefault="00517944" w:rsidP="00BE4F53">
            <w:pPr>
              <w:widowControl/>
              <w:autoSpaceDE/>
              <w:autoSpaceDN/>
              <w:jc w:val="center"/>
              <w:rPr>
                <w:rFonts w:eastAsia="Times New Roman" w:cs="Courier New"/>
                <w:sz w:val="20"/>
                <w:szCs w:val="20"/>
              </w:rPr>
            </w:pPr>
            <w:r w:rsidRPr="00643A43">
              <w:rPr>
                <w:rFonts w:eastAsia="Times New Roman" w:cs="Courier New"/>
                <w:sz w:val="20"/>
                <w:szCs w:val="20"/>
              </w:rPr>
              <w:t>(0.003)</w:t>
            </w:r>
          </w:p>
        </w:tc>
        <w:tc>
          <w:tcPr>
            <w:tcW w:w="1391" w:type="dxa"/>
            <w:tcBorders>
              <w:top w:val="nil"/>
              <w:left w:val="nil"/>
              <w:right w:val="nil"/>
            </w:tcBorders>
            <w:shd w:val="clear" w:color="auto" w:fill="FFFFFF"/>
          </w:tcPr>
          <w:p w14:paraId="1ED2A2C0" w14:textId="77777777" w:rsidR="00517944" w:rsidRPr="00643A43" w:rsidRDefault="00517944" w:rsidP="00BE4F53">
            <w:pPr>
              <w:widowControl/>
              <w:autoSpaceDE/>
              <w:autoSpaceDN/>
              <w:jc w:val="center"/>
              <w:rPr>
                <w:rFonts w:eastAsia="Times New Roman" w:cs="Courier New"/>
                <w:sz w:val="20"/>
                <w:szCs w:val="20"/>
              </w:rPr>
            </w:pPr>
            <w:r w:rsidRPr="00643A43">
              <w:rPr>
                <w:rFonts w:ascii="Arial" w:eastAsia="Times New Roman" w:hAnsi="Arial" w:cs="Arial"/>
                <w:sz w:val="20"/>
                <w:szCs w:val="20"/>
              </w:rPr>
              <w:t>−</w:t>
            </w:r>
            <w:r w:rsidRPr="00643A43">
              <w:rPr>
                <w:rFonts w:eastAsia="Times New Roman" w:cs="Courier New"/>
                <w:sz w:val="20"/>
                <w:szCs w:val="20"/>
              </w:rPr>
              <w:t>0.001</w:t>
            </w:r>
          </w:p>
          <w:p w14:paraId="5DB53945" w14:textId="11BA4F8F" w:rsidR="00517944" w:rsidRPr="00643A43" w:rsidRDefault="00517944" w:rsidP="00BE4F53">
            <w:pPr>
              <w:widowControl/>
              <w:autoSpaceDE/>
              <w:autoSpaceDN/>
              <w:jc w:val="center"/>
              <w:rPr>
                <w:rFonts w:eastAsia="Times New Roman" w:cs="Courier New"/>
                <w:sz w:val="20"/>
                <w:szCs w:val="20"/>
              </w:rPr>
            </w:pPr>
            <w:r w:rsidRPr="00643A43">
              <w:rPr>
                <w:rFonts w:eastAsia="Times New Roman" w:cs="Courier New"/>
                <w:sz w:val="20"/>
                <w:szCs w:val="20"/>
              </w:rPr>
              <w:t>(0.003)</w:t>
            </w:r>
          </w:p>
        </w:tc>
        <w:tc>
          <w:tcPr>
            <w:tcW w:w="1390" w:type="dxa"/>
            <w:tcBorders>
              <w:top w:val="nil"/>
              <w:left w:val="nil"/>
              <w:right w:val="nil"/>
            </w:tcBorders>
            <w:shd w:val="clear" w:color="auto" w:fill="FFFFFF"/>
          </w:tcPr>
          <w:p w14:paraId="1FC13762" w14:textId="77777777" w:rsidR="00517944" w:rsidRPr="00643A43" w:rsidRDefault="00517944" w:rsidP="00BE4F53">
            <w:pPr>
              <w:widowControl/>
              <w:autoSpaceDE/>
              <w:autoSpaceDN/>
              <w:jc w:val="center"/>
              <w:rPr>
                <w:rFonts w:eastAsia="Times New Roman" w:cs="Courier New"/>
                <w:sz w:val="20"/>
                <w:szCs w:val="20"/>
              </w:rPr>
            </w:pPr>
            <w:r w:rsidRPr="00643A43">
              <w:rPr>
                <w:rFonts w:ascii="Arial" w:eastAsia="Times New Roman" w:hAnsi="Arial" w:cs="Arial"/>
                <w:sz w:val="20"/>
                <w:szCs w:val="20"/>
              </w:rPr>
              <w:t>−</w:t>
            </w:r>
            <w:r w:rsidRPr="00643A43">
              <w:rPr>
                <w:rFonts w:eastAsia="Times New Roman" w:cs="Courier New"/>
                <w:sz w:val="20"/>
                <w:szCs w:val="20"/>
              </w:rPr>
              <w:t>0.001</w:t>
            </w:r>
          </w:p>
          <w:p w14:paraId="0C62E96E" w14:textId="52765EFA" w:rsidR="00517944" w:rsidRPr="00643A43" w:rsidRDefault="00517944" w:rsidP="00BE4F53">
            <w:pPr>
              <w:widowControl/>
              <w:autoSpaceDE/>
              <w:autoSpaceDN/>
              <w:jc w:val="center"/>
              <w:rPr>
                <w:rFonts w:eastAsia="Times New Roman" w:cs="Courier New"/>
                <w:sz w:val="20"/>
                <w:szCs w:val="20"/>
              </w:rPr>
            </w:pPr>
            <w:r w:rsidRPr="00643A43">
              <w:rPr>
                <w:rFonts w:eastAsia="Times New Roman" w:cs="Courier New"/>
                <w:sz w:val="20"/>
                <w:szCs w:val="20"/>
              </w:rPr>
              <w:t>(0.003)</w:t>
            </w:r>
          </w:p>
        </w:tc>
        <w:tc>
          <w:tcPr>
            <w:tcW w:w="1391" w:type="dxa"/>
            <w:tcBorders>
              <w:top w:val="nil"/>
              <w:left w:val="nil"/>
              <w:right w:val="nil"/>
            </w:tcBorders>
            <w:shd w:val="clear" w:color="auto" w:fill="FFFFFF"/>
          </w:tcPr>
          <w:p w14:paraId="6F2B9493" w14:textId="77777777" w:rsidR="00517944" w:rsidRPr="00643A43" w:rsidRDefault="00517944" w:rsidP="00BE4F53">
            <w:pPr>
              <w:widowControl/>
              <w:autoSpaceDE/>
              <w:autoSpaceDN/>
              <w:jc w:val="center"/>
              <w:rPr>
                <w:rFonts w:eastAsia="Times New Roman" w:cs="Courier New"/>
                <w:sz w:val="20"/>
                <w:szCs w:val="20"/>
              </w:rPr>
            </w:pPr>
            <w:r w:rsidRPr="00643A43">
              <w:rPr>
                <w:rFonts w:ascii="Arial" w:eastAsia="Times New Roman" w:hAnsi="Arial" w:cs="Arial"/>
                <w:sz w:val="20"/>
                <w:szCs w:val="20"/>
              </w:rPr>
              <w:t>−</w:t>
            </w:r>
            <w:r w:rsidRPr="00643A43">
              <w:rPr>
                <w:rFonts w:eastAsia="Times New Roman" w:cs="Courier New"/>
                <w:sz w:val="20"/>
                <w:szCs w:val="20"/>
              </w:rPr>
              <w:t>0.002</w:t>
            </w:r>
          </w:p>
          <w:p w14:paraId="49A1E0E0" w14:textId="75EFBA25" w:rsidR="00517944" w:rsidRPr="00643A43" w:rsidRDefault="00517944" w:rsidP="00BE4F53">
            <w:pPr>
              <w:widowControl/>
              <w:autoSpaceDE/>
              <w:autoSpaceDN/>
              <w:jc w:val="center"/>
              <w:rPr>
                <w:rFonts w:eastAsia="Times New Roman" w:cs="Courier New"/>
                <w:sz w:val="20"/>
                <w:szCs w:val="20"/>
              </w:rPr>
            </w:pPr>
            <w:r w:rsidRPr="00643A43">
              <w:rPr>
                <w:rFonts w:eastAsia="Times New Roman" w:cs="Courier New"/>
                <w:sz w:val="20"/>
                <w:szCs w:val="20"/>
              </w:rPr>
              <w:t>(0.003)</w:t>
            </w:r>
          </w:p>
        </w:tc>
      </w:tr>
      <w:tr w:rsidR="00643A43" w:rsidRPr="00643A43" w14:paraId="0FB607D6" w14:textId="77777777" w:rsidTr="007F5392">
        <w:trPr>
          <w:trHeight w:val="144"/>
        </w:trPr>
        <w:tc>
          <w:tcPr>
            <w:tcW w:w="2119" w:type="dxa"/>
            <w:tcBorders>
              <w:top w:val="nil"/>
              <w:left w:val="nil"/>
              <w:right w:val="nil"/>
            </w:tcBorders>
            <w:shd w:val="clear" w:color="auto" w:fill="FFFFFF"/>
          </w:tcPr>
          <w:p w14:paraId="5D9C2648" w14:textId="724E02B6" w:rsidR="00517944" w:rsidRPr="00643A43" w:rsidRDefault="00517944" w:rsidP="00BE4F53">
            <w:pPr>
              <w:widowControl/>
              <w:autoSpaceDE/>
              <w:autoSpaceDN/>
              <w:rPr>
                <w:rFonts w:eastAsia="Times New Roman" w:cs="Courier New"/>
                <w:sz w:val="20"/>
                <w:szCs w:val="20"/>
              </w:rPr>
            </w:pPr>
            <w:r w:rsidRPr="00643A43">
              <w:rPr>
                <w:rFonts w:eastAsia="Times New Roman" w:cs="Courier New"/>
                <w:sz w:val="20"/>
                <w:szCs w:val="20"/>
              </w:rPr>
              <w:t>Actor</w:t>
            </w:r>
            <w:r w:rsidR="00F73A4C" w:rsidRPr="00643A43">
              <w:rPr>
                <w:rFonts w:eastAsia="Times New Roman" w:cs="Courier New"/>
                <w:sz w:val="20"/>
                <w:szCs w:val="20"/>
              </w:rPr>
              <w:t xml:space="preserve"> </w:t>
            </w:r>
            <w:r w:rsidRPr="00643A43">
              <w:rPr>
                <w:rFonts w:eastAsia="Times New Roman" w:cs="Courier New"/>
                <w:sz w:val="20"/>
                <w:szCs w:val="20"/>
              </w:rPr>
              <w:t>is</w:t>
            </w:r>
            <w:r w:rsidR="00F73A4C" w:rsidRPr="00643A43">
              <w:rPr>
                <w:rFonts w:eastAsia="Times New Roman" w:cs="Courier New"/>
                <w:sz w:val="20"/>
                <w:szCs w:val="20"/>
              </w:rPr>
              <w:t xml:space="preserve"> </w:t>
            </w:r>
            <w:r w:rsidRPr="00643A43">
              <w:rPr>
                <w:rFonts w:eastAsia="Times New Roman" w:cs="Courier New"/>
                <w:sz w:val="20"/>
                <w:szCs w:val="20"/>
              </w:rPr>
              <w:t>married</w:t>
            </w:r>
          </w:p>
        </w:tc>
        <w:tc>
          <w:tcPr>
            <w:tcW w:w="1390" w:type="dxa"/>
            <w:tcBorders>
              <w:top w:val="nil"/>
              <w:left w:val="nil"/>
              <w:right w:val="nil"/>
            </w:tcBorders>
            <w:shd w:val="clear" w:color="auto" w:fill="FFFFFF"/>
          </w:tcPr>
          <w:p w14:paraId="637ADC36" w14:textId="77777777" w:rsidR="00517944" w:rsidRPr="00643A43" w:rsidRDefault="00517944" w:rsidP="00BE4F53">
            <w:pPr>
              <w:widowControl/>
              <w:autoSpaceDE/>
              <w:autoSpaceDN/>
              <w:jc w:val="center"/>
              <w:rPr>
                <w:rFonts w:eastAsia="Times New Roman" w:cs="Courier New"/>
                <w:sz w:val="20"/>
                <w:szCs w:val="20"/>
              </w:rPr>
            </w:pPr>
            <w:r w:rsidRPr="00643A43">
              <w:rPr>
                <w:rFonts w:eastAsia="Times New Roman" w:cs="Courier New"/>
                <w:sz w:val="20"/>
                <w:szCs w:val="20"/>
              </w:rPr>
              <w:t>0.036</w:t>
            </w:r>
          </w:p>
          <w:p w14:paraId="4A7573CB" w14:textId="7B5EFC7A" w:rsidR="00517944" w:rsidRPr="00643A43" w:rsidRDefault="00517944" w:rsidP="00BE4F53">
            <w:pPr>
              <w:widowControl/>
              <w:autoSpaceDE/>
              <w:autoSpaceDN/>
              <w:jc w:val="center"/>
              <w:rPr>
                <w:rFonts w:eastAsia="Times New Roman" w:cs="Courier New"/>
                <w:sz w:val="20"/>
                <w:szCs w:val="20"/>
              </w:rPr>
            </w:pPr>
            <w:r w:rsidRPr="00643A43">
              <w:rPr>
                <w:rFonts w:eastAsia="Times New Roman" w:cs="Courier New"/>
                <w:sz w:val="20"/>
                <w:szCs w:val="20"/>
              </w:rPr>
              <w:t>(0.073)</w:t>
            </w:r>
          </w:p>
        </w:tc>
        <w:tc>
          <w:tcPr>
            <w:tcW w:w="1390" w:type="dxa"/>
            <w:tcBorders>
              <w:top w:val="nil"/>
              <w:left w:val="nil"/>
              <w:right w:val="nil"/>
            </w:tcBorders>
            <w:shd w:val="clear" w:color="auto" w:fill="FFFFFF"/>
          </w:tcPr>
          <w:p w14:paraId="0EEB3CF4" w14:textId="77777777" w:rsidR="00517944" w:rsidRPr="00643A43" w:rsidRDefault="00517944" w:rsidP="00BE4F53">
            <w:pPr>
              <w:widowControl/>
              <w:autoSpaceDE/>
              <w:autoSpaceDN/>
              <w:jc w:val="center"/>
              <w:rPr>
                <w:rFonts w:eastAsia="Times New Roman" w:cs="Courier New"/>
                <w:sz w:val="20"/>
                <w:szCs w:val="20"/>
              </w:rPr>
            </w:pPr>
            <w:r w:rsidRPr="00643A43">
              <w:rPr>
                <w:rFonts w:ascii="Arial" w:eastAsia="Times New Roman" w:hAnsi="Arial" w:cs="Arial"/>
                <w:sz w:val="20"/>
                <w:szCs w:val="20"/>
              </w:rPr>
              <w:t>−</w:t>
            </w:r>
            <w:r w:rsidRPr="00643A43">
              <w:rPr>
                <w:rFonts w:eastAsia="Times New Roman" w:cs="Courier New"/>
                <w:sz w:val="20"/>
                <w:szCs w:val="20"/>
              </w:rPr>
              <w:t>0.154</w:t>
            </w:r>
          </w:p>
          <w:p w14:paraId="16E81235" w14:textId="718E040D" w:rsidR="00517944" w:rsidRPr="00643A43" w:rsidRDefault="00517944" w:rsidP="00BE4F53">
            <w:pPr>
              <w:widowControl/>
              <w:autoSpaceDE/>
              <w:autoSpaceDN/>
              <w:jc w:val="center"/>
              <w:rPr>
                <w:rFonts w:eastAsia="Times New Roman" w:cs="Courier New"/>
                <w:sz w:val="20"/>
                <w:szCs w:val="20"/>
              </w:rPr>
            </w:pPr>
            <w:r w:rsidRPr="00643A43">
              <w:rPr>
                <w:rFonts w:eastAsia="Times New Roman" w:cs="Courier New"/>
                <w:sz w:val="20"/>
                <w:szCs w:val="20"/>
              </w:rPr>
              <w:t>(0.129)</w:t>
            </w:r>
          </w:p>
        </w:tc>
        <w:tc>
          <w:tcPr>
            <w:tcW w:w="1391" w:type="dxa"/>
            <w:tcBorders>
              <w:top w:val="nil"/>
              <w:left w:val="nil"/>
              <w:right w:val="nil"/>
            </w:tcBorders>
            <w:shd w:val="clear" w:color="auto" w:fill="FFFFFF"/>
          </w:tcPr>
          <w:p w14:paraId="6378B4E6" w14:textId="77777777" w:rsidR="00517944" w:rsidRPr="00643A43" w:rsidRDefault="00517944" w:rsidP="00BE4F53">
            <w:pPr>
              <w:widowControl/>
              <w:autoSpaceDE/>
              <w:autoSpaceDN/>
              <w:jc w:val="center"/>
              <w:rPr>
                <w:rFonts w:eastAsia="Times New Roman" w:cs="Courier New"/>
                <w:sz w:val="20"/>
                <w:szCs w:val="20"/>
              </w:rPr>
            </w:pPr>
            <w:r w:rsidRPr="00643A43">
              <w:rPr>
                <w:rFonts w:eastAsia="Times New Roman" w:cs="Courier New"/>
                <w:sz w:val="20"/>
                <w:szCs w:val="20"/>
              </w:rPr>
              <w:t>0.21*</w:t>
            </w:r>
          </w:p>
          <w:p w14:paraId="600F3E77" w14:textId="28C0D7DD" w:rsidR="00517944" w:rsidRPr="00643A43" w:rsidRDefault="00517944" w:rsidP="00BE4F53">
            <w:pPr>
              <w:widowControl/>
              <w:autoSpaceDE/>
              <w:autoSpaceDN/>
              <w:jc w:val="center"/>
              <w:rPr>
                <w:rFonts w:eastAsia="Times New Roman" w:cs="Courier New"/>
                <w:sz w:val="20"/>
                <w:szCs w:val="20"/>
              </w:rPr>
            </w:pPr>
            <w:r w:rsidRPr="00643A43">
              <w:rPr>
                <w:rFonts w:eastAsia="Times New Roman" w:cs="Courier New"/>
                <w:sz w:val="20"/>
                <w:szCs w:val="20"/>
              </w:rPr>
              <w:t>(0.113)</w:t>
            </w:r>
          </w:p>
        </w:tc>
        <w:tc>
          <w:tcPr>
            <w:tcW w:w="1390" w:type="dxa"/>
            <w:tcBorders>
              <w:top w:val="nil"/>
              <w:left w:val="nil"/>
              <w:right w:val="nil"/>
            </w:tcBorders>
            <w:shd w:val="clear" w:color="auto" w:fill="FFFFFF"/>
          </w:tcPr>
          <w:p w14:paraId="3A53FBF2" w14:textId="77777777" w:rsidR="00517944" w:rsidRPr="00643A43" w:rsidRDefault="00517944" w:rsidP="00BE4F53">
            <w:pPr>
              <w:widowControl/>
              <w:autoSpaceDE/>
              <w:autoSpaceDN/>
              <w:jc w:val="center"/>
              <w:rPr>
                <w:rFonts w:eastAsia="Times New Roman" w:cs="Courier New"/>
                <w:sz w:val="20"/>
                <w:szCs w:val="20"/>
              </w:rPr>
            </w:pPr>
            <w:r w:rsidRPr="00643A43">
              <w:rPr>
                <w:rFonts w:ascii="Arial" w:eastAsia="Times New Roman" w:hAnsi="Arial" w:cs="Arial"/>
                <w:sz w:val="20"/>
                <w:szCs w:val="20"/>
              </w:rPr>
              <w:t>−</w:t>
            </w:r>
            <w:r w:rsidRPr="00643A43">
              <w:rPr>
                <w:rFonts w:eastAsia="Times New Roman" w:cs="Courier New"/>
                <w:sz w:val="20"/>
                <w:szCs w:val="20"/>
              </w:rPr>
              <w:t>0.021</w:t>
            </w:r>
          </w:p>
          <w:p w14:paraId="43DC3272" w14:textId="42F549AE" w:rsidR="00517944" w:rsidRPr="00643A43" w:rsidRDefault="00517944" w:rsidP="00BE4F53">
            <w:pPr>
              <w:widowControl/>
              <w:autoSpaceDE/>
              <w:autoSpaceDN/>
              <w:jc w:val="center"/>
              <w:rPr>
                <w:rFonts w:eastAsia="Times New Roman" w:cs="Courier New"/>
                <w:sz w:val="20"/>
                <w:szCs w:val="20"/>
              </w:rPr>
            </w:pPr>
            <w:r w:rsidRPr="00643A43">
              <w:rPr>
                <w:rFonts w:eastAsia="Times New Roman" w:cs="Courier New"/>
                <w:sz w:val="20"/>
                <w:szCs w:val="20"/>
              </w:rPr>
              <w:t>(0.127)</w:t>
            </w:r>
          </w:p>
        </w:tc>
        <w:tc>
          <w:tcPr>
            <w:tcW w:w="1391" w:type="dxa"/>
            <w:tcBorders>
              <w:top w:val="nil"/>
              <w:left w:val="nil"/>
              <w:right w:val="nil"/>
            </w:tcBorders>
            <w:shd w:val="clear" w:color="auto" w:fill="FFFFFF"/>
          </w:tcPr>
          <w:p w14:paraId="18917DFC" w14:textId="77777777" w:rsidR="00517944" w:rsidRPr="00643A43" w:rsidRDefault="00517944" w:rsidP="00BE4F53">
            <w:pPr>
              <w:widowControl/>
              <w:autoSpaceDE/>
              <w:autoSpaceDN/>
              <w:jc w:val="center"/>
              <w:rPr>
                <w:rFonts w:eastAsia="Times New Roman" w:cs="Courier New"/>
                <w:sz w:val="20"/>
                <w:szCs w:val="20"/>
              </w:rPr>
            </w:pPr>
            <w:r w:rsidRPr="00643A43">
              <w:rPr>
                <w:rFonts w:eastAsia="Times New Roman" w:cs="Courier New"/>
                <w:sz w:val="20"/>
                <w:szCs w:val="20"/>
              </w:rPr>
              <w:t>0.158</w:t>
            </w:r>
          </w:p>
          <w:p w14:paraId="718829BC" w14:textId="209AF7A1" w:rsidR="00517944" w:rsidRPr="00643A43" w:rsidRDefault="00517944" w:rsidP="00BE4F53">
            <w:pPr>
              <w:widowControl/>
              <w:autoSpaceDE/>
              <w:autoSpaceDN/>
              <w:jc w:val="center"/>
              <w:rPr>
                <w:rFonts w:eastAsia="Times New Roman" w:cs="Courier New"/>
                <w:sz w:val="20"/>
                <w:szCs w:val="20"/>
              </w:rPr>
            </w:pPr>
            <w:r w:rsidRPr="00643A43">
              <w:rPr>
                <w:rFonts w:eastAsia="Times New Roman" w:cs="Courier New"/>
                <w:sz w:val="20"/>
                <w:szCs w:val="20"/>
              </w:rPr>
              <w:t>(0.111)</w:t>
            </w:r>
          </w:p>
        </w:tc>
      </w:tr>
      <w:tr w:rsidR="00643A43" w:rsidRPr="00643A43" w14:paraId="5E15F53F" w14:textId="77777777" w:rsidTr="007F5392">
        <w:trPr>
          <w:trHeight w:val="144"/>
        </w:trPr>
        <w:tc>
          <w:tcPr>
            <w:tcW w:w="2119" w:type="dxa"/>
            <w:tcBorders>
              <w:top w:val="nil"/>
              <w:left w:val="nil"/>
              <w:right w:val="nil"/>
            </w:tcBorders>
            <w:shd w:val="clear" w:color="auto" w:fill="FFFFFF"/>
          </w:tcPr>
          <w:p w14:paraId="1190504A" w14:textId="642B41C9" w:rsidR="00517944" w:rsidRPr="00643A43" w:rsidRDefault="00517944" w:rsidP="00BE4F53">
            <w:pPr>
              <w:widowControl/>
              <w:autoSpaceDE/>
              <w:autoSpaceDN/>
              <w:rPr>
                <w:rFonts w:eastAsia="Times New Roman" w:cs="Courier New"/>
                <w:sz w:val="20"/>
                <w:szCs w:val="20"/>
              </w:rPr>
            </w:pPr>
            <w:r w:rsidRPr="00643A43">
              <w:rPr>
                <w:rFonts w:eastAsia="Times New Roman" w:cs="Courier New"/>
                <w:sz w:val="20"/>
                <w:szCs w:val="20"/>
              </w:rPr>
              <w:t>Actor</w:t>
            </w:r>
            <w:r w:rsidR="00F73A4C" w:rsidRPr="00643A43">
              <w:rPr>
                <w:rFonts w:eastAsia="Times New Roman" w:cs="Courier New"/>
                <w:sz w:val="20"/>
                <w:szCs w:val="20"/>
              </w:rPr>
              <w:t xml:space="preserve"> </w:t>
            </w:r>
            <w:r w:rsidRPr="00643A43">
              <w:rPr>
                <w:rFonts w:eastAsia="Times New Roman" w:cs="Courier New"/>
                <w:sz w:val="20"/>
                <w:szCs w:val="20"/>
              </w:rPr>
              <w:t>has</w:t>
            </w:r>
            <w:r w:rsidR="00F73A4C" w:rsidRPr="00643A43">
              <w:rPr>
                <w:rFonts w:eastAsia="Times New Roman" w:cs="Courier New"/>
                <w:sz w:val="20"/>
                <w:szCs w:val="20"/>
              </w:rPr>
              <w:t xml:space="preserve"> </w:t>
            </w:r>
            <w:r w:rsidRPr="00643A43">
              <w:rPr>
                <w:rFonts w:eastAsia="Times New Roman" w:cs="Courier New"/>
                <w:sz w:val="20"/>
                <w:szCs w:val="20"/>
              </w:rPr>
              <w:t>finished</w:t>
            </w:r>
            <w:r w:rsidR="00F73A4C" w:rsidRPr="00643A43">
              <w:rPr>
                <w:rFonts w:eastAsia="Times New Roman" w:cs="Courier New"/>
                <w:sz w:val="20"/>
                <w:szCs w:val="20"/>
              </w:rPr>
              <w:t xml:space="preserve"> </w:t>
            </w:r>
            <w:r w:rsidRPr="00643A43">
              <w:rPr>
                <w:rFonts w:eastAsia="Times New Roman" w:cs="Courier New"/>
                <w:sz w:val="20"/>
                <w:szCs w:val="20"/>
              </w:rPr>
              <w:t>primary</w:t>
            </w:r>
            <w:r w:rsidR="00F73A4C" w:rsidRPr="00643A43">
              <w:rPr>
                <w:rFonts w:eastAsia="Times New Roman" w:cs="Courier New"/>
                <w:sz w:val="20"/>
                <w:szCs w:val="20"/>
              </w:rPr>
              <w:t xml:space="preserve"> </w:t>
            </w:r>
            <w:r w:rsidRPr="00643A43">
              <w:rPr>
                <w:rFonts w:eastAsia="Times New Roman" w:cs="Courier New"/>
                <w:sz w:val="20"/>
                <w:szCs w:val="20"/>
              </w:rPr>
              <w:t>education</w:t>
            </w:r>
          </w:p>
        </w:tc>
        <w:tc>
          <w:tcPr>
            <w:tcW w:w="1390" w:type="dxa"/>
            <w:tcBorders>
              <w:top w:val="nil"/>
              <w:left w:val="nil"/>
              <w:right w:val="nil"/>
            </w:tcBorders>
            <w:shd w:val="clear" w:color="auto" w:fill="FFFFFF"/>
          </w:tcPr>
          <w:p w14:paraId="39741AEC" w14:textId="77777777" w:rsidR="00517944" w:rsidRPr="00643A43" w:rsidRDefault="00517944" w:rsidP="00BE4F53">
            <w:pPr>
              <w:widowControl/>
              <w:autoSpaceDE/>
              <w:autoSpaceDN/>
              <w:jc w:val="center"/>
              <w:rPr>
                <w:rFonts w:eastAsia="Times New Roman" w:cs="Courier New"/>
                <w:sz w:val="20"/>
                <w:szCs w:val="20"/>
              </w:rPr>
            </w:pPr>
            <w:r w:rsidRPr="00643A43">
              <w:rPr>
                <w:rFonts w:eastAsia="Times New Roman" w:cs="Courier New"/>
                <w:sz w:val="20"/>
                <w:szCs w:val="20"/>
              </w:rPr>
              <w:t>0.107**</w:t>
            </w:r>
          </w:p>
          <w:p w14:paraId="6864D0B1" w14:textId="36399019" w:rsidR="00517944" w:rsidRPr="00643A43" w:rsidRDefault="00517944" w:rsidP="00BE4F53">
            <w:pPr>
              <w:widowControl/>
              <w:autoSpaceDE/>
              <w:autoSpaceDN/>
              <w:jc w:val="center"/>
              <w:rPr>
                <w:rFonts w:eastAsia="Times New Roman" w:cs="Courier New"/>
                <w:sz w:val="20"/>
                <w:szCs w:val="20"/>
              </w:rPr>
            </w:pPr>
            <w:r w:rsidRPr="00643A43">
              <w:rPr>
                <w:rFonts w:eastAsia="Times New Roman" w:cs="Courier New"/>
                <w:sz w:val="20"/>
                <w:szCs w:val="20"/>
              </w:rPr>
              <w:t>(0.044)</w:t>
            </w:r>
          </w:p>
        </w:tc>
        <w:tc>
          <w:tcPr>
            <w:tcW w:w="1390" w:type="dxa"/>
            <w:tcBorders>
              <w:top w:val="nil"/>
              <w:left w:val="nil"/>
              <w:right w:val="nil"/>
            </w:tcBorders>
            <w:shd w:val="clear" w:color="auto" w:fill="FFFFFF"/>
          </w:tcPr>
          <w:p w14:paraId="151C3E9D" w14:textId="77777777" w:rsidR="00517944" w:rsidRPr="00643A43" w:rsidRDefault="00517944" w:rsidP="00BE4F53">
            <w:pPr>
              <w:widowControl/>
              <w:autoSpaceDE/>
              <w:autoSpaceDN/>
              <w:jc w:val="center"/>
              <w:rPr>
                <w:rFonts w:eastAsia="Times New Roman" w:cs="Courier New"/>
                <w:sz w:val="20"/>
                <w:szCs w:val="20"/>
              </w:rPr>
            </w:pPr>
            <w:r w:rsidRPr="00643A43">
              <w:rPr>
                <w:rFonts w:eastAsia="Times New Roman" w:cs="Courier New"/>
                <w:sz w:val="20"/>
                <w:szCs w:val="20"/>
              </w:rPr>
              <w:t>0.182**</w:t>
            </w:r>
          </w:p>
          <w:p w14:paraId="7EA6FDC6" w14:textId="779AD7CF" w:rsidR="00517944" w:rsidRPr="00643A43" w:rsidRDefault="00517944" w:rsidP="00BE4F53">
            <w:pPr>
              <w:widowControl/>
              <w:autoSpaceDE/>
              <w:autoSpaceDN/>
              <w:jc w:val="center"/>
              <w:rPr>
                <w:rFonts w:eastAsia="Times New Roman" w:cs="Courier New"/>
                <w:sz w:val="20"/>
                <w:szCs w:val="20"/>
              </w:rPr>
            </w:pPr>
            <w:r w:rsidRPr="00643A43">
              <w:rPr>
                <w:rFonts w:eastAsia="Times New Roman" w:cs="Courier New"/>
                <w:sz w:val="20"/>
                <w:szCs w:val="20"/>
              </w:rPr>
              <w:t>(0.078)</w:t>
            </w:r>
          </w:p>
        </w:tc>
        <w:tc>
          <w:tcPr>
            <w:tcW w:w="1391" w:type="dxa"/>
            <w:tcBorders>
              <w:top w:val="nil"/>
              <w:left w:val="nil"/>
              <w:right w:val="nil"/>
            </w:tcBorders>
            <w:shd w:val="clear" w:color="auto" w:fill="FFFFFF"/>
          </w:tcPr>
          <w:p w14:paraId="17474A18" w14:textId="77777777" w:rsidR="00517944" w:rsidRPr="00643A43" w:rsidRDefault="00517944" w:rsidP="00BE4F53">
            <w:pPr>
              <w:widowControl/>
              <w:autoSpaceDE/>
              <w:autoSpaceDN/>
              <w:jc w:val="center"/>
              <w:rPr>
                <w:rFonts w:eastAsia="Times New Roman" w:cs="Courier New"/>
                <w:sz w:val="20"/>
                <w:szCs w:val="20"/>
              </w:rPr>
            </w:pPr>
            <w:r w:rsidRPr="00643A43">
              <w:rPr>
                <w:rFonts w:eastAsia="Times New Roman" w:cs="Courier New"/>
                <w:sz w:val="20"/>
                <w:szCs w:val="20"/>
              </w:rPr>
              <w:t>0.172**</w:t>
            </w:r>
          </w:p>
          <w:p w14:paraId="67628F36" w14:textId="24F2316B" w:rsidR="00517944" w:rsidRPr="00643A43" w:rsidRDefault="00517944" w:rsidP="00BE4F53">
            <w:pPr>
              <w:widowControl/>
              <w:autoSpaceDE/>
              <w:autoSpaceDN/>
              <w:jc w:val="center"/>
              <w:rPr>
                <w:rFonts w:eastAsia="Times New Roman" w:cs="Courier New"/>
                <w:sz w:val="20"/>
                <w:szCs w:val="20"/>
              </w:rPr>
            </w:pPr>
            <w:r w:rsidRPr="00643A43">
              <w:rPr>
                <w:rFonts w:eastAsia="Times New Roman" w:cs="Courier New"/>
                <w:sz w:val="20"/>
                <w:szCs w:val="20"/>
              </w:rPr>
              <w:t>(0.068)</w:t>
            </w:r>
          </w:p>
        </w:tc>
        <w:tc>
          <w:tcPr>
            <w:tcW w:w="1390" w:type="dxa"/>
            <w:tcBorders>
              <w:top w:val="nil"/>
              <w:left w:val="nil"/>
              <w:right w:val="nil"/>
            </w:tcBorders>
            <w:shd w:val="clear" w:color="auto" w:fill="FFFFFF"/>
          </w:tcPr>
          <w:p w14:paraId="36509B2D" w14:textId="77777777" w:rsidR="00517944" w:rsidRPr="00643A43" w:rsidRDefault="00517944" w:rsidP="00BE4F53">
            <w:pPr>
              <w:widowControl/>
              <w:autoSpaceDE/>
              <w:autoSpaceDN/>
              <w:jc w:val="center"/>
              <w:rPr>
                <w:rFonts w:eastAsia="Times New Roman" w:cs="Courier New"/>
                <w:sz w:val="20"/>
                <w:szCs w:val="20"/>
              </w:rPr>
            </w:pPr>
            <w:r w:rsidRPr="00643A43">
              <w:rPr>
                <w:rFonts w:eastAsia="Times New Roman" w:cs="Courier New"/>
                <w:sz w:val="20"/>
                <w:szCs w:val="20"/>
              </w:rPr>
              <w:t>0.043</w:t>
            </w:r>
          </w:p>
          <w:p w14:paraId="4B1CF53D" w14:textId="4D5DEB88" w:rsidR="00517944" w:rsidRPr="00643A43" w:rsidRDefault="00517944" w:rsidP="00BE4F53">
            <w:pPr>
              <w:widowControl/>
              <w:autoSpaceDE/>
              <w:autoSpaceDN/>
              <w:jc w:val="center"/>
              <w:rPr>
                <w:rFonts w:eastAsia="Times New Roman" w:cs="Courier New"/>
                <w:sz w:val="20"/>
                <w:szCs w:val="20"/>
              </w:rPr>
            </w:pPr>
            <w:r w:rsidRPr="00643A43">
              <w:rPr>
                <w:rFonts w:eastAsia="Times New Roman" w:cs="Courier New"/>
                <w:sz w:val="20"/>
                <w:szCs w:val="20"/>
              </w:rPr>
              <w:t>(0.076)</w:t>
            </w:r>
          </w:p>
        </w:tc>
        <w:tc>
          <w:tcPr>
            <w:tcW w:w="1391" w:type="dxa"/>
            <w:tcBorders>
              <w:top w:val="nil"/>
              <w:left w:val="nil"/>
              <w:right w:val="nil"/>
            </w:tcBorders>
            <w:shd w:val="clear" w:color="auto" w:fill="FFFFFF"/>
          </w:tcPr>
          <w:p w14:paraId="05E5B9E4" w14:textId="77777777" w:rsidR="00517944" w:rsidRPr="00643A43" w:rsidRDefault="00517944" w:rsidP="00BE4F53">
            <w:pPr>
              <w:widowControl/>
              <w:autoSpaceDE/>
              <w:autoSpaceDN/>
              <w:jc w:val="center"/>
              <w:rPr>
                <w:rFonts w:eastAsia="Times New Roman" w:cs="Courier New"/>
                <w:sz w:val="20"/>
                <w:szCs w:val="20"/>
              </w:rPr>
            </w:pPr>
            <w:r w:rsidRPr="00643A43">
              <w:rPr>
                <w:rFonts w:eastAsia="Times New Roman" w:cs="Courier New"/>
                <w:sz w:val="20"/>
                <w:szCs w:val="20"/>
              </w:rPr>
              <w:t>0.016</w:t>
            </w:r>
          </w:p>
          <w:p w14:paraId="30F91135" w14:textId="59190AC3" w:rsidR="00517944" w:rsidRPr="00643A43" w:rsidRDefault="00517944" w:rsidP="00BE4F53">
            <w:pPr>
              <w:widowControl/>
              <w:autoSpaceDE/>
              <w:autoSpaceDN/>
              <w:jc w:val="center"/>
              <w:rPr>
                <w:rFonts w:eastAsia="Times New Roman" w:cs="Courier New"/>
                <w:sz w:val="20"/>
                <w:szCs w:val="20"/>
              </w:rPr>
            </w:pPr>
            <w:r w:rsidRPr="00643A43">
              <w:rPr>
                <w:rFonts w:eastAsia="Times New Roman" w:cs="Courier New"/>
                <w:sz w:val="20"/>
                <w:szCs w:val="20"/>
              </w:rPr>
              <w:t>(0.067)</w:t>
            </w:r>
          </w:p>
        </w:tc>
      </w:tr>
      <w:tr w:rsidR="00643A43" w:rsidRPr="00643A43" w14:paraId="421A64AD" w14:textId="77777777" w:rsidTr="007F5392">
        <w:trPr>
          <w:trHeight w:val="144"/>
        </w:trPr>
        <w:tc>
          <w:tcPr>
            <w:tcW w:w="2119" w:type="dxa"/>
            <w:tcBorders>
              <w:top w:val="nil"/>
              <w:left w:val="nil"/>
              <w:right w:val="nil"/>
            </w:tcBorders>
            <w:shd w:val="clear" w:color="auto" w:fill="FFFFFF"/>
          </w:tcPr>
          <w:p w14:paraId="310A3F7B" w14:textId="7F88C3F0" w:rsidR="00517944" w:rsidRPr="00643A43" w:rsidRDefault="00517944" w:rsidP="00BE4F53">
            <w:pPr>
              <w:widowControl/>
              <w:autoSpaceDE/>
              <w:autoSpaceDN/>
              <w:rPr>
                <w:rFonts w:eastAsia="Times New Roman" w:cs="Courier New"/>
                <w:sz w:val="20"/>
                <w:szCs w:val="20"/>
              </w:rPr>
            </w:pPr>
            <w:r w:rsidRPr="00643A43">
              <w:rPr>
                <w:rFonts w:eastAsia="Times New Roman" w:cs="Courier New"/>
                <w:sz w:val="20"/>
                <w:szCs w:val="20"/>
              </w:rPr>
              <w:t>Actor</w:t>
            </w:r>
            <w:r w:rsidR="00F73A4C" w:rsidRPr="00643A43">
              <w:rPr>
                <w:rFonts w:eastAsia="Times New Roman" w:cs="Courier New"/>
                <w:sz w:val="20"/>
                <w:szCs w:val="20"/>
              </w:rPr>
              <w:t xml:space="preserve"> </w:t>
            </w:r>
            <w:r w:rsidRPr="00643A43">
              <w:rPr>
                <w:rFonts w:eastAsia="Times New Roman" w:cs="Courier New"/>
                <w:sz w:val="20"/>
                <w:szCs w:val="20"/>
              </w:rPr>
              <w:t>is</w:t>
            </w:r>
            <w:r w:rsidR="00F73A4C" w:rsidRPr="00643A43">
              <w:rPr>
                <w:rFonts w:eastAsia="Times New Roman" w:cs="Courier New"/>
                <w:sz w:val="20"/>
                <w:szCs w:val="20"/>
              </w:rPr>
              <w:t xml:space="preserve"> </w:t>
            </w:r>
            <w:r w:rsidRPr="00643A43">
              <w:rPr>
                <w:rFonts w:eastAsia="Times New Roman" w:cs="Courier New"/>
                <w:sz w:val="20"/>
                <w:szCs w:val="20"/>
              </w:rPr>
              <w:t>a</w:t>
            </w:r>
            <w:r w:rsidR="00F73A4C" w:rsidRPr="00643A43">
              <w:rPr>
                <w:rFonts w:eastAsia="Times New Roman" w:cs="Courier New"/>
                <w:sz w:val="20"/>
                <w:szCs w:val="20"/>
              </w:rPr>
              <w:t xml:space="preserve"> </w:t>
            </w:r>
            <w:r w:rsidRPr="00643A43">
              <w:rPr>
                <w:rFonts w:eastAsia="Times New Roman" w:cs="Courier New"/>
                <w:sz w:val="20"/>
                <w:szCs w:val="20"/>
              </w:rPr>
              <w:t>dealer</w:t>
            </w:r>
          </w:p>
        </w:tc>
        <w:tc>
          <w:tcPr>
            <w:tcW w:w="1390" w:type="dxa"/>
            <w:tcBorders>
              <w:top w:val="nil"/>
              <w:left w:val="nil"/>
              <w:right w:val="nil"/>
            </w:tcBorders>
            <w:shd w:val="clear" w:color="auto" w:fill="FFFFFF"/>
          </w:tcPr>
          <w:p w14:paraId="6DDC4365" w14:textId="77777777" w:rsidR="00517944" w:rsidRPr="00643A43" w:rsidRDefault="00517944" w:rsidP="00BE4F53">
            <w:pPr>
              <w:widowControl/>
              <w:autoSpaceDE/>
              <w:autoSpaceDN/>
              <w:jc w:val="center"/>
              <w:rPr>
                <w:rFonts w:eastAsia="Times New Roman" w:cs="Courier New"/>
                <w:sz w:val="20"/>
                <w:szCs w:val="20"/>
              </w:rPr>
            </w:pPr>
            <w:r w:rsidRPr="00643A43">
              <w:rPr>
                <w:rFonts w:ascii="Arial" w:eastAsia="Times New Roman" w:hAnsi="Arial" w:cs="Arial"/>
                <w:sz w:val="20"/>
                <w:szCs w:val="20"/>
              </w:rPr>
              <w:t>−</w:t>
            </w:r>
            <w:r w:rsidRPr="00643A43">
              <w:rPr>
                <w:rFonts w:eastAsia="Times New Roman" w:cs="Courier New"/>
                <w:sz w:val="20"/>
                <w:szCs w:val="20"/>
              </w:rPr>
              <w:t>0.067</w:t>
            </w:r>
          </w:p>
          <w:p w14:paraId="71321591" w14:textId="36126D75" w:rsidR="00517944" w:rsidRPr="00643A43" w:rsidRDefault="00517944" w:rsidP="00BE4F53">
            <w:pPr>
              <w:widowControl/>
              <w:autoSpaceDE/>
              <w:autoSpaceDN/>
              <w:jc w:val="center"/>
              <w:rPr>
                <w:rFonts w:eastAsia="Times New Roman" w:cs="Courier New"/>
                <w:sz w:val="20"/>
                <w:szCs w:val="20"/>
              </w:rPr>
            </w:pPr>
            <w:r w:rsidRPr="00643A43">
              <w:rPr>
                <w:rFonts w:eastAsia="Times New Roman" w:cs="Courier New"/>
                <w:sz w:val="20"/>
                <w:szCs w:val="20"/>
              </w:rPr>
              <w:t>(0.071)</w:t>
            </w:r>
          </w:p>
        </w:tc>
        <w:tc>
          <w:tcPr>
            <w:tcW w:w="1390" w:type="dxa"/>
            <w:tcBorders>
              <w:top w:val="nil"/>
              <w:left w:val="nil"/>
              <w:right w:val="nil"/>
            </w:tcBorders>
            <w:shd w:val="clear" w:color="auto" w:fill="FFFFFF"/>
          </w:tcPr>
          <w:p w14:paraId="20F24FEE" w14:textId="77777777" w:rsidR="00517944" w:rsidRPr="00643A43" w:rsidRDefault="00517944" w:rsidP="00BE4F53">
            <w:pPr>
              <w:widowControl/>
              <w:autoSpaceDE/>
              <w:autoSpaceDN/>
              <w:jc w:val="center"/>
              <w:rPr>
                <w:rFonts w:eastAsia="Times New Roman" w:cs="Courier New"/>
                <w:sz w:val="20"/>
                <w:szCs w:val="20"/>
              </w:rPr>
            </w:pPr>
            <w:r w:rsidRPr="00643A43">
              <w:rPr>
                <w:rFonts w:eastAsia="Times New Roman" w:cs="Courier New"/>
                <w:sz w:val="20"/>
                <w:szCs w:val="20"/>
              </w:rPr>
              <w:t>0.203</w:t>
            </w:r>
          </w:p>
          <w:p w14:paraId="29724B3F" w14:textId="0AF12086" w:rsidR="00517944" w:rsidRPr="00643A43" w:rsidRDefault="00517944" w:rsidP="00BE4F53">
            <w:pPr>
              <w:widowControl/>
              <w:autoSpaceDE/>
              <w:autoSpaceDN/>
              <w:jc w:val="center"/>
              <w:rPr>
                <w:rFonts w:eastAsia="Times New Roman" w:cs="Courier New"/>
                <w:sz w:val="20"/>
                <w:szCs w:val="20"/>
              </w:rPr>
            </w:pPr>
            <w:r w:rsidRPr="00643A43">
              <w:rPr>
                <w:rFonts w:eastAsia="Times New Roman" w:cs="Courier New"/>
                <w:sz w:val="20"/>
                <w:szCs w:val="20"/>
              </w:rPr>
              <w:t>(0.126)</w:t>
            </w:r>
          </w:p>
        </w:tc>
        <w:tc>
          <w:tcPr>
            <w:tcW w:w="1391" w:type="dxa"/>
            <w:tcBorders>
              <w:top w:val="nil"/>
              <w:left w:val="nil"/>
              <w:right w:val="nil"/>
            </w:tcBorders>
            <w:shd w:val="clear" w:color="auto" w:fill="FFFFFF"/>
          </w:tcPr>
          <w:p w14:paraId="74DBA14F" w14:textId="77777777" w:rsidR="00517944" w:rsidRPr="00643A43" w:rsidRDefault="00517944" w:rsidP="00BE4F53">
            <w:pPr>
              <w:widowControl/>
              <w:autoSpaceDE/>
              <w:autoSpaceDN/>
              <w:jc w:val="center"/>
              <w:rPr>
                <w:rFonts w:eastAsia="Times New Roman" w:cs="Courier New"/>
                <w:sz w:val="20"/>
                <w:szCs w:val="20"/>
              </w:rPr>
            </w:pPr>
            <w:r w:rsidRPr="00643A43">
              <w:rPr>
                <w:rFonts w:eastAsia="Times New Roman" w:cs="Courier New"/>
                <w:sz w:val="20"/>
                <w:szCs w:val="20"/>
              </w:rPr>
              <w:t>0.354***</w:t>
            </w:r>
          </w:p>
          <w:p w14:paraId="20BD7533" w14:textId="28C83CC0" w:rsidR="00517944" w:rsidRPr="00643A43" w:rsidRDefault="00517944" w:rsidP="00BE4F53">
            <w:pPr>
              <w:widowControl/>
              <w:autoSpaceDE/>
              <w:autoSpaceDN/>
              <w:jc w:val="center"/>
              <w:rPr>
                <w:rFonts w:eastAsia="Times New Roman" w:cs="Courier New"/>
                <w:sz w:val="20"/>
                <w:szCs w:val="20"/>
              </w:rPr>
            </w:pPr>
            <w:r w:rsidRPr="00643A43">
              <w:rPr>
                <w:rFonts w:eastAsia="Times New Roman" w:cs="Courier New"/>
                <w:sz w:val="20"/>
                <w:szCs w:val="20"/>
              </w:rPr>
              <w:t>(0.11)</w:t>
            </w:r>
          </w:p>
        </w:tc>
        <w:tc>
          <w:tcPr>
            <w:tcW w:w="1390" w:type="dxa"/>
            <w:tcBorders>
              <w:top w:val="nil"/>
              <w:left w:val="nil"/>
              <w:right w:val="nil"/>
            </w:tcBorders>
            <w:shd w:val="clear" w:color="auto" w:fill="FFFFFF"/>
          </w:tcPr>
          <w:p w14:paraId="0C57E93D" w14:textId="77777777" w:rsidR="00517944" w:rsidRPr="00643A43" w:rsidRDefault="00517944" w:rsidP="00BE4F53">
            <w:pPr>
              <w:widowControl/>
              <w:autoSpaceDE/>
              <w:autoSpaceDN/>
              <w:jc w:val="center"/>
              <w:rPr>
                <w:rFonts w:eastAsia="Times New Roman" w:cs="Courier New"/>
                <w:sz w:val="20"/>
                <w:szCs w:val="20"/>
              </w:rPr>
            </w:pPr>
            <w:r w:rsidRPr="00643A43">
              <w:rPr>
                <w:rFonts w:eastAsia="Times New Roman" w:cs="Courier New"/>
                <w:sz w:val="20"/>
                <w:szCs w:val="20"/>
              </w:rPr>
              <w:t>0.164</w:t>
            </w:r>
          </w:p>
          <w:p w14:paraId="1F45D9AE" w14:textId="239B8840" w:rsidR="00517944" w:rsidRPr="00643A43" w:rsidRDefault="00517944" w:rsidP="00BE4F53">
            <w:pPr>
              <w:widowControl/>
              <w:autoSpaceDE/>
              <w:autoSpaceDN/>
              <w:jc w:val="center"/>
              <w:rPr>
                <w:rFonts w:eastAsia="Times New Roman" w:cs="Courier New"/>
                <w:sz w:val="20"/>
                <w:szCs w:val="20"/>
              </w:rPr>
            </w:pPr>
            <w:r w:rsidRPr="00643A43">
              <w:rPr>
                <w:rFonts w:eastAsia="Times New Roman" w:cs="Courier New"/>
                <w:sz w:val="20"/>
                <w:szCs w:val="20"/>
              </w:rPr>
              <w:t>(0.124)</w:t>
            </w:r>
          </w:p>
        </w:tc>
        <w:tc>
          <w:tcPr>
            <w:tcW w:w="1391" w:type="dxa"/>
            <w:tcBorders>
              <w:top w:val="nil"/>
              <w:left w:val="nil"/>
              <w:right w:val="nil"/>
            </w:tcBorders>
            <w:shd w:val="clear" w:color="auto" w:fill="FFFFFF"/>
          </w:tcPr>
          <w:p w14:paraId="44311B5C" w14:textId="77777777" w:rsidR="00517944" w:rsidRPr="00643A43" w:rsidRDefault="00517944" w:rsidP="00BE4F53">
            <w:pPr>
              <w:widowControl/>
              <w:autoSpaceDE/>
              <w:autoSpaceDN/>
              <w:jc w:val="center"/>
              <w:rPr>
                <w:rFonts w:eastAsia="Times New Roman" w:cs="Courier New"/>
                <w:sz w:val="20"/>
                <w:szCs w:val="20"/>
              </w:rPr>
            </w:pPr>
            <w:r w:rsidRPr="00643A43">
              <w:rPr>
                <w:rFonts w:ascii="Arial" w:eastAsia="Times New Roman" w:hAnsi="Arial" w:cs="Arial"/>
                <w:sz w:val="20"/>
                <w:szCs w:val="20"/>
              </w:rPr>
              <w:t>−</w:t>
            </w:r>
            <w:r w:rsidRPr="00643A43">
              <w:rPr>
                <w:rFonts w:eastAsia="Times New Roman" w:cs="Courier New"/>
                <w:sz w:val="20"/>
                <w:szCs w:val="20"/>
              </w:rPr>
              <w:t>0.07</w:t>
            </w:r>
          </w:p>
          <w:p w14:paraId="55BCABDF" w14:textId="2AF3800D" w:rsidR="00517944" w:rsidRPr="00643A43" w:rsidRDefault="00517944" w:rsidP="00BE4F53">
            <w:pPr>
              <w:widowControl/>
              <w:autoSpaceDE/>
              <w:autoSpaceDN/>
              <w:jc w:val="center"/>
              <w:rPr>
                <w:rFonts w:eastAsia="Times New Roman" w:cs="Courier New"/>
                <w:sz w:val="20"/>
                <w:szCs w:val="20"/>
              </w:rPr>
            </w:pPr>
            <w:r w:rsidRPr="00643A43">
              <w:rPr>
                <w:rFonts w:eastAsia="Times New Roman" w:cs="Courier New"/>
                <w:sz w:val="20"/>
                <w:szCs w:val="20"/>
              </w:rPr>
              <w:t>(0.108)</w:t>
            </w:r>
          </w:p>
        </w:tc>
      </w:tr>
      <w:tr w:rsidR="00643A43" w:rsidRPr="00643A43" w14:paraId="2EF99697" w14:textId="77777777" w:rsidTr="007F5392">
        <w:trPr>
          <w:trHeight w:val="144"/>
        </w:trPr>
        <w:tc>
          <w:tcPr>
            <w:tcW w:w="2119" w:type="dxa"/>
            <w:tcBorders>
              <w:top w:val="nil"/>
              <w:left w:val="nil"/>
              <w:right w:val="nil"/>
            </w:tcBorders>
            <w:shd w:val="clear" w:color="auto" w:fill="FFFFFF"/>
          </w:tcPr>
          <w:p w14:paraId="6DAB6060" w14:textId="7D1E003E" w:rsidR="00517944" w:rsidRPr="00643A43" w:rsidRDefault="00517944" w:rsidP="00BE4F53">
            <w:pPr>
              <w:widowControl/>
              <w:autoSpaceDE/>
              <w:autoSpaceDN/>
              <w:rPr>
                <w:rFonts w:eastAsia="Times New Roman" w:cs="Courier New"/>
                <w:sz w:val="20"/>
                <w:szCs w:val="20"/>
              </w:rPr>
            </w:pPr>
            <w:r w:rsidRPr="00643A43">
              <w:rPr>
                <w:rFonts w:eastAsia="Times New Roman" w:cs="Courier New"/>
                <w:sz w:val="20"/>
                <w:szCs w:val="20"/>
              </w:rPr>
              <w:t>Actor</w:t>
            </w:r>
            <w:r w:rsidR="00F73A4C" w:rsidRPr="00643A43">
              <w:rPr>
                <w:rFonts w:eastAsia="Times New Roman" w:cs="Courier New"/>
                <w:sz w:val="20"/>
                <w:szCs w:val="20"/>
              </w:rPr>
              <w:t xml:space="preserve"> </w:t>
            </w:r>
            <w:r w:rsidRPr="00643A43">
              <w:rPr>
                <w:rFonts w:eastAsia="Times New Roman" w:cs="Courier New"/>
                <w:sz w:val="20"/>
                <w:szCs w:val="20"/>
              </w:rPr>
              <w:t>is</w:t>
            </w:r>
            <w:r w:rsidR="00F73A4C" w:rsidRPr="00643A43">
              <w:rPr>
                <w:rFonts w:eastAsia="Times New Roman" w:cs="Courier New"/>
                <w:sz w:val="20"/>
                <w:szCs w:val="20"/>
              </w:rPr>
              <w:t xml:space="preserve"> </w:t>
            </w:r>
            <w:r w:rsidRPr="00643A43">
              <w:rPr>
                <w:rFonts w:eastAsia="Times New Roman" w:cs="Courier New"/>
                <w:sz w:val="20"/>
                <w:szCs w:val="20"/>
              </w:rPr>
              <w:t>a</w:t>
            </w:r>
            <w:r w:rsidR="00F73A4C" w:rsidRPr="00643A43">
              <w:rPr>
                <w:rFonts w:eastAsia="Times New Roman" w:cs="Courier New"/>
                <w:sz w:val="20"/>
                <w:szCs w:val="20"/>
              </w:rPr>
              <w:t xml:space="preserve"> </w:t>
            </w:r>
            <w:r w:rsidRPr="00643A43">
              <w:rPr>
                <w:rFonts w:eastAsia="Times New Roman" w:cs="Courier New"/>
                <w:sz w:val="20"/>
                <w:szCs w:val="20"/>
              </w:rPr>
              <w:t>trader</w:t>
            </w:r>
          </w:p>
        </w:tc>
        <w:tc>
          <w:tcPr>
            <w:tcW w:w="1390" w:type="dxa"/>
            <w:tcBorders>
              <w:top w:val="nil"/>
              <w:left w:val="nil"/>
              <w:right w:val="nil"/>
            </w:tcBorders>
            <w:shd w:val="clear" w:color="auto" w:fill="FFFFFF"/>
          </w:tcPr>
          <w:p w14:paraId="329E535D" w14:textId="77777777" w:rsidR="00517944" w:rsidRPr="00643A43" w:rsidRDefault="00517944" w:rsidP="00BE4F53">
            <w:pPr>
              <w:widowControl/>
              <w:autoSpaceDE/>
              <w:autoSpaceDN/>
              <w:jc w:val="center"/>
              <w:rPr>
                <w:rFonts w:eastAsia="Times New Roman" w:cs="Courier New"/>
                <w:sz w:val="20"/>
                <w:szCs w:val="20"/>
              </w:rPr>
            </w:pPr>
            <w:r w:rsidRPr="00643A43">
              <w:rPr>
                <w:rFonts w:eastAsia="Times New Roman" w:cs="Courier New"/>
                <w:sz w:val="20"/>
                <w:szCs w:val="20"/>
              </w:rPr>
              <w:t>0.118**</w:t>
            </w:r>
          </w:p>
          <w:p w14:paraId="629D2F4B" w14:textId="7EF0DEDD" w:rsidR="00517944" w:rsidRPr="00643A43" w:rsidRDefault="00517944" w:rsidP="00BE4F53">
            <w:pPr>
              <w:widowControl/>
              <w:autoSpaceDE/>
              <w:autoSpaceDN/>
              <w:jc w:val="center"/>
              <w:rPr>
                <w:rFonts w:eastAsia="Times New Roman" w:cs="Courier New"/>
                <w:sz w:val="20"/>
                <w:szCs w:val="20"/>
              </w:rPr>
            </w:pPr>
            <w:r w:rsidRPr="00643A43">
              <w:rPr>
                <w:rFonts w:eastAsia="Times New Roman" w:cs="Courier New"/>
                <w:sz w:val="20"/>
                <w:szCs w:val="20"/>
              </w:rPr>
              <w:t>(0.048)</w:t>
            </w:r>
          </w:p>
        </w:tc>
        <w:tc>
          <w:tcPr>
            <w:tcW w:w="1390" w:type="dxa"/>
            <w:tcBorders>
              <w:top w:val="nil"/>
              <w:left w:val="nil"/>
              <w:right w:val="nil"/>
            </w:tcBorders>
            <w:shd w:val="clear" w:color="auto" w:fill="FFFFFF"/>
          </w:tcPr>
          <w:p w14:paraId="52571543" w14:textId="77777777" w:rsidR="00517944" w:rsidRPr="00643A43" w:rsidRDefault="00517944" w:rsidP="00BE4F53">
            <w:pPr>
              <w:widowControl/>
              <w:autoSpaceDE/>
              <w:autoSpaceDN/>
              <w:jc w:val="center"/>
              <w:rPr>
                <w:rFonts w:eastAsia="Times New Roman" w:cs="Courier New"/>
                <w:sz w:val="20"/>
                <w:szCs w:val="20"/>
              </w:rPr>
            </w:pPr>
            <w:r w:rsidRPr="00643A43">
              <w:rPr>
                <w:rFonts w:eastAsia="Times New Roman" w:cs="Courier New"/>
                <w:sz w:val="20"/>
                <w:szCs w:val="20"/>
              </w:rPr>
              <w:t>0.144*</w:t>
            </w:r>
          </w:p>
          <w:p w14:paraId="432C4A28" w14:textId="71D7A000" w:rsidR="00517944" w:rsidRPr="00643A43" w:rsidRDefault="00517944" w:rsidP="00BE4F53">
            <w:pPr>
              <w:widowControl/>
              <w:autoSpaceDE/>
              <w:autoSpaceDN/>
              <w:jc w:val="center"/>
              <w:rPr>
                <w:rFonts w:eastAsia="Times New Roman" w:cs="Courier New"/>
                <w:sz w:val="20"/>
                <w:szCs w:val="20"/>
              </w:rPr>
            </w:pPr>
            <w:r w:rsidRPr="00643A43">
              <w:rPr>
                <w:rFonts w:eastAsia="Times New Roman" w:cs="Courier New"/>
                <w:sz w:val="20"/>
                <w:szCs w:val="20"/>
              </w:rPr>
              <w:t>(0.085)</w:t>
            </w:r>
          </w:p>
        </w:tc>
        <w:tc>
          <w:tcPr>
            <w:tcW w:w="1391" w:type="dxa"/>
            <w:tcBorders>
              <w:top w:val="nil"/>
              <w:left w:val="nil"/>
              <w:right w:val="nil"/>
            </w:tcBorders>
            <w:shd w:val="clear" w:color="auto" w:fill="FFFFFF"/>
          </w:tcPr>
          <w:p w14:paraId="1EDA954A" w14:textId="77777777" w:rsidR="00517944" w:rsidRPr="00643A43" w:rsidRDefault="00517944" w:rsidP="00BE4F53">
            <w:pPr>
              <w:widowControl/>
              <w:autoSpaceDE/>
              <w:autoSpaceDN/>
              <w:jc w:val="center"/>
              <w:rPr>
                <w:rFonts w:eastAsia="Times New Roman" w:cs="Courier New"/>
                <w:sz w:val="20"/>
                <w:szCs w:val="20"/>
              </w:rPr>
            </w:pPr>
            <w:r w:rsidRPr="00643A43">
              <w:rPr>
                <w:rFonts w:eastAsia="Times New Roman" w:cs="Courier New"/>
                <w:sz w:val="20"/>
                <w:szCs w:val="20"/>
              </w:rPr>
              <w:t>0.168**</w:t>
            </w:r>
          </w:p>
          <w:p w14:paraId="1525A851" w14:textId="429E0D3B" w:rsidR="00517944" w:rsidRPr="00643A43" w:rsidRDefault="00517944" w:rsidP="00BE4F53">
            <w:pPr>
              <w:widowControl/>
              <w:autoSpaceDE/>
              <w:autoSpaceDN/>
              <w:jc w:val="center"/>
              <w:rPr>
                <w:rFonts w:eastAsia="Times New Roman" w:cs="Courier New"/>
                <w:sz w:val="20"/>
                <w:szCs w:val="20"/>
              </w:rPr>
            </w:pPr>
            <w:r w:rsidRPr="00643A43">
              <w:rPr>
                <w:rFonts w:eastAsia="Times New Roman" w:cs="Courier New"/>
                <w:sz w:val="20"/>
                <w:szCs w:val="20"/>
              </w:rPr>
              <w:t>(0.074)</w:t>
            </w:r>
          </w:p>
        </w:tc>
        <w:tc>
          <w:tcPr>
            <w:tcW w:w="1390" w:type="dxa"/>
            <w:tcBorders>
              <w:top w:val="nil"/>
              <w:left w:val="nil"/>
              <w:right w:val="nil"/>
            </w:tcBorders>
            <w:shd w:val="clear" w:color="auto" w:fill="FFFFFF"/>
          </w:tcPr>
          <w:p w14:paraId="7F05EF2F" w14:textId="77777777" w:rsidR="00517944" w:rsidRPr="00643A43" w:rsidRDefault="00517944" w:rsidP="00BE4F53">
            <w:pPr>
              <w:widowControl/>
              <w:autoSpaceDE/>
              <w:autoSpaceDN/>
              <w:jc w:val="center"/>
              <w:rPr>
                <w:rFonts w:eastAsia="Times New Roman" w:cs="Courier New"/>
                <w:sz w:val="20"/>
                <w:szCs w:val="20"/>
              </w:rPr>
            </w:pPr>
            <w:r w:rsidRPr="00643A43">
              <w:rPr>
                <w:rFonts w:eastAsia="Times New Roman" w:cs="Courier New"/>
                <w:sz w:val="20"/>
                <w:szCs w:val="20"/>
              </w:rPr>
              <w:t>0.076</w:t>
            </w:r>
          </w:p>
          <w:p w14:paraId="60B6DF59" w14:textId="21B5CB9F" w:rsidR="00517944" w:rsidRPr="00643A43" w:rsidRDefault="00517944" w:rsidP="00BE4F53">
            <w:pPr>
              <w:widowControl/>
              <w:autoSpaceDE/>
              <w:autoSpaceDN/>
              <w:jc w:val="center"/>
              <w:rPr>
                <w:rFonts w:eastAsia="Times New Roman" w:cs="Courier New"/>
                <w:sz w:val="20"/>
                <w:szCs w:val="20"/>
              </w:rPr>
            </w:pPr>
            <w:r w:rsidRPr="00643A43">
              <w:rPr>
                <w:rFonts w:eastAsia="Times New Roman" w:cs="Courier New"/>
                <w:sz w:val="20"/>
                <w:szCs w:val="20"/>
              </w:rPr>
              <w:t>(0.083)</w:t>
            </w:r>
          </w:p>
        </w:tc>
        <w:tc>
          <w:tcPr>
            <w:tcW w:w="1391" w:type="dxa"/>
            <w:tcBorders>
              <w:top w:val="nil"/>
              <w:left w:val="nil"/>
              <w:right w:val="nil"/>
            </w:tcBorders>
            <w:shd w:val="clear" w:color="auto" w:fill="FFFFFF"/>
          </w:tcPr>
          <w:p w14:paraId="46B0B727" w14:textId="77777777" w:rsidR="00517944" w:rsidRPr="00643A43" w:rsidRDefault="00517944" w:rsidP="00BE4F53">
            <w:pPr>
              <w:widowControl/>
              <w:autoSpaceDE/>
              <w:autoSpaceDN/>
              <w:jc w:val="center"/>
              <w:rPr>
                <w:rFonts w:eastAsia="Times New Roman" w:cs="Courier New"/>
                <w:sz w:val="20"/>
                <w:szCs w:val="20"/>
              </w:rPr>
            </w:pPr>
            <w:r w:rsidRPr="00643A43">
              <w:rPr>
                <w:rFonts w:ascii="Arial" w:eastAsia="Times New Roman" w:hAnsi="Arial" w:cs="Arial"/>
                <w:sz w:val="20"/>
                <w:szCs w:val="20"/>
              </w:rPr>
              <w:t>−</w:t>
            </w:r>
            <w:r w:rsidRPr="00643A43">
              <w:rPr>
                <w:rFonts w:eastAsia="Times New Roman" w:cs="Courier New"/>
                <w:sz w:val="20"/>
                <w:szCs w:val="20"/>
              </w:rPr>
              <w:t>0.079</w:t>
            </w:r>
          </w:p>
          <w:p w14:paraId="62A354D0" w14:textId="046F3EC5" w:rsidR="00517944" w:rsidRPr="00643A43" w:rsidRDefault="00517944" w:rsidP="00BE4F53">
            <w:pPr>
              <w:widowControl/>
              <w:autoSpaceDE/>
              <w:autoSpaceDN/>
              <w:jc w:val="center"/>
              <w:rPr>
                <w:rFonts w:eastAsia="Times New Roman" w:cs="Courier New"/>
                <w:sz w:val="20"/>
                <w:szCs w:val="20"/>
              </w:rPr>
            </w:pPr>
            <w:r w:rsidRPr="00643A43">
              <w:rPr>
                <w:rFonts w:eastAsia="Times New Roman" w:cs="Courier New"/>
                <w:sz w:val="20"/>
                <w:szCs w:val="20"/>
              </w:rPr>
              <w:t>(0.073)</w:t>
            </w:r>
          </w:p>
        </w:tc>
      </w:tr>
      <w:tr w:rsidR="00643A43" w:rsidRPr="00643A43" w14:paraId="41579A4E" w14:textId="77777777" w:rsidTr="007F5392">
        <w:trPr>
          <w:trHeight w:val="144"/>
        </w:trPr>
        <w:tc>
          <w:tcPr>
            <w:tcW w:w="2119" w:type="dxa"/>
            <w:tcBorders>
              <w:top w:val="single" w:sz="4" w:space="0" w:color="auto"/>
              <w:left w:val="nil"/>
              <w:bottom w:val="single" w:sz="4" w:space="0" w:color="auto"/>
              <w:right w:val="nil"/>
            </w:tcBorders>
            <w:shd w:val="clear" w:color="auto" w:fill="FFFFFF"/>
            <w:vAlign w:val="center"/>
          </w:tcPr>
          <w:p w14:paraId="5F25C645" w14:textId="3D6B5E2D" w:rsidR="00517944" w:rsidRPr="00643A43" w:rsidRDefault="00517944" w:rsidP="00BE4F53">
            <w:pPr>
              <w:widowControl/>
              <w:autoSpaceDE/>
              <w:autoSpaceDN/>
              <w:rPr>
                <w:rFonts w:eastAsia="Times New Roman" w:cs="Courier New"/>
                <w:sz w:val="20"/>
                <w:szCs w:val="20"/>
              </w:rPr>
            </w:pPr>
            <w:r w:rsidRPr="00643A43">
              <w:rPr>
                <w:rFonts w:eastAsia="Times New Roman" w:cs="Courier New"/>
                <w:sz w:val="20"/>
                <w:szCs w:val="20"/>
              </w:rPr>
              <w:t>Number</w:t>
            </w:r>
            <w:r w:rsidR="00F73A4C" w:rsidRPr="00643A43">
              <w:rPr>
                <w:rFonts w:eastAsia="Times New Roman" w:cs="Courier New"/>
                <w:sz w:val="20"/>
                <w:szCs w:val="20"/>
              </w:rPr>
              <w:t xml:space="preserve"> </w:t>
            </w:r>
            <w:r w:rsidRPr="00643A43">
              <w:rPr>
                <w:rFonts w:eastAsia="Times New Roman" w:cs="Courier New"/>
                <w:sz w:val="20"/>
                <w:szCs w:val="20"/>
              </w:rPr>
              <w:t>of</w:t>
            </w:r>
            <w:r w:rsidR="00F73A4C" w:rsidRPr="00643A43">
              <w:rPr>
                <w:rFonts w:eastAsia="Times New Roman" w:cs="Courier New"/>
                <w:sz w:val="20"/>
                <w:szCs w:val="20"/>
              </w:rPr>
              <w:t xml:space="preserve"> </w:t>
            </w:r>
            <w:r w:rsidRPr="00643A43">
              <w:rPr>
                <w:rFonts w:eastAsia="Times New Roman" w:cs="Courier New"/>
                <w:sz w:val="20"/>
                <w:szCs w:val="20"/>
              </w:rPr>
              <w:t>obs.</w:t>
            </w:r>
          </w:p>
        </w:tc>
        <w:tc>
          <w:tcPr>
            <w:tcW w:w="1390" w:type="dxa"/>
            <w:tcBorders>
              <w:top w:val="single" w:sz="4" w:space="0" w:color="auto"/>
              <w:left w:val="nil"/>
              <w:bottom w:val="single" w:sz="4" w:space="0" w:color="auto"/>
              <w:right w:val="nil"/>
            </w:tcBorders>
            <w:shd w:val="clear" w:color="auto" w:fill="FFFFFF"/>
            <w:vAlign w:val="center"/>
          </w:tcPr>
          <w:p w14:paraId="473431F0" w14:textId="77777777" w:rsidR="00517944" w:rsidRPr="00643A43" w:rsidRDefault="00517944" w:rsidP="00BE4F53">
            <w:pPr>
              <w:widowControl/>
              <w:autoSpaceDE/>
              <w:autoSpaceDN/>
              <w:jc w:val="center"/>
              <w:rPr>
                <w:rFonts w:eastAsia="Times New Roman" w:cs="Courier New"/>
                <w:sz w:val="20"/>
                <w:szCs w:val="20"/>
              </w:rPr>
            </w:pPr>
            <w:r w:rsidRPr="00643A43">
              <w:rPr>
                <w:rFonts w:eastAsia="Times New Roman" w:cs="Courier New"/>
                <w:sz w:val="20"/>
                <w:szCs w:val="20"/>
              </w:rPr>
              <w:t>592</w:t>
            </w:r>
          </w:p>
        </w:tc>
        <w:tc>
          <w:tcPr>
            <w:tcW w:w="1390" w:type="dxa"/>
            <w:tcBorders>
              <w:top w:val="single" w:sz="4" w:space="0" w:color="auto"/>
              <w:left w:val="nil"/>
              <w:bottom w:val="single" w:sz="4" w:space="0" w:color="auto"/>
              <w:right w:val="nil"/>
            </w:tcBorders>
            <w:shd w:val="clear" w:color="auto" w:fill="FFFFFF"/>
            <w:vAlign w:val="center"/>
          </w:tcPr>
          <w:p w14:paraId="386CB21C" w14:textId="77777777" w:rsidR="00517944" w:rsidRPr="00643A43" w:rsidRDefault="00517944" w:rsidP="00BE4F53">
            <w:pPr>
              <w:widowControl/>
              <w:autoSpaceDE/>
              <w:autoSpaceDN/>
              <w:jc w:val="center"/>
              <w:rPr>
                <w:rFonts w:eastAsia="Times New Roman" w:cs="Courier New"/>
                <w:sz w:val="20"/>
                <w:szCs w:val="20"/>
              </w:rPr>
            </w:pPr>
            <w:r w:rsidRPr="00643A43">
              <w:rPr>
                <w:rFonts w:eastAsia="Times New Roman" w:cs="Courier New"/>
                <w:sz w:val="20"/>
                <w:szCs w:val="20"/>
              </w:rPr>
              <w:t>592</w:t>
            </w:r>
          </w:p>
        </w:tc>
        <w:tc>
          <w:tcPr>
            <w:tcW w:w="1391" w:type="dxa"/>
            <w:tcBorders>
              <w:top w:val="single" w:sz="4" w:space="0" w:color="auto"/>
              <w:left w:val="nil"/>
              <w:bottom w:val="single" w:sz="4" w:space="0" w:color="auto"/>
              <w:right w:val="nil"/>
            </w:tcBorders>
            <w:shd w:val="clear" w:color="auto" w:fill="FFFFFF"/>
            <w:vAlign w:val="center"/>
          </w:tcPr>
          <w:p w14:paraId="3CF9A18E" w14:textId="77777777" w:rsidR="00517944" w:rsidRPr="00643A43" w:rsidRDefault="00517944" w:rsidP="00BE4F53">
            <w:pPr>
              <w:widowControl/>
              <w:autoSpaceDE/>
              <w:autoSpaceDN/>
              <w:jc w:val="center"/>
              <w:rPr>
                <w:rFonts w:eastAsia="Times New Roman" w:cs="Courier New"/>
                <w:sz w:val="20"/>
                <w:szCs w:val="20"/>
              </w:rPr>
            </w:pPr>
            <w:r w:rsidRPr="00643A43">
              <w:rPr>
                <w:rFonts w:eastAsia="Times New Roman" w:cs="Courier New"/>
                <w:sz w:val="20"/>
                <w:szCs w:val="20"/>
              </w:rPr>
              <w:t>592</w:t>
            </w:r>
          </w:p>
        </w:tc>
        <w:tc>
          <w:tcPr>
            <w:tcW w:w="1390" w:type="dxa"/>
            <w:tcBorders>
              <w:top w:val="single" w:sz="4" w:space="0" w:color="auto"/>
              <w:left w:val="nil"/>
              <w:bottom w:val="single" w:sz="4" w:space="0" w:color="auto"/>
              <w:right w:val="nil"/>
            </w:tcBorders>
            <w:shd w:val="clear" w:color="auto" w:fill="FFFFFF"/>
            <w:vAlign w:val="center"/>
          </w:tcPr>
          <w:p w14:paraId="4FB7A611" w14:textId="77777777" w:rsidR="00517944" w:rsidRPr="00643A43" w:rsidRDefault="00517944" w:rsidP="00BE4F53">
            <w:pPr>
              <w:widowControl/>
              <w:autoSpaceDE/>
              <w:autoSpaceDN/>
              <w:jc w:val="center"/>
              <w:rPr>
                <w:rFonts w:eastAsia="Times New Roman" w:cs="Courier New"/>
                <w:sz w:val="20"/>
                <w:szCs w:val="20"/>
              </w:rPr>
            </w:pPr>
            <w:r w:rsidRPr="00643A43">
              <w:rPr>
                <w:rFonts w:eastAsia="Times New Roman" w:cs="Courier New"/>
                <w:sz w:val="20"/>
                <w:szCs w:val="20"/>
              </w:rPr>
              <w:t>592</w:t>
            </w:r>
          </w:p>
        </w:tc>
        <w:tc>
          <w:tcPr>
            <w:tcW w:w="1391" w:type="dxa"/>
            <w:tcBorders>
              <w:top w:val="single" w:sz="4" w:space="0" w:color="auto"/>
              <w:left w:val="nil"/>
              <w:bottom w:val="single" w:sz="4" w:space="0" w:color="auto"/>
              <w:right w:val="nil"/>
            </w:tcBorders>
            <w:shd w:val="clear" w:color="auto" w:fill="FFFFFF"/>
            <w:vAlign w:val="center"/>
          </w:tcPr>
          <w:p w14:paraId="536AC014" w14:textId="77777777" w:rsidR="00517944" w:rsidRPr="00643A43" w:rsidRDefault="00517944" w:rsidP="00BE4F53">
            <w:pPr>
              <w:widowControl/>
              <w:autoSpaceDE/>
              <w:autoSpaceDN/>
              <w:jc w:val="center"/>
              <w:rPr>
                <w:rFonts w:eastAsia="Times New Roman" w:cs="Courier New"/>
                <w:sz w:val="20"/>
                <w:szCs w:val="20"/>
              </w:rPr>
            </w:pPr>
            <w:r w:rsidRPr="00643A43">
              <w:rPr>
                <w:rFonts w:eastAsia="Times New Roman" w:cs="Courier New"/>
                <w:sz w:val="20"/>
                <w:szCs w:val="20"/>
              </w:rPr>
              <w:t>592</w:t>
            </w:r>
          </w:p>
        </w:tc>
      </w:tr>
    </w:tbl>
    <w:p w14:paraId="58C77069" w14:textId="0CF63DCA" w:rsidR="00517944" w:rsidRPr="00643A43" w:rsidRDefault="00517944" w:rsidP="00643A43">
      <w:pPr>
        <w:pStyle w:val="1Note"/>
      </w:pPr>
      <w:r w:rsidRPr="00643A43">
        <w:t>***</w:t>
      </w:r>
      <w:r w:rsidRPr="00643A43">
        <w:rPr>
          <w:i/>
          <w:iCs/>
        </w:rPr>
        <w:t>p</w:t>
      </w:r>
      <w:r w:rsidR="00F73A4C" w:rsidRPr="00643A43">
        <w:t xml:space="preserve"> </w:t>
      </w:r>
      <w:r w:rsidRPr="00643A43">
        <w:t>&lt;</w:t>
      </w:r>
      <w:r w:rsidR="00F73A4C" w:rsidRPr="00643A43">
        <w:t xml:space="preserve"> </w:t>
      </w:r>
      <w:r w:rsidRPr="00643A43">
        <w:t>0.01;</w:t>
      </w:r>
      <w:r w:rsidR="00F73A4C" w:rsidRPr="00643A43">
        <w:t xml:space="preserve"> </w:t>
      </w:r>
      <w:r w:rsidRPr="00643A43">
        <w:t>**</w:t>
      </w:r>
      <w:r w:rsidRPr="00643A43">
        <w:rPr>
          <w:i/>
          <w:iCs/>
        </w:rPr>
        <w:t>p</w:t>
      </w:r>
      <w:r w:rsidR="00F73A4C" w:rsidRPr="00643A43">
        <w:t xml:space="preserve"> </w:t>
      </w:r>
      <w:r w:rsidRPr="00643A43">
        <w:t>&lt;</w:t>
      </w:r>
      <w:r w:rsidR="00F73A4C" w:rsidRPr="00643A43">
        <w:t xml:space="preserve"> </w:t>
      </w:r>
      <w:r w:rsidRPr="00643A43">
        <w:t>0.05;</w:t>
      </w:r>
      <w:r w:rsidR="00F73A4C" w:rsidRPr="00643A43">
        <w:t xml:space="preserve"> </w:t>
      </w:r>
      <w:r w:rsidRPr="00643A43">
        <w:t>*</w:t>
      </w:r>
      <w:r w:rsidRPr="00643A43">
        <w:rPr>
          <w:i/>
          <w:iCs/>
        </w:rPr>
        <w:t>p</w:t>
      </w:r>
      <w:r w:rsidR="00F73A4C" w:rsidRPr="00643A43">
        <w:t xml:space="preserve"> </w:t>
      </w:r>
      <w:r w:rsidRPr="00643A43">
        <w:t>&lt;</w:t>
      </w:r>
      <w:r w:rsidR="00F73A4C" w:rsidRPr="00643A43">
        <w:t xml:space="preserve"> </w:t>
      </w:r>
      <w:r w:rsidRPr="00643A43">
        <w:t>0.1.</w:t>
      </w:r>
    </w:p>
    <w:p w14:paraId="1B4E84F0" w14:textId="263D74C0" w:rsidR="00517944" w:rsidRPr="00643A43" w:rsidRDefault="00517944" w:rsidP="00643A43">
      <w:pPr>
        <w:pStyle w:val="1Note"/>
      </w:pPr>
      <w:r w:rsidRPr="00643A43">
        <w:t>Note:</w:t>
      </w:r>
      <w:r w:rsidR="00F73A4C" w:rsidRPr="00643A43">
        <w:t xml:space="preserve"> </w:t>
      </w:r>
      <w:r w:rsidRPr="00643A43">
        <w:t>Dependent</w:t>
      </w:r>
      <w:r w:rsidR="00F73A4C" w:rsidRPr="00643A43">
        <w:t xml:space="preserve"> </w:t>
      </w:r>
      <w:r w:rsidRPr="00643A43">
        <w:t>variable</w:t>
      </w:r>
      <w:r w:rsidR="00F73A4C" w:rsidRPr="00643A43">
        <w:t xml:space="preserve"> </w:t>
      </w:r>
      <w:r w:rsidRPr="00643A43">
        <w:t>is</w:t>
      </w:r>
      <w:r w:rsidR="00F73A4C" w:rsidRPr="00643A43">
        <w:t xml:space="preserve"> </w:t>
      </w:r>
      <w:r w:rsidRPr="00643A43">
        <w:t>the</w:t>
      </w:r>
      <w:r w:rsidR="00F73A4C" w:rsidRPr="00643A43">
        <w:t xml:space="preserve"> </w:t>
      </w:r>
      <w:r w:rsidRPr="00643A43">
        <w:t>self-rating</w:t>
      </w:r>
      <w:r w:rsidR="00F73A4C" w:rsidRPr="00643A43">
        <w:t xml:space="preserve"> </w:t>
      </w:r>
      <w:r w:rsidRPr="00643A43">
        <w:t>given</w:t>
      </w:r>
      <w:r w:rsidR="00F73A4C" w:rsidRPr="00643A43">
        <w:t xml:space="preserve"> </w:t>
      </w:r>
      <w:r w:rsidRPr="00643A43">
        <w:t>by</w:t>
      </w:r>
      <w:r w:rsidR="00F73A4C" w:rsidRPr="00643A43">
        <w:t xml:space="preserve"> </w:t>
      </w:r>
      <w:r w:rsidRPr="00643A43">
        <w:t>the</w:t>
      </w:r>
      <w:r w:rsidR="00F73A4C" w:rsidRPr="00643A43">
        <w:t xml:space="preserve"> </w:t>
      </w:r>
      <w:r w:rsidRPr="00643A43">
        <w:t>actors.</w:t>
      </w:r>
    </w:p>
    <w:p w14:paraId="1BDB9265" w14:textId="77777777" w:rsidR="00517944" w:rsidRPr="00643A43" w:rsidRDefault="00517944" w:rsidP="00643A43">
      <w:pPr>
        <w:pStyle w:val="1PP"/>
        <w:jc w:val="both"/>
      </w:pPr>
    </w:p>
    <w:p w14:paraId="16CC060D" w14:textId="09306E13" w:rsidR="005139B5" w:rsidRPr="00643A43" w:rsidRDefault="0081249E" w:rsidP="00643A43">
      <w:pPr>
        <w:pStyle w:val="1PP"/>
        <w:jc w:val="both"/>
      </w:pPr>
      <w:r w:rsidRPr="00643A43">
        <w:t>We</w:t>
      </w:r>
      <w:r w:rsidR="00F73A4C" w:rsidRPr="00643A43">
        <w:t xml:space="preserve"> </w:t>
      </w:r>
      <w:r w:rsidRPr="00643A43">
        <w:t>also</w:t>
      </w:r>
      <w:r w:rsidR="00F73A4C" w:rsidRPr="00643A43">
        <w:t xml:space="preserve"> </w:t>
      </w:r>
      <w:r w:rsidRPr="00643A43">
        <w:t>ran</w:t>
      </w:r>
      <w:r w:rsidR="00F73A4C" w:rsidRPr="00643A43">
        <w:t xml:space="preserve"> </w:t>
      </w:r>
      <w:r w:rsidRPr="00643A43">
        <w:t>an</w:t>
      </w:r>
      <w:r w:rsidR="00F73A4C" w:rsidRPr="00643A43">
        <w:t xml:space="preserve"> </w:t>
      </w:r>
      <w:r w:rsidRPr="00643A43">
        <w:t>additional</w:t>
      </w:r>
      <w:r w:rsidR="00F73A4C" w:rsidRPr="00643A43">
        <w:t xml:space="preserve"> </w:t>
      </w:r>
      <w:r w:rsidRPr="00643A43">
        <w:t>regression</w:t>
      </w:r>
      <w:r w:rsidR="00F73A4C" w:rsidRPr="00643A43">
        <w:t xml:space="preserve"> </w:t>
      </w:r>
      <w:r w:rsidRPr="00643A43">
        <w:t>similar</w:t>
      </w:r>
      <w:r w:rsidR="00F73A4C" w:rsidRPr="00643A43">
        <w:t xml:space="preserve"> </w:t>
      </w:r>
      <w:r w:rsidRPr="00643A43">
        <w:t>to</w:t>
      </w:r>
      <w:r w:rsidR="00F73A4C" w:rsidRPr="00643A43">
        <w:t xml:space="preserve"> </w:t>
      </w:r>
      <w:r w:rsidRPr="00643A43">
        <w:t>equation</w:t>
      </w:r>
      <w:r w:rsidR="00F73A4C" w:rsidRPr="00643A43">
        <w:t xml:space="preserve"> </w:t>
      </w:r>
      <w:hyperlink w:anchor="_bookmark6" w:history="1">
        <w:r w:rsidRPr="00643A43">
          <w:t>1</w:t>
        </w:r>
        <w:r w:rsidR="00F73A4C" w:rsidRPr="00643A43">
          <w:t xml:space="preserve"> </w:t>
        </w:r>
      </w:hyperlink>
      <w:r w:rsidRPr="00643A43">
        <w:t>outlined</w:t>
      </w:r>
      <w:r w:rsidR="00F73A4C" w:rsidRPr="00643A43">
        <w:t xml:space="preserve"> </w:t>
      </w:r>
      <w:r w:rsidRPr="00643A43">
        <w:t>in</w:t>
      </w:r>
      <w:r w:rsidR="00F73A4C" w:rsidRPr="00643A43">
        <w:t xml:space="preserve"> </w:t>
      </w:r>
      <w:r w:rsidRPr="00643A43">
        <w:t>Section</w:t>
      </w:r>
      <w:r w:rsidR="00F73A4C" w:rsidRPr="00643A43">
        <w:t xml:space="preserve"> </w:t>
      </w:r>
      <w:hyperlink w:anchor="_bookmark5" w:history="1">
        <w:r w:rsidRPr="00643A43">
          <w:t>5</w:t>
        </w:r>
      </w:hyperlink>
      <w:r w:rsidRPr="00643A43">
        <w:t>,</w:t>
      </w:r>
      <w:r w:rsidR="00F73A4C" w:rsidRPr="00643A43">
        <w:t xml:space="preserve"> </w:t>
      </w:r>
      <w:r w:rsidRPr="00643A43">
        <w:t>but</w:t>
      </w:r>
      <w:r w:rsidR="00F73A4C" w:rsidRPr="00643A43">
        <w:t xml:space="preserve"> </w:t>
      </w:r>
      <w:r w:rsidRPr="00643A43">
        <w:t>used</w:t>
      </w:r>
      <w:r w:rsidR="00F73A4C" w:rsidRPr="00643A43">
        <w:t xml:space="preserve"> </w:t>
      </w:r>
      <w:r w:rsidRPr="00643A43">
        <w:t>the</w:t>
      </w:r>
      <w:r w:rsidR="00F73A4C" w:rsidRPr="00643A43">
        <w:t xml:space="preserve"> </w:t>
      </w:r>
      <w:r w:rsidRPr="00643A43">
        <w:t>difference</w:t>
      </w:r>
      <w:r w:rsidR="00F73A4C" w:rsidRPr="00643A43">
        <w:t xml:space="preserve"> </w:t>
      </w:r>
      <w:r w:rsidRPr="00643A43">
        <w:t>between</w:t>
      </w:r>
      <w:r w:rsidR="00F73A4C" w:rsidRPr="00643A43">
        <w:t xml:space="preserve"> </w:t>
      </w:r>
      <w:r w:rsidRPr="00643A43">
        <w:t>actor</w:t>
      </w:r>
      <w:r w:rsidR="00F73A4C" w:rsidRPr="00643A43">
        <w:t xml:space="preserve"> </w:t>
      </w:r>
      <w:r w:rsidRPr="00643A43">
        <w:t>self-ratings</w:t>
      </w:r>
      <w:r w:rsidR="00F73A4C" w:rsidRPr="00643A43">
        <w:t xml:space="preserve"> </w:t>
      </w:r>
      <w:r w:rsidRPr="00643A43">
        <w:t>and</w:t>
      </w:r>
      <w:r w:rsidR="00F73A4C" w:rsidRPr="00643A43">
        <w:t xml:space="preserve"> </w:t>
      </w:r>
      <w:r w:rsidRPr="00643A43">
        <w:t>farmer</w:t>
      </w:r>
      <w:r w:rsidR="00F73A4C" w:rsidRPr="00643A43">
        <w:t xml:space="preserve"> </w:t>
      </w:r>
      <w:r w:rsidRPr="00643A43">
        <w:t>ratings</w:t>
      </w:r>
      <w:r w:rsidR="00F73A4C" w:rsidRPr="00643A43">
        <w:t xml:space="preserve"> </w:t>
      </w:r>
      <w:r w:rsidRPr="00643A43">
        <w:t>as</w:t>
      </w:r>
      <w:r w:rsidR="00F73A4C" w:rsidRPr="00643A43">
        <w:t xml:space="preserve"> </w:t>
      </w:r>
      <w:r w:rsidRPr="00643A43">
        <w:t>the</w:t>
      </w:r>
      <w:r w:rsidR="00F73A4C" w:rsidRPr="00643A43">
        <w:t xml:space="preserve"> </w:t>
      </w:r>
      <w:r w:rsidRPr="00643A43">
        <w:t>dependent</w:t>
      </w:r>
      <w:r w:rsidR="00F73A4C" w:rsidRPr="00643A43">
        <w:t xml:space="preserve"> </w:t>
      </w:r>
      <w:r w:rsidRPr="00643A43">
        <w:t>variable.</w:t>
      </w:r>
      <w:r w:rsidR="00F73A4C" w:rsidRPr="00643A43">
        <w:t xml:space="preserve"> </w:t>
      </w:r>
      <w:r w:rsidRPr="00643A43">
        <w:t>Results</w:t>
      </w:r>
      <w:r w:rsidR="00F73A4C" w:rsidRPr="00643A43">
        <w:t xml:space="preserve"> </w:t>
      </w:r>
      <w:r w:rsidRPr="00643A43">
        <w:t>are</w:t>
      </w:r>
      <w:r w:rsidR="00F73A4C" w:rsidRPr="00643A43">
        <w:t xml:space="preserve"> </w:t>
      </w:r>
      <w:r w:rsidRPr="00643A43">
        <w:t>in</w:t>
      </w:r>
      <w:r w:rsidR="00F73A4C" w:rsidRPr="00643A43">
        <w:t xml:space="preserve"> </w:t>
      </w:r>
      <w:r w:rsidRPr="00643A43">
        <w:t>Table</w:t>
      </w:r>
      <w:r w:rsidR="00F73A4C" w:rsidRPr="00643A43">
        <w:t xml:space="preserve"> </w:t>
      </w:r>
      <w:hyperlink w:anchor="_bookmark79" w:history="1">
        <w:r w:rsidRPr="00643A43">
          <w:t>9</w:t>
        </w:r>
      </w:hyperlink>
      <w:r w:rsidRPr="00643A43">
        <w:t>.</w:t>
      </w:r>
      <w:r w:rsidR="00F73A4C" w:rsidRPr="00643A43">
        <w:t xml:space="preserve"> </w:t>
      </w:r>
      <w:r w:rsidRPr="00643A43">
        <w:t>This</w:t>
      </w:r>
      <w:r w:rsidR="00F73A4C" w:rsidRPr="00643A43">
        <w:t xml:space="preserve"> </w:t>
      </w:r>
      <w:r w:rsidRPr="00643A43">
        <w:t>provides</w:t>
      </w:r>
      <w:r w:rsidR="00F73A4C" w:rsidRPr="00643A43">
        <w:t xml:space="preserve"> </w:t>
      </w:r>
      <w:r w:rsidRPr="00643A43">
        <w:t>an</w:t>
      </w:r>
      <w:r w:rsidR="00F73A4C" w:rsidRPr="00643A43">
        <w:t xml:space="preserve"> </w:t>
      </w:r>
      <w:r w:rsidRPr="00643A43">
        <w:t>alternative</w:t>
      </w:r>
      <w:r w:rsidR="00F73A4C" w:rsidRPr="00643A43">
        <w:t xml:space="preserve"> </w:t>
      </w:r>
      <w:r w:rsidRPr="00643A43">
        <w:t>way</w:t>
      </w:r>
      <w:r w:rsidR="00F73A4C" w:rsidRPr="00643A43">
        <w:t xml:space="preserve"> </w:t>
      </w:r>
      <w:r w:rsidRPr="00643A43">
        <w:t>to</w:t>
      </w:r>
      <w:r w:rsidR="00F73A4C" w:rsidRPr="00643A43">
        <w:t xml:space="preserve"> </w:t>
      </w:r>
      <w:r w:rsidRPr="00643A43">
        <w:t>test</w:t>
      </w:r>
      <w:r w:rsidR="00F73A4C" w:rsidRPr="00643A43">
        <w:t xml:space="preserve"> </w:t>
      </w:r>
      <w:r w:rsidRPr="00643A43">
        <w:t>hypothesis</w:t>
      </w:r>
      <w:r w:rsidR="00F73A4C" w:rsidRPr="00643A43">
        <w:t xml:space="preserve"> </w:t>
      </w:r>
      <w:r w:rsidRPr="00643A43">
        <w:t>1</w:t>
      </w:r>
      <w:r w:rsidR="00F73A4C" w:rsidRPr="00643A43">
        <w:t xml:space="preserve"> </w:t>
      </w:r>
      <w:r w:rsidRPr="00643A43">
        <w:t>by</w:t>
      </w:r>
      <w:r w:rsidR="00F73A4C" w:rsidRPr="00643A43">
        <w:t xml:space="preserve"> </w:t>
      </w:r>
      <w:r w:rsidRPr="00643A43">
        <w:t>looking</w:t>
      </w:r>
      <w:r w:rsidR="00F73A4C" w:rsidRPr="00643A43">
        <w:t xml:space="preserve"> </w:t>
      </w:r>
      <w:r w:rsidRPr="00643A43">
        <w:t>at</w:t>
      </w:r>
      <w:r w:rsidR="00F73A4C" w:rsidRPr="00643A43">
        <w:t xml:space="preserve"> </w:t>
      </w:r>
      <w:r w:rsidRPr="00643A43">
        <w:t>the</w:t>
      </w:r>
      <w:r w:rsidR="00F73A4C" w:rsidRPr="00643A43">
        <w:t xml:space="preserve"> </w:t>
      </w:r>
      <w:r w:rsidRPr="00643A43">
        <w:t>significance</w:t>
      </w:r>
      <w:r w:rsidR="00F73A4C" w:rsidRPr="00643A43">
        <w:t xml:space="preserve"> </w:t>
      </w:r>
      <w:r w:rsidRPr="00643A43">
        <w:t>of</w:t>
      </w:r>
      <w:r w:rsidR="00F73A4C" w:rsidRPr="00643A43">
        <w:t xml:space="preserve"> </w:t>
      </w:r>
      <w:r w:rsidRPr="00643A43">
        <w:t>the</w:t>
      </w:r>
      <w:r w:rsidR="00F73A4C" w:rsidRPr="00643A43">
        <w:t xml:space="preserve"> </w:t>
      </w:r>
      <w:r w:rsidRPr="00643A43">
        <w:t>constant</w:t>
      </w:r>
      <w:r w:rsidR="00F73A4C" w:rsidRPr="00643A43">
        <w:t xml:space="preserve"> </w:t>
      </w:r>
      <w:r w:rsidRPr="00643A43">
        <w:t>in</w:t>
      </w:r>
      <w:r w:rsidR="00F73A4C" w:rsidRPr="00643A43">
        <w:t xml:space="preserve"> </w:t>
      </w:r>
      <w:r w:rsidRPr="00643A43">
        <w:t>equation</w:t>
      </w:r>
      <w:r w:rsidR="00F73A4C" w:rsidRPr="00643A43">
        <w:t xml:space="preserve"> </w:t>
      </w:r>
      <w:hyperlink w:anchor="_bookmark6" w:history="1">
        <w:r w:rsidRPr="00643A43">
          <w:t>1</w:t>
        </w:r>
      </w:hyperlink>
      <w:r w:rsidRPr="00643A43">
        <w:t>.</w:t>
      </w:r>
      <w:r w:rsidR="00F73A4C" w:rsidRPr="00643A43">
        <w:t xml:space="preserve"> </w:t>
      </w:r>
      <w:r w:rsidRPr="00643A43">
        <w:t>Interestingly,</w:t>
      </w:r>
      <w:r w:rsidR="00F73A4C" w:rsidRPr="00643A43">
        <w:t xml:space="preserve"> </w:t>
      </w:r>
      <w:r w:rsidRPr="00643A43">
        <w:t>in</w:t>
      </w:r>
      <w:r w:rsidR="00F73A4C" w:rsidRPr="00643A43">
        <w:t xml:space="preserve"> </w:t>
      </w:r>
      <w:r w:rsidRPr="00643A43">
        <w:t>a</w:t>
      </w:r>
      <w:r w:rsidR="00F73A4C" w:rsidRPr="00643A43">
        <w:t xml:space="preserve"> </w:t>
      </w:r>
      <w:r w:rsidRPr="00643A43">
        <w:t>regression</w:t>
      </w:r>
      <w:r w:rsidR="00F73A4C" w:rsidRPr="00643A43">
        <w:t xml:space="preserve"> </w:t>
      </w:r>
      <w:r w:rsidRPr="00643A43">
        <w:t>framework</w:t>
      </w:r>
      <w:r w:rsidR="00F73A4C" w:rsidRPr="00643A43">
        <w:t xml:space="preserve"> </w:t>
      </w:r>
      <w:r w:rsidRPr="00643A43">
        <w:t>that</w:t>
      </w:r>
      <w:r w:rsidR="00F73A4C" w:rsidRPr="00643A43">
        <w:t xml:space="preserve"> </w:t>
      </w:r>
      <w:r w:rsidRPr="00643A43">
        <w:t>controls</w:t>
      </w:r>
      <w:r w:rsidR="00F73A4C" w:rsidRPr="00643A43">
        <w:t xml:space="preserve"> </w:t>
      </w:r>
      <w:r w:rsidRPr="00643A43">
        <w:t>for</w:t>
      </w:r>
      <w:r w:rsidR="00F73A4C" w:rsidRPr="00643A43">
        <w:t xml:space="preserve"> </w:t>
      </w:r>
      <w:r w:rsidRPr="00643A43">
        <w:t>a</w:t>
      </w:r>
      <w:r w:rsidR="00F73A4C" w:rsidRPr="00643A43">
        <w:t xml:space="preserve"> </w:t>
      </w:r>
      <w:r w:rsidRPr="00643A43">
        <w:t>range</w:t>
      </w:r>
      <w:r w:rsidR="00F73A4C" w:rsidRPr="00643A43">
        <w:t xml:space="preserve"> </w:t>
      </w:r>
      <w:r w:rsidRPr="00643A43">
        <w:t>of</w:t>
      </w:r>
      <w:r w:rsidR="00F73A4C" w:rsidRPr="00643A43">
        <w:t xml:space="preserve"> </w:t>
      </w:r>
      <w:r w:rsidRPr="00643A43">
        <w:t>farmer</w:t>
      </w:r>
      <w:r w:rsidR="00F73A4C" w:rsidRPr="00643A43">
        <w:t xml:space="preserve"> </w:t>
      </w:r>
      <w:r w:rsidRPr="00643A43">
        <w:t>and</w:t>
      </w:r>
      <w:r w:rsidR="00F73A4C" w:rsidRPr="00643A43">
        <w:t xml:space="preserve"> </w:t>
      </w:r>
      <w:r w:rsidRPr="00643A43">
        <w:t>actor</w:t>
      </w:r>
      <w:r w:rsidR="00F73A4C" w:rsidRPr="00643A43">
        <w:t xml:space="preserve"> </w:t>
      </w:r>
      <w:r w:rsidRPr="00643A43">
        <w:t>level</w:t>
      </w:r>
      <w:r w:rsidR="00F73A4C" w:rsidRPr="00643A43">
        <w:t xml:space="preserve"> </w:t>
      </w:r>
      <w:r w:rsidRPr="00643A43">
        <w:t>characteristics,</w:t>
      </w:r>
      <w:r w:rsidR="00F73A4C" w:rsidRPr="00643A43">
        <w:t xml:space="preserve"> </w:t>
      </w:r>
      <w:r w:rsidRPr="00643A43">
        <w:t>there</w:t>
      </w:r>
      <w:r w:rsidR="00F73A4C" w:rsidRPr="00643A43">
        <w:t xml:space="preserve"> </w:t>
      </w:r>
      <w:r w:rsidRPr="00643A43">
        <w:t>is</w:t>
      </w:r>
      <w:r w:rsidR="00F73A4C" w:rsidRPr="00643A43">
        <w:t xml:space="preserve"> </w:t>
      </w:r>
      <w:r w:rsidRPr="00643A43">
        <w:t>no</w:t>
      </w:r>
      <w:r w:rsidR="00F73A4C" w:rsidRPr="00643A43">
        <w:t xml:space="preserve"> </w:t>
      </w:r>
      <w:r w:rsidRPr="00643A43">
        <w:t>significant</w:t>
      </w:r>
      <w:r w:rsidR="00F73A4C" w:rsidRPr="00643A43">
        <w:t xml:space="preserve"> </w:t>
      </w:r>
      <w:r w:rsidRPr="00643A43">
        <w:t>difference</w:t>
      </w:r>
      <w:r w:rsidR="00F73A4C" w:rsidRPr="00643A43">
        <w:t xml:space="preserve"> </w:t>
      </w:r>
      <w:r w:rsidRPr="00643A43">
        <w:t>anymore</w:t>
      </w:r>
      <w:r w:rsidR="00F73A4C" w:rsidRPr="00643A43">
        <w:t xml:space="preserve"> </w:t>
      </w:r>
      <w:r w:rsidRPr="00643A43">
        <w:t>between</w:t>
      </w:r>
      <w:r w:rsidR="00F73A4C" w:rsidRPr="00643A43">
        <w:t xml:space="preserve"> </w:t>
      </w:r>
      <w:r w:rsidRPr="00643A43">
        <w:t>actor</w:t>
      </w:r>
      <w:r w:rsidR="00F73A4C" w:rsidRPr="00643A43">
        <w:t xml:space="preserve"> </w:t>
      </w:r>
      <w:r w:rsidRPr="00643A43">
        <w:t>ratings</w:t>
      </w:r>
      <w:r w:rsidR="00F73A4C" w:rsidRPr="00643A43">
        <w:t xml:space="preserve"> </w:t>
      </w:r>
      <w:r w:rsidRPr="00643A43">
        <w:t>and</w:t>
      </w:r>
      <w:r w:rsidR="00F73A4C" w:rsidRPr="00643A43">
        <w:t xml:space="preserve"> </w:t>
      </w:r>
      <w:r w:rsidRPr="00643A43">
        <w:t>farmer</w:t>
      </w:r>
      <w:r w:rsidR="00F73A4C" w:rsidRPr="00643A43">
        <w:t xml:space="preserve"> </w:t>
      </w:r>
      <w:r w:rsidRPr="00643A43">
        <w:t>ratings</w:t>
      </w:r>
      <w:r w:rsidR="00F73A4C" w:rsidRPr="00643A43">
        <w:t xml:space="preserve"> </w:t>
      </w:r>
      <w:r w:rsidRPr="00643A43">
        <w:t>for</w:t>
      </w:r>
      <w:r w:rsidR="00F73A4C" w:rsidRPr="00643A43">
        <w:t xml:space="preserve"> </w:t>
      </w:r>
      <w:r w:rsidRPr="00643A43">
        <w:t>the</w:t>
      </w:r>
      <w:r w:rsidR="00F73A4C" w:rsidRPr="00643A43">
        <w:t xml:space="preserve"> </w:t>
      </w:r>
      <w:r w:rsidRPr="00643A43">
        <w:t>location</w:t>
      </w:r>
      <w:r w:rsidR="00F73A4C" w:rsidRPr="00643A43">
        <w:t xml:space="preserve"> </w:t>
      </w:r>
      <w:r w:rsidRPr="00643A43">
        <w:t>dimension.</w:t>
      </w:r>
      <w:r w:rsidR="00F73A4C" w:rsidRPr="00643A43">
        <w:t xml:space="preserve"> </w:t>
      </w:r>
      <w:r w:rsidRPr="00643A43">
        <w:t>This</w:t>
      </w:r>
      <w:r w:rsidR="00F73A4C" w:rsidRPr="00643A43">
        <w:t xml:space="preserve"> </w:t>
      </w:r>
      <w:r w:rsidRPr="00643A43">
        <w:t>seems</w:t>
      </w:r>
      <w:r w:rsidR="00F73A4C" w:rsidRPr="00643A43">
        <w:t xml:space="preserve"> </w:t>
      </w:r>
      <w:r w:rsidRPr="00643A43">
        <w:t>plausible,</w:t>
      </w:r>
      <w:r w:rsidR="00F73A4C" w:rsidRPr="00643A43">
        <w:t xml:space="preserve"> </w:t>
      </w:r>
      <w:r w:rsidRPr="00643A43">
        <w:t>as</w:t>
      </w:r>
      <w:r w:rsidR="00F73A4C" w:rsidRPr="00643A43">
        <w:t xml:space="preserve"> </w:t>
      </w:r>
      <w:r w:rsidRPr="00643A43">
        <w:t>location</w:t>
      </w:r>
      <w:r w:rsidR="00F73A4C" w:rsidRPr="00643A43">
        <w:t xml:space="preserve"> </w:t>
      </w:r>
      <w:r w:rsidRPr="00643A43">
        <w:t>can</w:t>
      </w:r>
      <w:r w:rsidR="00F73A4C" w:rsidRPr="00643A43">
        <w:t xml:space="preserve"> </w:t>
      </w:r>
      <w:r w:rsidRPr="00643A43">
        <w:t>be</w:t>
      </w:r>
      <w:r w:rsidR="00F73A4C" w:rsidRPr="00643A43">
        <w:t xml:space="preserve"> </w:t>
      </w:r>
      <w:r w:rsidRPr="00643A43">
        <w:t>easily</w:t>
      </w:r>
      <w:r w:rsidR="00F73A4C" w:rsidRPr="00643A43">
        <w:t xml:space="preserve"> </w:t>
      </w:r>
      <w:r w:rsidRPr="00643A43">
        <w:t>observed</w:t>
      </w:r>
      <w:r w:rsidR="00F73A4C" w:rsidRPr="00643A43">
        <w:t xml:space="preserve"> </w:t>
      </w:r>
      <w:r w:rsidRPr="00643A43">
        <w:t>by</w:t>
      </w:r>
      <w:r w:rsidR="00F73A4C" w:rsidRPr="00643A43">
        <w:t xml:space="preserve"> </w:t>
      </w:r>
      <w:r w:rsidRPr="00643A43">
        <w:t>both</w:t>
      </w:r>
      <w:r w:rsidR="00F73A4C" w:rsidRPr="00643A43">
        <w:t xml:space="preserve"> </w:t>
      </w:r>
      <w:r w:rsidRPr="00643A43">
        <w:t>farmer</w:t>
      </w:r>
      <w:r w:rsidR="00F73A4C" w:rsidRPr="00643A43">
        <w:t xml:space="preserve"> </w:t>
      </w:r>
      <w:r w:rsidRPr="00643A43">
        <w:t>and</w:t>
      </w:r>
      <w:r w:rsidR="00F73A4C" w:rsidRPr="00643A43">
        <w:t xml:space="preserve"> </w:t>
      </w:r>
      <w:r w:rsidRPr="00643A43">
        <w:t>actor.</w:t>
      </w:r>
      <w:r w:rsidR="00F73A4C" w:rsidRPr="00643A43">
        <w:t xml:space="preserve"> </w:t>
      </w:r>
      <w:r w:rsidRPr="00643A43">
        <w:t>The</w:t>
      </w:r>
      <w:r w:rsidR="00F73A4C" w:rsidRPr="00643A43">
        <w:t xml:space="preserve"> </w:t>
      </w:r>
      <w:r w:rsidRPr="00643A43">
        <w:t>table</w:t>
      </w:r>
      <w:r w:rsidR="00F73A4C" w:rsidRPr="00643A43">
        <w:t xml:space="preserve"> </w:t>
      </w:r>
      <w:r w:rsidRPr="00643A43">
        <w:t>also</w:t>
      </w:r>
      <w:r w:rsidR="00F73A4C" w:rsidRPr="00643A43">
        <w:t xml:space="preserve"> </w:t>
      </w:r>
      <w:r w:rsidRPr="00643A43">
        <w:t>shows</w:t>
      </w:r>
      <w:r w:rsidR="00F73A4C" w:rsidRPr="00643A43">
        <w:t xml:space="preserve"> </w:t>
      </w:r>
      <w:r w:rsidRPr="00643A43">
        <w:t>that</w:t>
      </w:r>
      <w:r w:rsidR="00F73A4C" w:rsidRPr="00643A43">
        <w:t xml:space="preserve"> </w:t>
      </w:r>
      <w:r w:rsidRPr="00643A43">
        <w:t>the</w:t>
      </w:r>
      <w:r w:rsidR="00F73A4C" w:rsidRPr="00643A43">
        <w:t xml:space="preserve"> </w:t>
      </w:r>
      <w:r w:rsidRPr="00643A43">
        <w:t>gender</w:t>
      </w:r>
      <w:r w:rsidR="00F73A4C" w:rsidRPr="00643A43">
        <w:t xml:space="preserve"> </w:t>
      </w:r>
      <w:r w:rsidRPr="00643A43">
        <w:t>of</w:t>
      </w:r>
      <w:r w:rsidR="00F73A4C" w:rsidRPr="00643A43">
        <w:t xml:space="preserve"> </w:t>
      </w:r>
      <w:r w:rsidRPr="00643A43">
        <w:t>the</w:t>
      </w:r>
      <w:r w:rsidR="00F73A4C" w:rsidRPr="00643A43">
        <w:t xml:space="preserve"> </w:t>
      </w:r>
      <w:r w:rsidRPr="00643A43">
        <w:t>farmer</w:t>
      </w:r>
      <w:r w:rsidR="00F73A4C" w:rsidRPr="00643A43">
        <w:t xml:space="preserve"> </w:t>
      </w:r>
      <w:r w:rsidRPr="00643A43">
        <w:t>now</w:t>
      </w:r>
      <w:r w:rsidR="00F73A4C" w:rsidRPr="00643A43">
        <w:t xml:space="preserve"> </w:t>
      </w:r>
      <w:r w:rsidRPr="00643A43">
        <w:t>also</w:t>
      </w:r>
      <w:r w:rsidR="00F73A4C" w:rsidRPr="00643A43">
        <w:t xml:space="preserve"> </w:t>
      </w:r>
      <w:r w:rsidRPr="00643A43">
        <w:t>becomes</w:t>
      </w:r>
      <w:r w:rsidR="00F73A4C" w:rsidRPr="00643A43">
        <w:t xml:space="preserve"> </w:t>
      </w:r>
      <w:r w:rsidRPr="00643A43">
        <w:t>significantly</w:t>
      </w:r>
      <w:r w:rsidR="00F73A4C" w:rsidRPr="00643A43">
        <w:t xml:space="preserve"> </w:t>
      </w:r>
      <w:r w:rsidRPr="00643A43">
        <w:t>negative,</w:t>
      </w:r>
      <w:r w:rsidR="00F73A4C" w:rsidRPr="00643A43">
        <w:t xml:space="preserve"> </w:t>
      </w:r>
      <w:r w:rsidRPr="00643A43">
        <w:t>which</w:t>
      </w:r>
      <w:r w:rsidR="00F73A4C" w:rsidRPr="00643A43">
        <w:t xml:space="preserve"> </w:t>
      </w:r>
      <w:r w:rsidRPr="00643A43">
        <w:t>makes</w:t>
      </w:r>
      <w:r w:rsidR="00F73A4C" w:rsidRPr="00643A43">
        <w:t xml:space="preserve"> </w:t>
      </w:r>
      <w:r w:rsidRPr="00643A43">
        <w:t>sense</w:t>
      </w:r>
      <w:r w:rsidR="00F73A4C" w:rsidRPr="00643A43">
        <w:t xml:space="preserve"> </w:t>
      </w:r>
      <w:r w:rsidRPr="00643A43">
        <w:t>as</w:t>
      </w:r>
      <w:r w:rsidR="00F73A4C" w:rsidRPr="00643A43">
        <w:t xml:space="preserve"> </w:t>
      </w:r>
      <w:r w:rsidRPr="00643A43">
        <w:t>women</w:t>
      </w:r>
      <w:r w:rsidR="00F73A4C" w:rsidRPr="00643A43">
        <w:t xml:space="preserve"> </w:t>
      </w:r>
      <w:r w:rsidRPr="00643A43">
        <w:t>rate</w:t>
      </w:r>
      <w:r w:rsidR="00F73A4C" w:rsidRPr="00643A43">
        <w:t xml:space="preserve"> </w:t>
      </w:r>
      <w:r w:rsidRPr="00643A43">
        <w:t>more</w:t>
      </w:r>
      <w:r w:rsidR="00F73A4C" w:rsidRPr="00643A43">
        <w:t xml:space="preserve"> </w:t>
      </w:r>
      <w:r w:rsidRPr="00643A43">
        <w:t>positive</w:t>
      </w:r>
      <w:r w:rsidR="00F73A4C" w:rsidRPr="00643A43">
        <w:t xml:space="preserve"> </w:t>
      </w:r>
      <w:r w:rsidRPr="00643A43">
        <w:t>(hypothesis</w:t>
      </w:r>
      <w:r w:rsidR="00F73A4C" w:rsidRPr="00643A43">
        <w:t xml:space="preserve"> </w:t>
      </w:r>
      <w:r w:rsidRPr="00643A43">
        <w:t>2),</w:t>
      </w:r>
      <w:r w:rsidR="00F73A4C" w:rsidRPr="00643A43">
        <w:t xml:space="preserve"> </w:t>
      </w:r>
      <w:r w:rsidRPr="00643A43">
        <w:t>making</w:t>
      </w:r>
      <w:r w:rsidR="00F73A4C" w:rsidRPr="00643A43">
        <w:t xml:space="preserve"> </w:t>
      </w:r>
      <w:r w:rsidRPr="00643A43">
        <w:t>the</w:t>
      </w:r>
      <w:r w:rsidR="00F73A4C" w:rsidRPr="00643A43">
        <w:t xml:space="preserve"> </w:t>
      </w:r>
      <w:r w:rsidRPr="00643A43">
        <w:t>gap</w:t>
      </w:r>
      <w:r w:rsidR="00F73A4C" w:rsidRPr="00643A43">
        <w:t xml:space="preserve"> </w:t>
      </w:r>
      <w:r w:rsidRPr="00643A43">
        <w:t>between</w:t>
      </w:r>
      <w:r w:rsidR="00F73A4C" w:rsidRPr="00643A43">
        <w:t xml:space="preserve"> </w:t>
      </w:r>
      <w:r w:rsidRPr="00643A43">
        <w:t>actor</w:t>
      </w:r>
      <w:r w:rsidR="00F73A4C" w:rsidRPr="00643A43">
        <w:t xml:space="preserve"> </w:t>
      </w:r>
      <w:r w:rsidRPr="00643A43">
        <w:t>and</w:t>
      </w:r>
      <w:r w:rsidR="00F73A4C" w:rsidRPr="00643A43">
        <w:t xml:space="preserve"> </w:t>
      </w:r>
      <w:r w:rsidRPr="00643A43">
        <w:t>farmer</w:t>
      </w:r>
      <w:r w:rsidR="00F73A4C" w:rsidRPr="00643A43">
        <w:t xml:space="preserve"> </w:t>
      </w:r>
      <w:r w:rsidRPr="00643A43">
        <w:t>rating</w:t>
      </w:r>
      <w:r w:rsidR="00F73A4C" w:rsidRPr="00643A43">
        <w:t xml:space="preserve"> </w:t>
      </w:r>
      <w:r w:rsidRPr="00643A43">
        <w:t>smaller.</w:t>
      </w:r>
    </w:p>
    <w:p w14:paraId="2E54AD50" w14:textId="32AB097E" w:rsidR="00BE397E" w:rsidRPr="00643A43" w:rsidRDefault="00BE397E" w:rsidP="00643A43">
      <w:pPr>
        <w:jc w:val="both"/>
      </w:pPr>
      <w:r w:rsidRPr="00643A43">
        <w:br w:type="page"/>
      </w:r>
    </w:p>
    <w:p w14:paraId="413B34D3" w14:textId="77777777" w:rsidR="009D0159" w:rsidRPr="00643A43" w:rsidRDefault="009D0159" w:rsidP="009D0159">
      <w:pPr>
        <w:pStyle w:val="1PP"/>
        <w:jc w:val="both"/>
        <w:rPr>
          <w:ins w:id="535" w:author="Anusha De" w:date="2022-05-05T14:07:00Z"/>
        </w:rPr>
      </w:pPr>
      <w:ins w:id="536" w:author="Anusha De" w:date="2022-05-05T14:07:00Z">
        <w:r w:rsidRPr="00643A43">
          <w:lastRenderedPageBreak/>
          <w:t>Table 9. Regression results for the impact of farmer's and actor's gender on the differences between actor self-ratings and farmer ratings.</w:t>
        </w:r>
      </w:ins>
    </w:p>
    <w:tbl>
      <w:tblPr>
        <w:tblW w:w="5005" w:type="pct"/>
        <w:tblLayout w:type="fixed"/>
        <w:tblLook w:val="0000" w:firstRow="0" w:lastRow="0" w:firstColumn="0" w:lastColumn="0" w:noHBand="0" w:noVBand="0"/>
      </w:tblPr>
      <w:tblGrid>
        <w:gridCol w:w="2844"/>
        <w:gridCol w:w="1247"/>
        <w:gridCol w:w="1247"/>
        <w:gridCol w:w="1247"/>
        <w:gridCol w:w="1247"/>
        <w:gridCol w:w="1248"/>
      </w:tblGrid>
      <w:tr w:rsidR="009D0159" w:rsidRPr="00643A43" w14:paraId="6B287FCF" w14:textId="77777777" w:rsidTr="00CF75EC">
        <w:trPr>
          <w:trHeight w:val="144"/>
          <w:ins w:id="537" w:author="Anusha De" w:date="2022-05-05T14:07:00Z"/>
        </w:trPr>
        <w:tc>
          <w:tcPr>
            <w:tcW w:w="2844" w:type="dxa"/>
            <w:vMerge w:val="restart"/>
            <w:tcBorders>
              <w:top w:val="single" w:sz="4" w:space="0" w:color="auto"/>
              <w:left w:val="nil"/>
              <w:bottom w:val="nil"/>
              <w:right w:val="nil"/>
            </w:tcBorders>
            <w:shd w:val="clear" w:color="auto" w:fill="FFFFFF"/>
            <w:vAlign w:val="center"/>
          </w:tcPr>
          <w:p w14:paraId="17664EC8" w14:textId="77777777" w:rsidR="009D0159" w:rsidRPr="00643A43" w:rsidRDefault="009D0159" w:rsidP="00CF75EC">
            <w:pPr>
              <w:widowControl/>
              <w:autoSpaceDE/>
              <w:autoSpaceDN/>
              <w:jc w:val="both"/>
              <w:rPr>
                <w:ins w:id="538" w:author="Anusha De" w:date="2022-05-05T14:07:00Z"/>
                <w:rFonts w:eastAsia="Times New Roman" w:cs="Courier New"/>
                <w:sz w:val="20"/>
                <w:szCs w:val="20"/>
              </w:rPr>
            </w:pPr>
          </w:p>
        </w:tc>
        <w:tc>
          <w:tcPr>
            <w:tcW w:w="6236" w:type="dxa"/>
            <w:gridSpan w:val="5"/>
            <w:tcBorders>
              <w:top w:val="single" w:sz="4" w:space="0" w:color="auto"/>
              <w:left w:val="nil"/>
              <w:bottom w:val="nil"/>
              <w:right w:val="nil"/>
            </w:tcBorders>
            <w:shd w:val="clear" w:color="auto" w:fill="FFFFFF"/>
            <w:vAlign w:val="center"/>
          </w:tcPr>
          <w:p w14:paraId="4AE9171D" w14:textId="77777777" w:rsidR="009D0159" w:rsidRPr="00643A43" w:rsidRDefault="009D0159" w:rsidP="00BE4F53">
            <w:pPr>
              <w:widowControl/>
              <w:autoSpaceDE/>
              <w:autoSpaceDN/>
              <w:jc w:val="center"/>
              <w:rPr>
                <w:ins w:id="539" w:author="Anusha De" w:date="2022-05-05T14:07:00Z"/>
                <w:rFonts w:eastAsia="Times New Roman" w:cs="Courier New"/>
                <w:b/>
                <w:bCs/>
                <w:sz w:val="20"/>
                <w:szCs w:val="20"/>
              </w:rPr>
            </w:pPr>
            <w:ins w:id="540" w:author="Anusha De" w:date="2022-05-05T14:07:00Z">
              <w:r w:rsidRPr="00643A43">
                <w:rPr>
                  <w:rFonts w:eastAsia="Times New Roman" w:cs="Courier New"/>
                  <w:b/>
                  <w:bCs/>
                  <w:sz w:val="20"/>
                  <w:szCs w:val="20"/>
                </w:rPr>
                <w:t>Dependent variable: Self-ratings by actor self-ratings and farmer ratings</w:t>
              </w:r>
            </w:ins>
          </w:p>
        </w:tc>
      </w:tr>
      <w:tr w:rsidR="009D0159" w:rsidRPr="00643A43" w14:paraId="02737752" w14:textId="77777777" w:rsidTr="00CF75EC">
        <w:trPr>
          <w:trHeight w:val="144"/>
          <w:ins w:id="541" w:author="Anusha De" w:date="2022-05-05T14:07:00Z"/>
        </w:trPr>
        <w:tc>
          <w:tcPr>
            <w:tcW w:w="2844" w:type="dxa"/>
            <w:vMerge/>
            <w:tcBorders>
              <w:top w:val="nil"/>
              <w:left w:val="nil"/>
              <w:bottom w:val="nil"/>
              <w:right w:val="nil"/>
            </w:tcBorders>
            <w:shd w:val="clear" w:color="auto" w:fill="FFFFFF"/>
            <w:vAlign w:val="center"/>
          </w:tcPr>
          <w:p w14:paraId="0BBC24F5" w14:textId="77777777" w:rsidR="009D0159" w:rsidRPr="00643A43" w:rsidRDefault="009D0159" w:rsidP="00CF75EC">
            <w:pPr>
              <w:widowControl/>
              <w:autoSpaceDE/>
              <w:autoSpaceDN/>
              <w:jc w:val="both"/>
              <w:rPr>
                <w:ins w:id="542" w:author="Anusha De" w:date="2022-05-05T14:07:00Z"/>
                <w:rFonts w:eastAsia="Times New Roman" w:cs="Courier New"/>
                <w:sz w:val="20"/>
                <w:szCs w:val="20"/>
              </w:rPr>
            </w:pPr>
          </w:p>
        </w:tc>
        <w:tc>
          <w:tcPr>
            <w:tcW w:w="1247" w:type="dxa"/>
            <w:tcBorders>
              <w:top w:val="single" w:sz="4" w:space="0" w:color="auto"/>
              <w:left w:val="nil"/>
              <w:bottom w:val="nil"/>
              <w:right w:val="nil"/>
            </w:tcBorders>
            <w:shd w:val="clear" w:color="auto" w:fill="FFFFFF"/>
            <w:vAlign w:val="center"/>
          </w:tcPr>
          <w:p w14:paraId="4BE28F1D" w14:textId="77777777" w:rsidR="009D0159" w:rsidRPr="00643A43" w:rsidRDefault="009D0159" w:rsidP="00BE4F53">
            <w:pPr>
              <w:widowControl/>
              <w:autoSpaceDE/>
              <w:autoSpaceDN/>
              <w:jc w:val="center"/>
              <w:rPr>
                <w:ins w:id="543" w:author="Anusha De" w:date="2022-05-05T14:07:00Z"/>
                <w:rFonts w:eastAsia="Times New Roman" w:cs="Courier New"/>
                <w:b/>
                <w:bCs/>
                <w:sz w:val="20"/>
                <w:szCs w:val="20"/>
              </w:rPr>
            </w:pPr>
            <w:ins w:id="544" w:author="Anusha De" w:date="2022-05-05T14:07:00Z">
              <w:r w:rsidRPr="00643A43">
                <w:rPr>
                  <w:rFonts w:eastAsia="Times New Roman" w:cs="Courier New"/>
                  <w:b/>
                  <w:bCs/>
                  <w:sz w:val="20"/>
                  <w:szCs w:val="20"/>
                </w:rPr>
                <w:t>Overall</w:t>
              </w:r>
            </w:ins>
          </w:p>
          <w:p w14:paraId="4D9929A5" w14:textId="77777777" w:rsidR="009D0159" w:rsidRPr="00643A43" w:rsidRDefault="009D0159" w:rsidP="00BE4F53">
            <w:pPr>
              <w:widowControl/>
              <w:autoSpaceDE/>
              <w:autoSpaceDN/>
              <w:jc w:val="center"/>
              <w:rPr>
                <w:ins w:id="545" w:author="Anusha De" w:date="2022-05-05T14:07:00Z"/>
                <w:rFonts w:eastAsia="Times New Roman" w:cs="Courier New"/>
                <w:b/>
                <w:bCs/>
                <w:sz w:val="20"/>
                <w:szCs w:val="20"/>
              </w:rPr>
            </w:pPr>
            <w:ins w:id="546" w:author="Anusha De" w:date="2022-05-05T14:07:00Z">
              <w:r w:rsidRPr="00643A43">
                <w:rPr>
                  <w:rFonts w:eastAsia="Times New Roman" w:cs="Courier New"/>
                  <w:b/>
                  <w:bCs/>
                  <w:sz w:val="20"/>
                  <w:szCs w:val="20"/>
                </w:rPr>
                <w:t>(1)</w:t>
              </w:r>
            </w:ins>
          </w:p>
        </w:tc>
        <w:tc>
          <w:tcPr>
            <w:tcW w:w="1247" w:type="dxa"/>
            <w:tcBorders>
              <w:top w:val="single" w:sz="4" w:space="0" w:color="auto"/>
              <w:left w:val="nil"/>
              <w:bottom w:val="nil"/>
              <w:right w:val="nil"/>
            </w:tcBorders>
            <w:shd w:val="clear" w:color="auto" w:fill="FFFFFF"/>
            <w:vAlign w:val="center"/>
          </w:tcPr>
          <w:p w14:paraId="07DF7E2E" w14:textId="77777777" w:rsidR="009D0159" w:rsidRPr="00643A43" w:rsidRDefault="009D0159" w:rsidP="00BE4F53">
            <w:pPr>
              <w:widowControl/>
              <w:autoSpaceDE/>
              <w:autoSpaceDN/>
              <w:jc w:val="center"/>
              <w:rPr>
                <w:ins w:id="547" w:author="Anusha De" w:date="2022-05-05T14:07:00Z"/>
                <w:rFonts w:eastAsia="Times New Roman" w:cs="Courier New"/>
                <w:b/>
                <w:bCs/>
                <w:sz w:val="20"/>
                <w:szCs w:val="20"/>
              </w:rPr>
            </w:pPr>
            <w:ins w:id="548" w:author="Anusha De" w:date="2022-05-05T14:07:00Z">
              <w:r w:rsidRPr="00643A43">
                <w:rPr>
                  <w:rFonts w:eastAsia="Times New Roman" w:cs="Courier New"/>
                  <w:b/>
                  <w:bCs/>
                  <w:sz w:val="20"/>
                  <w:szCs w:val="20"/>
                </w:rPr>
                <w:t>Location</w:t>
              </w:r>
            </w:ins>
          </w:p>
          <w:p w14:paraId="23F85905" w14:textId="77777777" w:rsidR="009D0159" w:rsidRPr="00643A43" w:rsidRDefault="009D0159" w:rsidP="00BE4F53">
            <w:pPr>
              <w:widowControl/>
              <w:autoSpaceDE/>
              <w:autoSpaceDN/>
              <w:jc w:val="center"/>
              <w:rPr>
                <w:ins w:id="549" w:author="Anusha De" w:date="2022-05-05T14:07:00Z"/>
                <w:rFonts w:eastAsia="Times New Roman" w:cs="Courier New"/>
                <w:b/>
                <w:bCs/>
                <w:sz w:val="20"/>
                <w:szCs w:val="20"/>
              </w:rPr>
            </w:pPr>
            <w:ins w:id="550" w:author="Anusha De" w:date="2022-05-05T14:07:00Z">
              <w:r w:rsidRPr="00643A43">
                <w:rPr>
                  <w:rFonts w:eastAsia="Times New Roman" w:cs="Courier New"/>
                  <w:b/>
                  <w:bCs/>
                  <w:sz w:val="20"/>
                  <w:szCs w:val="20"/>
                </w:rPr>
                <w:t>(2)</w:t>
              </w:r>
            </w:ins>
          </w:p>
        </w:tc>
        <w:tc>
          <w:tcPr>
            <w:tcW w:w="1247" w:type="dxa"/>
            <w:tcBorders>
              <w:top w:val="single" w:sz="4" w:space="0" w:color="auto"/>
              <w:left w:val="nil"/>
              <w:bottom w:val="nil"/>
              <w:right w:val="nil"/>
            </w:tcBorders>
            <w:shd w:val="clear" w:color="auto" w:fill="FFFFFF"/>
            <w:vAlign w:val="center"/>
          </w:tcPr>
          <w:p w14:paraId="097BD209" w14:textId="77777777" w:rsidR="009D0159" w:rsidRPr="00643A43" w:rsidRDefault="009D0159" w:rsidP="00BE4F53">
            <w:pPr>
              <w:widowControl/>
              <w:autoSpaceDE/>
              <w:autoSpaceDN/>
              <w:jc w:val="center"/>
              <w:rPr>
                <w:ins w:id="551" w:author="Anusha De" w:date="2022-05-05T14:07:00Z"/>
                <w:rFonts w:eastAsia="Times New Roman" w:cs="Courier New"/>
                <w:b/>
                <w:bCs/>
                <w:sz w:val="20"/>
                <w:szCs w:val="20"/>
              </w:rPr>
            </w:pPr>
            <w:ins w:id="552" w:author="Anusha De" w:date="2022-05-05T14:07:00Z">
              <w:r w:rsidRPr="00643A43">
                <w:rPr>
                  <w:rFonts w:eastAsia="Times New Roman" w:cs="Courier New"/>
                  <w:b/>
                  <w:bCs/>
                  <w:sz w:val="20"/>
                  <w:szCs w:val="20"/>
                </w:rPr>
                <w:t>Quality</w:t>
              </w:r>
            </w:ins>
          </w:p>
          <w:p w14:paraId="6E35661A" w14:textId="77777777" w:rsidR="009D0159" w:rsidRPr="00643A43" w:rsidRDefault="009D0159" w:rsidP="00BE4F53">
            <w:pPr>
              <w:widowControl/>
              <w:autoSpaceDE/>
              <w:autoSpaceDN/>
              <w:jc w:val="center"/>
              <w:rPr>
                <w:ins w:id="553" w:author="Anusha De" w:date="2022-05-05T14:07:00Z"/>
                <w:rFonts w:eastAsia="Times New Roman" w:cs="Courier New"/>
                <w:b/>
                <w:bCs/>
                <w:sz w:val="20"/>
                <w:szCs w:val="20"/>
              </w:rPr>
            </w:pPr>
            <w:ins w:id="554" w:author="Anusha De" w:date="2022-05-05T14:07:00Z">
              <w:r w:rsidRPr="00643A43">
                <w:rPr>
                  <w:rFonts w:eastAsia="Times New Roman" w:cs="Courier New"/>
                  <w:b/>
                  <w:bCs/>
                  <w:sz w:val="20"/>
                  <w:szCs w:val="20"/>
                </w:rPr>
                <w:t>(3)</w:t>
              </w:r>
            </w:ins>
          </w:p>
        </w:tc>
        <w:tc>
          <w:tcPr>
            <w:tcW w:w="1247" w:type="dxa"/>
            <w:tcBorders>
              <w:top w:val="single" w:sz="4" w:space="0" w:color="auto"/>
              <w:left w:val="nil"/>
              <w:bottom w:val="nil"/>
              <w:right w:val="nil"/>
            </w:tcBorders>
            <w:shd w:val="clear" w:color="auto" w:fill="FFFFFF"/>
            <w:vAlign w:val="center"/>
          </w:tcPr>
          <w:p w14:paraId="119AF48D" w14:textId="77777777" w:rsidR="009D0159" w:rsidRPr="00643A43" w:rsidRDefault="009D0159" w:rsidP="00BE4F53">
            <w:pPr>
              <w:widowControl/>
              <w:autoSpaceDE/>
              <w:autoSpaceDN/>
              <w:jc w:val="center"/>
              <w:rPr>
                <w:ins w:id="555" w:author="Anusha De" w:date="2022-05-05T14:07:00Z"/>
                <w:rFonts w:eastAsia="Times New Roman" w:cs="Courier New"/>
                <w:b/>
                <w:bCs/>
                <w:sz w:val="20"/>
                <w:szCs w:val="20"/>
              </w:rPr>
            </w:pPr>
            <w:ins w:id="556" w:author="Anusha De" w:date="2022-05-05T14:07:00Z">
              <w:r w:rsidRPr="00643A43">
                <w:rPr>
                  <w:rFonts w:eastAsia="Times New Roman" w:cs="Courier New"/>
                  <w:b/>
                  <w:bCs/>
                  <w:sz w:val="20"/>
                  <w:szCs w:val="20"/>
                </w:rPr>
                <w:t>Price</w:t>
              </w:r>
            </w:ins>
          </w:p>
          <w:p w14:paraId="00A47781" w14:textId="77777777" w:rsidR="009D0159" w:rsidRPr="00643A43" w:rsidRDefault="009D0159" w:rsidP="00BE4F53">
            <w:pPr>
              <w:widowControl/>
              <w:autoSpaceDE/>
              <w:autoSpaceDN/>
              <w:jc w:val="center"/>
              <w:rPr>
                <w:ins w:id="557" w:author="Anusha De" w:date="2022-05-05T14:07:00Z"/>
                <w:rFonts w:eastAsia="Times New Roman" w:cs="Courier New"/>
                <w:b/>
                <w:bCs/>
                <w:sz w:val="20"/>
                <w:szCs w:val="20"/>
              </w:rPr>
            </w:pPr>
            <w:ins w:id="558" w:author="Anusha De" w:date="2022-05-05T14:07:00Z">
              <w:r w:rsidRPr="00643A43">
                <w:rPr>
                  <w:rFonts w:eastAsia="Times New Roman" w:cs="Courier New"/>
                  <w:b/>
                  <w:bCs/>
                  <w:sz w:val="20"/>
                  <w:szCs w:val="20"/>
                </w:rPr>
                <w:t>(4)</w:t>
              </w:r>
            </w:ins>
          </w:p>
        </w:tc>
        <w:tc>
          <w:tcPr>
            <w:tcW w:w="1248" w:type="dxa"/>
            <w:tcBorders>
              <w:top w:val="single" w:sz="4" w:space="0" w:color="auto"/>
              <w:left w:val="nil"/>
              <w:bottom w:val="nil"/>
              <w:right w:val="nil"/>
            </w:tcBorders>
            <w:shd w:val="clear" w:color="auto" w:fill="FFFFFF"/>
            <w:vAlign w:val="center"/>
          </w:tcPr>
          <w:p w14:paraId="40893EC5" w14:textId="77777777" w:rsidR="009D0159" w:rsidRPr="00643A43" w:rsidRDefault="009D0159" w:rsidP="00BE4F53">
            <w:pPr>
              <w:widowControl/>
              <w:autoSpaceDE/>
              <w:autoSpaceDN/>
              <w:jc w:val="center"/>
              <w:rPr>
                <w:ins w:id="559" w:author="Anusha De" w:date="2022-05-05T14:07:00Z"/>
                <w:rFonts w:eastAsia="Times New Roman" w:cs="Courier New"/>
                <w:b/>
                <w:bCs/>
                <w:sz w:val="20"/>
                <w:szCs w:val="20"/>
              </w:rPr>
            </w:pPr>
            <w:ins w:id="560" w:author="Anusha De" w:date="2022-05-05T14:07:00Z">
              <w:r w:rsidRPr="00643A43">
                <w:rPr>
                  <w:rFonts w:eastAsia="Times New Roman" w:cs="Courier New"/>
                  <w:b/>
                  <w:bCs/>
                  <w:sz w:val="20"/>
                  <w:szCs w:val="20"/>
                </w:rPr>
                <w:t>Reputation</w:t>
              </w:r>
            </w:ins>
          </w:p>
          <w:p w14:paraId="6C39DA2A" w14:textId="77777777" w:rsidR="009D0159" w:rsidRPr="00643A43" w:rsidRDefault="009D0159" w:rsidP="00BE4F53">
            <w:pPr>
              <w:widowControl/>
              <w:autoSpaceDE/>
              <w:autoSpaceDN/>
              <w:jc w:val="center"/>
              <w:rPr>
                <w:ins w:id="561" w:author="Anusha De" w:date="2022-05-05T14:07:00Z"/>
                <w:rFonts w:eastAsia="Times New Roman" w:cs="Courier New"/>
                <w:b/>
                <w:bCs/>
                <w:sz w:val="20"/>
                <w:szCs w:val="20"/>
              </w:rPr>
            </w:pPr>
            <w:ins w:id="562" w:author="Anusha De" w:date="2022-05-05T14:07:00Z">
              <w:r w:rsidRPr="00643A43">
                <w:rPr>
                  <w:rFonts w:eastAsia="Times New Roman" w:cs="Courier New"/>
                  <w:b/>
                  <w:bCs/>
                  <w:sz w:val="20"/>
                  <w:szCs w:val="20"/>
                </w:rPr>
                <w:t>(5)</w:t>
              </w:r>
            </w:ins>
          </w:p>
        </w:tc>
      </w:tr>
      <w:tr w:rsidR="009D0159" w:rsidRPr="00643A43" w14:paraId="0A9D9CF3" w14:textId="77777777" w:rsidTr="00CF75EC">
        <w:trPr>
          <w:trHeight w:val="144"/>
          <w:ins w:id="563" w:author="Anusha De" w:date="2022-05-05T14:07:00Z"/>
        </w:trPr>
        <w:tc>
          <w:tcPr>
            <w:tcW w:w="2844" w:type="dxa"/>
            <w:tcBorders>
              <w:top w:val="single" w:sz="4" w:space="0" w:color="auto"/>
              <w:left w:val="nil"/>
              <w:right w:val="nil"/>
            </w:tcBorders>
            <w:shd w:val="clear" w:color="auto" w:fill="FFFFFF"/>
          </w:tcPr>
          <w:p w14:paraId="22B53439" w14:textId="77777777" w:rsidR="009D0159" w:rsidRPr="00643A43" w:rsidRDefault="009D0159" w:rsidP="00BE4F53">
            <w:pPr>
              <w:widowControl/>
              <w:autoSpaceDE/>
              <w:autoSpaceDN/>
              <w:rPr>
                <w:ins w:id="564" w:author="Anusha De" w:date="2022-05-05T14:07:00Z"/>
                <w:rFonts w:eastAsia="Times New Roman" w:cs="Courier New"/>
                <w:sz w:val="20"/>
                <w:szCs w:val="20"/>
              </w:rPr>
            </w:pPr>
            <w:ins w:id="565" w:author="Anusha De" w:date="2022-05-05T14:07:00Z">
              <w:r w:rsidRPr="00643A43">
                <w:rPr>
                  <w:rFonts w:eastAsia="Times New Roman" w:cs="Courier New"/>
                  <w:sz w:val="20"/>
                  <w:szCs w:val="20"/>
                </w:rPr>
                <w:t>Constant</w:t>
              </w:r>
            </w:ins>
          </w:p>
        </w:tc>
        <w:tc>
          <w:tcPr>
            <w:tcW w:w="1247" w:type="dxa"/>
            <w:tcBorders>
              <w:top w:val="single" w:sz="4" w:space="0" w:color="auto"/>
              <w:left w:val="nil"/>
              <w:right w:val="nil"/>
            </w:tcBorders>
            <w:shd w:val="clear" w:color="auto" w:fill="FFFFFF"/>
          </w:tcPr>
          <w:p w14:paraId="1CA1215D" w14:textId="77777777" w:rsidR="009D0159" w:rsidRPr="00643A43" w:rsidRDefault="009D0159" w:rsidP="00BE4F53">
            <w:pPr>
              <w:widowControl/>
              <w:jc w:val="center"/>
              <w:rPr>
                <w:ins w:id="566" w:author="Anusha De" w:date="2022-05-05T14:07:00Z"/>
                <w:rFonts w:eastAsia="Times New Roman" w:cs="Courier New"/>
                <w:sz w:val="20"/>
                <w:szCs w:val="20"/>
              </w:rPr>
            </w:pPr>
            <w:ins w:id="567" w:author="Anusha De" w:date="2022-05-05T14:07:00Z">
              <w:r w:rsidRPr="00643A43">
                <w:rPr>
                  <w:rFonts w:eastAsia="Times New Roman" w:cs="Courier New"/>
                  <w:sz w:val="20"/>
                  <w:szCs w:val="20"/>
                </w:rPr>
                <w:t>0.979***</w:t>
              </w:r>
            </w:ins>
          </w:p>
          <w:p w14:paraId="6C89AF2B" w14:textId="77777777" w:rsidR="009D0159" w:rsidRPr="00643A43" w:rsidRDefault="009D0159" w:rsidP="00BE4F53">
            <w:pPr>
              <w:widowControl/>
              <w:autoSpaceDE/>
              <w:autoSpaceDN/>
              <w:jc w:val="center"/>
              <w:rPr>
                <w:ins w:id="568" w:author="Anusha De" w:date="2022-05-05T14:07:00Z"/>
                <w:rFonts w:eastAsia="Times New Roman" w:cs="Courier New"/>
                <w:sz w:val="20"/>
                <w:szCs w:val="20"/>
              </w:rPr>
            </w:pPr>
            <w:ins w:id="569" w:author="Anusha De" w:date="2022-05-05T14:07:00Z">
              <w:r w:rsidRPr="00643A43">
                <w:rPr>
                  <w:rFonts w:eastAsia="Times New Roman" w:cs="Courier New"/>
                  <w:sz w:val="20"/>
                  <w:szCs w:val="20"/>
                </w:rPr>
                <w:t>(0.168)</w:t>
              </w:r>
            </w:ins>
          </w:p>
        </w:tc>
        <w:tc>
          <w:tcPr>
            <w:tcW w:w="1247" w:type="dxa"/>
            <w:tcBorders>
              <w:top w:val="single" w:sz="4" w:space="0" w:color="auto"/>
              <w:left w:val="nil"/>
              <w:right w:val="nil"/>
            </w:tcBorders>
            <w:shd w:val="clear" w:color="auto" w:fill="FFFFFF"/>
          </w:tcPr>
          <w:p w14:paraId="79120246" w14:textId="77777777" w:rsidR="009D0159" w:rsidRPr="00643A43" w:rsidRDefault="009D0159" w:rsidP="00BE4F53">
            <w:pPr>
              <w:widowControl/>
              <w:jc w:val="center"/>
              <w:rPr>
                <w:ins w:id="570" w:author="Anusha De" w:date="2022-05-05T14:07:00Z"/>
                <w:rFonts w:eastAsia="Times New Roman" w:cs="Courier New"/>
                <w:sz w:val="20"/>
                <w:szCs w:val="20"/>
              </w:rPr>
            </w:pPr>
            <w:ins w:id="571" w:author="Anusha De" w:date="2022-05-05T14:07:00Z">
              <w:r w:rsidRPr="00643A43">
                <w:rPr>
                  <w:rFonts w:eastAsia="Times New Roman" w:cs="Courier New"/>
                  <w:sz w:val="20"/>
                  <w:szCs w:val="20"/>
                </w:rPr>
                <w:t>0.203</w:t>
              </w:r>
            </w:ins>
          </w:p>
          <w:p w14:paraId="42EE28CC" w14:textId="77777777" w:rsidR="009D0159" w:rsidRPr="00643A43" w:rsidRDefault="009D0159" w:rsidP="00BE4F53">
            <w:pPr>
              <w:widowControl/>
              <w:autoSpaceDE/>
              <w:autoSpaceDN/>
              <w:jc w:val="center"/>
              <w:rPr>
                <w:ins w:id="572" w:author="Anusha De" w:date="2022-05-05T14:07:00Z"/>
                <w:rFonts w:eastAsia="Times New Roman" w:cs="Courier New"/>
                <w:sz w:val="20"/>
                <w:szCs w:val="20"/>
              </w:rPr>
            </w:pPr>
            <w:ins w:id="573" w:author="Anusha De" w:date="2022-05-05T14:07:00Z">
              <w:r w:rsidRPr="00643A43">
                <w:rPr>
                  <w:rFonts w:eastAsia="Times New Roman" w:cs="Courier New"/>
                  <w:sz w:val="20"/>
                  <w:szCs w:val="20"/>
                </w:rPr>
                <w:t>(0.326)</w:t>
              </w:r>
            </w:ins>
          </w:p>
        </w:tc>
        <w:tc>
          <w:tcPr>
            <w:tcW w:w="1247" w:type="dxa"/>
            <w:tcBorders>
              <w:top w:val="single" w:sz="4" w:space="0" w:color="auto"/>
              <w:left w:val="nil"/>
              <w:right w:val="nil"/>
            </w:tcBorders>
            <w:shd w:val="clear" w:color="auto" w:fill="FFFFFF"/>
          </w:tcPr>
          <w:p w14:paraId="459FED34" w14:textId="77777777" w:rsidR="009D0159" w:rsidRPr="00643A43" w:rsidRDefault="009D0159" w:rsidP="00BE4F53">
            <w:pPr>
              <w:widowControl/>
              <w:jc w:val="center"/>
              <w:rPr>
                <w:ins w:id="574" w:author="Anusha De" w:date="2022-05-05T14:07:00Z"/>
                <w:rFonts w:eastAsia="Times New Roman" w:cs="Courier New"/>
                <w:sz w:val="20"/>
                <w:szCs w:val="20"/>
              </w:rPr>
            </w:pPr>
            <w:ins w:id="575" w:author="Anusha De" w:date="2022-05-05T14:07:00Z">
              <w:r w:rsidRPr="00643A43">
                <w:rPr>
                  <w:rFonts w:eastAsia="Times New Roman" w:cs="Courier New"/>
                  <w:sz w:val="20"/>
                  <w:szCs w:val="20"/>
                </w:rPr>
                <w:t>1.201***</w:t>
              </w:r>
            </w:ins>
          </w:p>
          <w:p w14:paraId="235BCE97" w14:textId="77777777" w:rsidR="009D0159" w:rsidRPr="00643A43" w:rsidRDefault="009D0159" w:rsidP="00BE4F53">
            <w:pPr>
              <w:widowControl/>
              <w:autoSpaceDE/>
              <w:autoSpaceDN/>
              <w:jc w:val="center"/>
              <w:rPr>
                <w:ins w:id="576" w:author="Anusha De" w:date="2022-05-05T14:07:00Z"/>
                <w:rFonts w:eastAsia="Times New Roman" w:cs="Courier New"/>
                <w:sz w:val="20"/>
                <w:szCs w:val="20"/>
              </w:rPr>
            </w:pPr>
            <w:ins w:id="577" w:author="Anusha De" w:date="2022-05-05T14:07:00Z">
              <w:r w:rsidRPr="00643A43">
                <w:rPr>
                  <w:rFonts w:eastAsia="Times New Roman" w:cs="Courier New"/>
                  <w:sz w:val="20"/>
                  <w:szCs w:val="20"/>
                </w:rPr>
                <w:t>(0.3)</w:t>
              </w:r>
            </w:ins>
          </w:p>
        </w:tc>
        <w:tc>
          <w:tcPr>
            <w:tcW w:w="1247" w:type="dxa"/>
            <w:tcBorders>
              <w:top w:val="single" w:sz="4" w:space="0" w:color="auto"/>
              <w:left w:val="nil"/>
              <w:right w:val="nil"/>
            </w:tcBorders>
            <w:shd w:val="clear" w:color="auto" w:fill="FFFFFF"/>
          </w:tcPr>
          <w:p w14:paraId="14114383" w14:textId="77777777" w:rsidR="009D0159" w:rsidRPr="00643A43" w:rsidRDefault="009D0159" w:rsidP="00BE4F53">
            <w:pPr>
              <w:widowControl/>
              <w:jc w:val="center"/>
              <w:rPr>
                <w:ins w:id="578" w:author="Anusha De" w:date="2022-05-05T14:07:00Z"/>
                <w:rFonts w:eastAsia="Times New Roman" w:cs="Courier New"/>
                <w:sz w:val="20"/>
                <w:szCs w:val="20"/>
              </w:rPr>
            </w:pPr>
            <w:ins w:id="579" w:author="Anusha De" w:date="2022-05-05T14:07:00Z">
              <w:r w:rsidRPr="00643A43">
                <w:rPr>
                  <w:rFonts w:eastAsia="Times New Roman" w:cs="Courier New"/>
                  <w:sz w:val="20"/>
                  <w:szCs w:val="20"/>
                </w:rPr>
                <w:t>1.185***</w:t>
              </w:r>
            </w:ins>
          </w:p>
          <w:p w14:paraId="7557A518" w14:textId="77777777" w:rsidR="009D0159" w:rsidRPr="00643A43" w:rsidRDefault="009D0159" w:rsidP="00BE4F53">
            <w:pPr>
              <w:widowControl/>
              <w:autoSpaceDE/>
              <w:autoSpaceDN/>
              <w:jc w:val="center"/>
              <w:rPr>
                <w:ins w:id="580" w:author="Anusha De" w:date="2022-05-05T14:07:00Z"/>
                <w:rFonts w:eastAsia="Times New Roman" w:cs="Courier New"/>
                <w:sz w:val="20"/>
                <w:szCs w:val="20"/>
              </w:rPr>
            </w:pPr>
            <w:ins w:id="581" w:author="Anusha De" w:date="2022-05-05T14:07:00Z">
              <w:r w:rsidRPr="00643A43">
                <w:rPr>
                  <w:rFonts w:eastAsia="Times New Roman" w:cs="Courier New"/>
                  <w:sz w:val="20"/>
                  <w:szCs w:val="20"/>
                </w:rPr>
                <w:t>(0.296)</w:t>
              </w:r>
            </w:ins>
          </w:p>
        </w:tc>
        <w:tc>
          <w:tcPr>
            <w:tcW w:w="1248" w:type="dxa"/>
            <w:tcBorders>
              <w:top w:val="single" w:sz="4" w:space="0" w:color="auto"/>
              <w:left w:val="nil"/>
              <w:right w:val="nil"/>
            </w:tcBorders>
            <w:shd w:val="clear" w:color="auto" w:fill="FFFFFF"/>
          </w:tcPr>
          <w:p w14:paraId="3E6585E0" w14:textId="77777777" w:rsidR="009D0159" w:rsidRPr="00643A43" w:rsidRDefault="009D0159" w:rsidP="00BE4F53">
            <w:pPr>
              <w:widowControl/>
              <w:jc w:val="center"/>
              <w:rPr>
                <w:ins w:id="582" w:author="Anusha De" w:date="2022-05-05T14:07:00Z"/>
                <w:rFonts w:eastAsia="Times New Roman" w:cs="Courier New"/>
                <w:sz w:val="20"/>
                <w:szCs w:val="20"/>
              </w:rPr>
            </w:pPr>
            <w:ins w:id="583" w:author="Anusha De" w:date="2022-05-05T14:07:00Z">
              <w:r w:rsidRPr="00643A43">
                <w:rPr>
                  <w:rFonts w:eastAsia="Times New Roman" w:cs="Courier New"/>
                  <w:sz w:val="20"/>
                  <w:szCs w:val="20"/>
                </w:rPr>
                <w:t>1.167***</w:t>
              </w:r>
            </w:ins>
          </w:p>
          <w:p w14:paraId="57CDBB77" w14:textId="77777777" w:rsidR="009D0159" w:rsidRPr="00643A43" w:rsidRDefault="009D0159" w:rsidP="00BE4F53">
            <w:pPr>
              <w:widowControl/>
              <w:autoSpaceDE/>
              <w:autoSpaceDN/>
              <w:jc w:val="center"/>
              <w:rPr>
                <w:ins w:id="584" w:author="Anusha De" w:date="2022-05-05T14:07:00Z"/>
                <w:rFonts w:eastAsia="Times New Roman" w:cs="Courier New"/>
                <w:sz w:val="20"/>
                <w:szCs w:val="20"/>
              </w:rPr>
            </w:pPr>
            <w:ins w:id="585" w:author="Anusha De" w:date="2022-05-05T14:07:00Z">
              <w:r w:rsidRPr="00643A43">
                <w:rPr>
                  <w:rFonts w:eastAsia="Times New Roman" w:cs="Courier New"/>
                  <w:sz w:val="20"/>
                  <w:szCs w:val="20"/>
                </w:rPr>
                <w:t>(0.296)</w:t>
              </w:r>
            </w:ins>
          </w:p>
        </w:tc>
      </w:tr>
      <w:tr w:rsidR="009D0159" w:rsidRPr="00643A43" w14:paraId="571B6966" w14:textId="77777777" w:rsidTr="00CF75EC">
        <w:trPr>
          <w:trHeight w:val="144"/>
          <w:ins w:id="586" w:author="Anusha De" w:date="2022-05-05T14:07:00Z"/>
        </w:trPr>
        <w:tc>
          <w:tcPr>
            <w:tcW w:w="2844" w:type="dxa"/>
            <w:tcBorders>
              <w:top w:val="nil"/>
              <w:left w:val="nil"/>
              <w:right w:val="nil"/>
            </w:tcBorders>
            <w:shd w:val="clear" w:color="auto" w:fill="FFFFFF"/>
          </w:tcPr>
          <w:p w14:paraId="5B9ACC26" w14:textId="77777777" w:rsidR="009D0159" w:rsidRPr="00643A43" w:rsidRDefault="009D0159" w:rsidP="00BE4F53">
            <w:pPr>
              <w:widowControl/>
              <w:autoSpaceDE/>
              <w:autoSpaceDN/>
              <w:rPr>
                <w:ins w:id="587" w:author="Anusha De" w:date="2022-05-05T14:07:00Z"/>
                <w:rFonts w:eastAsia="Times New Roman" w:cs="Courier New"/>
                <w:sz w:val="20"/>
                <w:szCs w:val="20"/>
              </w:rPr>
            </w:pPr>
            <w:ins w:id="588" w:author="Anusha De" w:date="2022-05-05T14:07:00Z">
              <w:r w:rsidRPr="00643A43">
                <w:rPr>
                  <w:rFonts w:eastAsia="Times New Roman" w:cs="Courier New"/>
                  <w:sz w:val="20"/>
                  <w:szCs w:val="20"/>
                </w:rPr>
                <w:t>Farmer is female</w:t>
              </w:r>
            </w:ins>
          </w:p>
        </w:tc>
        <w:tc>
          <w:tcPr>
            <w:tcW w:w="1247" w:type="dxa"/>
            <w:tcBorders>
              <w:top w:val="nil"/>
              <w:left w:val="nil"/>
              <w:right w:val="nil"/>
            </w:tcBorders>
            <w:shd w:val="clear" w:color="auto" w:fill="FFFFFF"/>
          </w:tcPr>
          <w:p w14:paraId="5C96BEA5" w14:textId="77777777" w:rsidR="009D0159" w:rsidRPr="00643A43" w:rsidRDefault="009D0159" w:rsidP="00BE4F53">
            <w:pPr>
              <w:widowControl/>
              <w:jc w:val="center"/>
              <w:rPr>
                <w:ins w:id="589" w:author="Anusha De" w:date="2022-05-05T14:07:00Z"/>
                <w:rFonts w:eastAsia="Times New Roman" w:cs="Courier New"/>
                <w:sz w:val="20"/>
                <w:szCs w:val="20"/>
              </w:rPr>
            </w:pPr>
            <w:ins w:id="590" w:author="Anusha De" w:date="2022-05-05T14:07:00Z">
              <w:r w:rsidRPr="00643A43">
                <w:rPr>
                  <w:rFonts w:ascii="Arial" w:eastAsia="Times New Roman" w:hAnsi="Arial" w:cs="Arial"/>
                  <w:sz w:val="20"/>
                  <w:szCs w:val="20"/>
                </w:rPr>
                <w:t>−</w:t>
              </w:r>
              <w:r w:rsidRPr="00643A43">
                <w:rPr>
                  <w:rFonts w:eastAsia="Times New Roman" w:cs="Courier New"/>
                  <w:sz w:val="20"/>
                  <w:szCs w:val="20"/>
                </w:rPr>
                <w:t>0.114***</w:t>
              </w:r>
            </w:ins>
          </w:p>
          <w:p w14:paraId="1E1CAEEA" w14:textId="77777777" w:rsidR="009D0159" w:rsidRPr="00643A43" w:rsidRDefault="009D0159" w:rsidP="00BE4F53">
            <w:pPr>
              <w:widowControl/>
              <w:autoSpaceDE/>
              <w:autoSpaceDN/>
              <w:jc w:val="center"/>
              <w:rPr>
                <w:ins w:id="591" w:author="Anusha De" w:date="2022-05-05T14:07:00Z"/>
                <w:rFonts w:eastAsia="Times New Roman" w:cs="Courier New"/>
                <w:sz w:val="20"/>
                <w:szCs w:val="20"/>
              </w:rPr>
            </w:pPr>
            <w:ins w:id="592" w:author="Anusha De" w:date="2022-05-05T14:07:00Z">
              <w:r w:rsidRPr="00643A43">
                <w:rPr>
                  <w:rFonts w:eastAsia="Times New Roman" w:cs="Courier New"/>
                  <w:sz w:val="20"/>
                  <w:szCs w:val="20"/>
                </w:rPr>
                <w:t>(0.042)</w:t>
              </w:r>
            </w:ins>
          </w:p>
        </w:tc>
        <w:tc>
          <w:tcPr>
            <w:tcW w:w="1247" w:type="dxa"/>
            <w:tcBorders>
              <w:top w:val="nil"/>
              <w:left w:val="nil"/>
              <w:right w:val="nil"/>
            </w:tcBorders>
            <w:shd w:val="clear" w:color="auto" w:fill="FFFFFF"/>
          </w:tcPr>
          <w:p w14:paraId="4D6EFADC" w14:textId="77777777" w:rsidR="009D0159" w:rsidRPr="00643A43" w:rsidRDefault="009D0159" w:rsidP="00BE4F53">
            <w:pPr>
              <w:widowControl/>
              <w:jc w:val="center"/>
              <w:rPr>
                <w:ins w:id="593" w:author="Anusha De" w:date="2022-05-05T14:07:00Z"/>
                <w:rFonts w:eastAsia="Times New Roman" w:cs="Courier New"/>
                <w:sz w:val="20"/>
                <w:szCs w:val="20"/>
              </w:rPr>
            </w:pPr>
            <w:ins w:id="594" w:author="Anusha De" w:date="2022-05-05T14:07:00Z">
              <w:r w:rsidRPr="00643A43">
                <w:rPr>
                  <w:rFonts w:ascii="Arial" w:eastAsia="Times New Roman" w:hAnsi="Arial" w:cs="Arial"/>
                  <w:sz w:val="20"/>
                  <w:szCs w:val="20"/>
                </w:rPr>
                <w:t>−</w:t>
              </w:r>
              <w:r w:rsidRPr="00643A43">
                <w:rPr>
                  <w:rFonts w:eastAsia="Times New Roman" w:cs="Courier New"/>
                  <w:sz w:val="20"/>
                  <w:szCs w:val="20"/>
                </w:rPr>
                <w:t>0.189**</w:t>
              </w:r>
            </w:ins>
          </w:p>
          <w:p w14:paraId="359A9813" w14:textId="77777777" w:rsidR="009D0159" w:rsidRPr="00643A43" w:rsidRDefault="009D0159" w:rsidP="00BE4F53">
            <w:pPr>
              <w:widowControl/>
              <w:autoSpaceDE/>
              <w:autoSpaceDN/>
              <w:jc w:val="center"/>
              <w:rPr>
                <w:ins w:id="595" w:author="Anusha De" w:date="2022-05-05T14:07:00Z"/>
                <w:rFonts w:eastAsia="Times New Roman" w:cs="Courier New"/>
                <w:sz w:val="20"/>
                <w:szCs w:val="20"/>
              </w:rPr>
            </w:pPr>
            <w:ins w:id="596" w:author="Anusha De" w:date="2022-05-05T14:07:00Z">
              <w:r w:rsidRPr="00643A43">
                <w:rPr>
                  <w:rFonts w:eastAsia="Times New Roman" w:cs="Courier New"/>
                  <w:sz w:val="20"/>
                  <w:szCs w:val="20"/>
                </w:rPr>
                <w:t>(0.077)</w:t>
              </w:r>
            </w:ins>
          </w:p>
        </w:tc>
        <w:tc>
          <w:tcPr>
            <w:tcW w:w="1247" w:type="dxa"/>
            <w:tcBorders>
              <w:top w:val="nil"/>
              <w:left w:val="nil"/>
              <w:right w:val="nil"/>
            </w:tcBorders>
            <w:shd w:val="clear" w:color="auto" w:fill="FFFFFF"/>
          </w:tcPr>
          <w:p w14:paraId="06C8D5B1" w14:textId="77777777" w:rsidR="009D0159" w:rsidRPr="00643A43" w:rsidRDefault="009D0159" w:rsidP="00BE4F53">
            <w:pPr>
              <w:widowControl/>
              <w:jc w:val="center"/>
              <w:rPr>
                <w:ins w:id="597" w:author="Anusha De" w:date="2022-05-05T14:07:00Z"/>
                <w:rFonts w:eastAsia="Times New Roman" w:cs="Courier New"/>
                <w:sz w:val="20"/>
                <w:szCs w:val="20"/>
              </w:rPr>
            </w:pPr>
            <w:ins w:id="598" w:author="Anusha De" w:date="2022-05-05T14:07:00Z">
              <w:r w:rsidRPr="00643A43">
                <w:rPr>
                  <w:rFonts w:ascii="Arial" w:eastAsia="Times New Roman" w:hAnsi="Arial" w:cs="Arial"/>
                  <w:sz w:val="20"/>
                  <w:szCs w:val="20"/>
                </w:rPr>
                <w:t>−</w:t>
              </w:r>
              <w:r w:rsidRPr="00643A43">
                <w:rPr>
                  <w:rFonts w:eastAsia="Times New Roman" w:cs="Courier New"/>
                  <w:sz w:val="20"/>
                  <w:szCs w:val="20"/>
                </w:rPr>
                <w:t>0.148***</w:t>
              </w:r>
            </w:ins>
          </w:p>
          <w:p w14:paraId="61BA9109" w14:textId="77777777" w:rsidR="009D0159" w:rsidRPr="00643A43" w:rsidRDefault="009D0159" w:rsidP="00BE4F53">
            <w:pPr>
              <w:widowControl/>
              <w:autoSpaceDE/>
              <w:autoSpaceDN/>
              <w:jc w:val="center"/>
              <w:rPr>
                <w:ins w:id="599" w:author="Anusha De" w:date="2022-05-05T14:07:00Z"/>
                <w:rFonts w:eastAsia="Times New Roman" w:cs="Courier New"/>
                <w:sz w:val="20"/>
                <w:szCs w:val="20"/>
              </w:rPr>
            </w:pPr>
            <w:ins w:id="600" w:author="Anusha De" w:date="2022-05-05T14:07:00Z">
              <w:r w:rsidRPr="00643A43">
                <w:rPr>
                  <w:rFonts w:eastAsia="Times New Roman" w:cs="Courier New"/>
                  <w:sz w:val="20"/>
                  <w:szCs w:val="20"/>
                </w:rPr>
                <w:t>(0.057)</w:t>
              </w:r>
            </w:ins>
          </w:p>
        </w:tc>
        <w:tc>
          <w:tcPr>
            <w:tcW w:w="1247" w:type="dxa"/>
            <w:tcBorders>
              <w:top w:val="nil"/>
              <w:left w:val="nil"/>
              <w:right w:val="nil"/>
            </w:tcBorders>
            <w:shd w:val="clear" w:color="auto" w:fill="FFFFFF"/>
          </w:tcPr>
          <w:p w14:paraId="4D5AE6C7" w14:textId="77777777" w:rsidR="009D0159" w:rsidRPr="00643A43" w:rsidRDefault="009D0159" w:rsidP="00BE4F53">
            <w:pPr>
              <w:widowControl/>
              <w:jc w:val="center"/>
              <w:rPr>
                <w:ins w:id="601" w:author="Anusha De" w:date="2022-05-05T14:07:00Z"/>
                <w:rFonts w:eastAsia="Times New Roman" w:cs="Courier New"/>
                <w:sz w:val="20"/>
                <w:szCs w:val="20"/>
              </w:rPr>
            </w:pPr>
            <w:ins w:id="602" w:author="Anusha De" w:date="2022-05-05T14:07:00Z">
              <w:r w:rsidRPr="00643A43">
                <w:rPr>
                  <w:rFonts w:ascii="Arial" w:eastAsia="Times New Roman" w:hAnsi="Arial" w:cs="Arial"/>
                  <w:sz w:val="20"/>
                  <w:szCs w:val="20"/>
                </w:rPr>
                <w:t>−</w:t>
              </w:r>
              <w:r w:rsidRPr="00643A43">
                <w:rPr>
                  <w:rFonts w:eastAsia="Times New Roman" w:cs="Courier New"/>
                  <w:sz w:val="20"/>
                  <w:szCs w:val="20"/>
                </w:rPr>
                <w:t>0.029</w:t>
              </w:r>
            </w:ins>
          </w:p>
          <w:p w14:paraId="33543856" w14:textId="77777777" w:rsidR="009D0159" w:rsidRPr="00643A43" w:rsidRDefault="009D0159" w:rsidP="00BE4F53">
            <w:pPr>
              <w:widowControl/>
              <w:autoSpaceDE/>
              <w:autoSpaceDN/>
              <w:jc w:val="center"/>
              <w:rPr>
                <w:ins w:id="603" w:author="Anusha De" w:date="2022-05-05T14:07:00Z"/>
                <w:rFonts w:eastAsia="Times New Roman" w:cs="Courier New"/>
                <w:sz w:val="20"/>
                <w:szCs w:val="20"/>
              </w:rPr>
            </w:pPr>
            <w:ins w:id="604" w:author="Anusha De" w:date="2022-05-05T14:07:00Z">
              <w:r w:rsidRPr="00643A43">
                <w:rPr>
                  <w:rFonts w:eastAsia="Times New Roman" w:cs="Courier New"/>
                  <w:sz w:val="20"/>
                  <w:szCs w:val="20"/>
                </w:rPr>
                <w:t>(0.051)</w:t>
              </w:r>
            </w:ins>
          </w:p>
        </w:tc>
        <w:tc>
          <w:tcPr>
            <w:tcW w:w="1248" w:type="dxa"/>
            <w:tcBorders>
              <w:top w:val="nil"/>
              <w:left w:val="nil"/>
              <w:right w:val="nil"/>
            </w:tcBorders>
            <w:shd w:val="clear" w:color="auto" w:fill="FFFFFF"/>
          </w:tcPr>
          <w:p w14:paraId="4101FF21" w14:textId="77777777" w:rsidR="009D0159" w:rsidRPr="00643A43" w:rsidRDefault="009D0159" w:rsidP="00BE4F53">
            <w:pPr>
              <w:widowControl/>
              <w:jc w:val="center"/>
              <w:rPr>
                <w:ins w:id="605" w:author="Anusha De" w:date="2022-05-05T14:07:00Z"/>
                <w:rFonts w:eastAsia="Times New Roman" w:cs="Courier New"/>
                <w:sz w:val="20"/>
                <w:szCs w:val="20"/>
              </w:rPr>
            </w:pPr>
            <w:ins w:id="606" w:author="Anusha De" w:date="2022-05-05T14:07:00Z">
              <w:r w:rsidRPr="00643A43">
                <w:rPr>
                  <w:rFonts w:ascii="Arial" w:eastAsia="Times New Roman" w:hAnsi="Arial" w:cs="Arial"/>
                  <w:sz w:val="20"/>
                  <w:szCs w:val="20"/>
                </w:rPr>
                <w:t>−</w:t>
              </w:r>
              <w:r w:rsidRPr="00643A43">
                <w:rPr>
                  <w:rFonts w:eastAsia="Times New Roman" w:cs="Courier New"/>
                  <w:sz w:val="20"/>
                  <w:szCs w:val="20"/>
                </w:rPr>
                <w:t>0.078</w:t>
              </w:r>
            </w:ins>
          </w:p>
          <w:p w14:paraId="04A55E32" w14:textId="77777777" w:rsidR="009D0159" w:rsidRPr="00643A43" w:rsidRDefault="009D0159" w:rsidP="00BE4F53">
            <w:pPr>
              <w:widowControl/>
              <w:autoSpaceDE/>
              <w:autoSpaceDN/>
              <w:jc w:val="center"/>
              <w:rPr>
                <w:ins w:id="607" w:author="Anusha De" w:date="2022-05-05T14:07:00Z"/>
                <w:rFonts w:eastAsia="Times New Roman" w:cs="Courier New"/>
                <w:sz w:val="20"/>
                <w:szCs w:val="20"/>
              </w:rPr>
            </w:pPr>
            <w:ins w:id="608" w:author="Anusha De" w:date="2022-05-05T14:07:00Z">
              <w:r w:rsidRPr="00643A43">
                <w:rPr>
                  <w:rFonts w:eastAsia="Times New Roman" w:cs="Courier New"/>
                  <w:sz w:val="20"/>
                  <w:szCs w:val="20"/>
                </w:rPr>
                <w:t>(0.051)</w:t>
              </w:r>
            </w:ins>
          </w:p>
        </w:tc>
      </w:tr>
      <w:tr w:rsidR="009D0159" w:rsidRPr="00643A43" w14:paraId="4377343B" w14:textId="77777777" w:rsidTr="00CF75EC">
        <w:trPr>
          <w:trHeight w:val="144"/>
          <w:ins w:id="609" w:author="Anusha De" w:date="2022-05-05T14:07:00Z"/>
        </w:trPr>
        <w:tc>
          <w:tcPr>
            <w:tcW w:w="2844" w:type="dxa"/>
            <w:tcBorders>
              <w:top w:val="nil"/>
              <w:left w:val="nil"/>
              <w:right w:val="nil"/>
            </w:tcBorders>
            <w:shd w:val="clear" w:color="auto" w:fill="FFFFFF"/>
          </w:tcPr>
          <w:p w14:paraId="51A74199" w14:textId="77777777" w:rsidR="009D0159" w:rsidRPr="00643A43" w:rsidRDefault="009D0159" w:rsidP="00BE4F53">
            <w:pPr>
              <w:widowControl/>
              <w:autoSpaceDE/>
              <w:autoSpaceDN/>
              <w:rPr>
                <w:ins w:id="610" w:author="Anusha De" w:date="2022-05-05T14:07:00Z"/>
                <w:rFonts w:eastAsia="Times New Roman" w:cs="Courier New"/>
                <w:sz w:val="20"/>
                <w:szCs w:val="20"/>
              </w:rPr>
            </w:pPr>
            <w:ins w:id="611" w:author="Anusha De" w:date="2022-05-05T14:07:00Z">
              <w:r w:rsidRPr="00643A43">
                <w:rPr>
                  <w:rFonts w:eastAsia="Times New Roman" w:cs="Courier New"/>
                  <w:sz w:val="20"/>
                  <w:szCs w:val="20"/>
                </w:rPr>
                <w:t>Actor is female</w:t>
              </w:r>
            </w:ins>
          </w:p>
        </w:tc>
        <w:tc>
          <w:tcPr>
            <w:tcW w:w="1247" w:type="dxa"/>
            <w:tcBorders>
              <w:top w:val="nil"/>
              <w:left w:val="nil"/>
              <w:right w:val="nil"/>
            </w:tcBorders>
            <w:shd w:val="clear" w:color="auto" w:fill="FFFFFF"/>
          </w:tcPr>
          <w:p w14:paraId="188C78BB" w14:textId="77777777" w:rsidR="009D0159" w:rsidRPr="00643A43" w:rsidRDefault="009D0159" w:rsidP="00BE4F53">
            <w:pPr>
              <w:widowControl/>
              <w:jc w:val="center"/>
              <w:rPr>
                <w:ins w:id="612" w:author="Anusha De" w:date="2022-05-05T14:07:00Z"/>
                <w:rFonts w:eastAsia="Times New Roman" w:cs="Courier New"/>
                <w:sz w:val="20"/>
                <w:szCs w:val="20"/>
              </w:rPr>
            </w:pPr>
            <w:ins w:id="613" w:author="Anusha De" w:date="2022-05-05T14:07:00Z">
              <w:r w:rsidRPr="00643A43">
                <w:rPr>
                  <w:rFonts w:ascii="Arial" w:eastAsia="Times New Roman" w:hAnsi="Arial" w:cs="Arial"/>
                  <w:sz w:val="20"/>
                  <w:szCs w:val="20"/>
                </w:rPr>
                <w:t>−</w:t>
              </w:r>
              <w:r w:rsidRPr="00643A43">
                <w:rPr>
                  <w:rFonts w:eastAsia="Times New Roman" w:cs="Courier New"/>
                  <w:sz w:val="20"/>
                  <w:szCs w:val="20"/>
                </w:rPr>
                <w:t>0.072</w:t>
              </w:r>
            </w:ins>
          </w:p>
          <w:p w14:paraId="600051DB" w14:textId="77777777" w:rsidR="009D0159" w:rsidRPr="00643A43" w:rsidRDefault="009D0159" w:rsidP="00BE4F53">
            <w:pPr>
              <w:widowControl/>
              <w:autoSpaceDE/>
              <w:autoSpaceDN/>
              <w:jc w:val="center"/>
              <w:rPr>
                <w:ins w:id="614" w:author="Anusha De" w:date="2022-05-05T14:07:00Z"/>
                <w:rFonts w:eastAsia="Times New Roman" w:cs="Courier New"/>
                <w:sz w:val="20"/>
                <w:szCs w:val="20"/>
              </w:rPr>
            </w:pPr>
            <w:ins w:id="615" w:author="Anusha De" w:date="2022-05-05T14:07:00Z">
              <w:r w:rsidRPr="00643A43">
                <w:rPr>
                  <w:rFonts w:eastAsia="Times New Roman" w:cs="Courier New"/>
                  <w:sz w:val="20"/>
                  <w:szCs w:val="20"/>
                </w:rPr>
                <w:t>(0.12)</w:t>
              </w:r>
            </w:ins>
          </w:p>
        </w:tc>
        <w:tc>
          <w:tcPr>
            <w:tcW w:w="1247" w:type="dxa"/>
            <w:tcBorders>
              <w:top w:val="nil"/>
              <w:left w:val="nil"/>
              <w:right w:val="nil"/>
            </w:tcBorders>
            <w:shd w:val="clear" w:color="auto" w:fill="FFFFFF"/>
          </w:tcPr>
          <w:p w14:paraId="07513A0B" w14:textId="77777777" w:rsidR="009D0159" w:rsidRPr="00643A43" w:rsidRDefault="009D0159" w:rsidP="00BE4F53">
            <w:pPr>
              <w:widowControl/>
              <w:jc w:val="center"/>
              <w:rPr>
                <w:ins w:id="616" w:author="Anusha De" w:date="2022-05-05T14:07:00Z"/>
                <w:rFonts w:eastAsia="Times New Roman" w:cs="Courier New"/>
                <w:sz w:val="20"/>
                <w:szCs w:val="20"/>
              </w:rPr>
            </w:pPr>
            <w:ins w:id="617" w:author="Anusha De" w:date="2022-05-05T14:07:00Z">
              <w:r w:rsidRPr="00643A43">
                <w:rPr>
                  <w:rFonts w:eastAsia="Times New Roman" w:cs="Courier New"/>
                  <w:sz w:val="20"/>
                  <w:szCs w:val="20"/>
                </w:rPr>
                <w:t>0.082</w:t>
              </w:r>
            </w:ins>
          </w:p>
          <w:p w14:paraId="522C78A9" w14:textId="77777777" w:rsidR="009D0159" w:rsidRPr="00643A43" w:rsidRDefault="009D0159" w:rsidP="00BE4F53">
            <w:pPr>
              <w:widowControl/>
              <w:autoSpaceDE/>
              <w:autoSpaceDN/>
              <w:jc w:val="center"/>
              <w:rPr>
                <w:ins w:id="618" w:author="Anusha De" w:date="2022-05-05T14:07:00Z"/>
                <w:rFonts w:eastAsia="Times New Roman" w:cs="Courier New"/>
                <w:sz w:val="20"/>
                <w:szCs w:val="20"/>
              </w:rPr>
            </w:pPr>
            <w:ins w:id="619" w:author="Anusha De" w:date="2022-05-05T14:07:00Z">
              <w:r w:rsidRPr="00643A43">
                <w:rPr>
                  <w:rFonts w:eastAsia="Times New Roman" w:cs="Courier New"/>
                  <w:sz w:val="20"/>
                  <w:szCs w:val="20"/>
                </w:rPr>
                <w:t>(0.337)</w:t>
              </w:r>
            </w:ins>
          </w:p>
        </w:tc>
        <w:tc>
          <w:tcPr>
            <w:tcW w:w="1247" w:type="dxa"/>
            <w:tcBorders>
              <w:top w:val="nil"/>
              <w:left w:val="nil"/>
              <w:right w:val="nil"/>
            </w:tcBorders>
            <w:shd w:val="clear" w:color="auto" w:fill="FFFFFF"/>
          </w:tcPr>
          <w:p w14:paraId="0F1DBBDF" w14:textId="77777777" w:rsidR="009D0159" w:rsidRPr="00643A43" w:rsidRDefault="009D0159" w:rsidP="00BE4F53">
            <w:pPr>
              <w:widowControl/>
              <w:jc w:val="center"/>
              <w:rPr>
                <w:ins w:id="620" w:author="Anusha De" w:date="2022-05-05T14:07:00Z"/>
                <w:rFonts w:eastAsia="Times New Roman" w:cs="Courier New"/>
                <w:sz w:val="20"/>
                <w:szCs w:val="20"/>
              </w:rPr>
            </w:pPr>
            <w:ins w:id="621" w:author="Anusha De" w:date="2022-05-05T14:07:00Z">
              <w:r w:rsidRPr="00643A43">
                <w:rPr>
                  <w:rFonts w:eastAsia="Times New Roman" w:cs="Courier New"/>
                  <w:sz w:val="20"/>
                  <w:szCs w:val="20"/>
                </w:rPr>
                <w:t>0.283</w:t>
              </w:r>
            </w:ins>
          </w:p>
          <w:p w14:paraId="02BD10A3" w14:textId="77777777" w:rsidR="009D0159" w:rsidRPr="00643A43" w:rsidRDefault="009D0159" w:rsidP="00BE4F53">
            <w:pPr>
              <w:widowControl/>
              <w:autoSpaceDE/>
              <w:autoSpaceDN/>
              <w:jc w:val="center"/>
              <w:rPr>
                <w:ins w:id="622" w:author="Anusha De" w:date="2022-05-05T14:07:00Z"/>
                <w:rFonts w:eastAsia="Times New Roman" w:cs="Courier New"/>
                <w:sz w:val="20"/>
                <w:szCs w:val="20"/>
              </w:rPr>
            </w:pPr>
            <w:ins w:id="623" w:author="Anusha De" w:date="2022-05-05T14:07:00Z">
              <w:r w:rsidRPr="00643A43">
                <w:rPr>
                  <w:rFonts w:eastAsia="Times New Roman" w:cs="Courier New"/>
                  <w:sz w:val="20"/>
                  <w:szCs w:val="20"/>
                </w:rPr>
                <w:t>(0.177)</w:t>
              </w:r>
            </w:ins>
          </w:p>
        </w:tc>
        <w:tc>
          <w:tcPr>
            <w:tcW w:w="1247" w:type="dxa"/>
            <w:tcBorders>
              <w:top w:val="nil"/>
              <w:left w:val="nil"/>
              <w:right w:val="nil"/>
            </w:tcBorders>
            <w:shd w:val="clear" w:color="auto" w:fill="FFFFFF"/>
          </w:tcPr>
          <w:p w14:paraId="2A3400A7" w14:textId="77777777" w:rsidR="009D0159" w:rsidRPr="00643A43" w:rsidRDefault="009D0159" w:rsidP="00BE4F53">
            <w:pPr>
              <w:widowControl/>
              <w:jc w:val="center"/>
              <w:rPr>
                <w:ins w:id="624" w:author="Anusha De" w:date="2022-05-05T14:07:00Z"/>
                <w:rFonts w:eastAsia="Times New Roman" w:cs="Courier New"/>
                <w:sz w:val="20"/>
                <w:szCs w:val="20"/>
              </w:rPr>
            </w:pPr>
            <w:ins w:id="625" w:author="Anusha De" w:date="2022-05-05T14:07:00Z">
              <w:r w:rsidRPr="00643A43">
                <w:rPr>
                  <w:rFonts w:eastAsia="Times New Roman" w:cs="Courier New"/>
                  <w:sz w:val="20"/>
                  <w:szCs w:val="20"/>
                </w:rPr>
                <w:t>0.191</w:t>
              </w:r>
            </w:ins>
          </w:p>
          <w:p w14:paraId="2809CC6E" w14:textId="77777777" w:rsidR="009D0159" w:rsidRPr="00643A43" w:rsidRDefault="009D0159" w:rsidP="00BE4F53">
            <w:pPr>
              <w:widowControl/>
              <w:autoSpaceDE/>
              <w:autoSpaceDN/>
              <w:jc w:val="center"/>
              <w:rPr>
                <w:ins w:id="626" w:author="Anusha De" w:date="2022-05-05T14:07:00Z"/>
                <w:rFonts w:eastAsia="Times New Roman" w:cs="Courier New"/>
                <w:sz w:val="20"/>
                <w:szCs w:val="20"/>
              </w:rPr>
            </w:pPr>
            <w:ins w:id="627" w:author="Anusha De" w:date="2022-05-05T14:07:00Z">
              <w:r w:rsidRPr="00643A43">
                <w:rPr>
                  <w:rFonts w:eastAsia="Times New Roman" w:cs="Courier New"/>
                  <w:sz w:val="20"/>
                  <w:szCs w:val="20"/>
                </w:rPr>
                <w:t>(0.141)</w:t>
              </w:r>
            </w:ins>
          </w:p>
        </w:tc>
        <w:tc>
          <w:tcPr>
            <w:tcW w:w="1248" w:type="dxa"/>
            <w:tcBorders>
              <w:top w:val="nil"/>
              <w:left w:val="nil"/>
              <w:right w:val="nil"/>
            </w:tcBorders>
            <w:shd w:val="clear" w:color="auto" w:fill="FFFFFF"/>
          </w:tcPr>
          <w:p w14:paraId="1AF46690" w14:textId="77777777" w:rsidR="009D0159" w:rsidRPr="00643A43" w:rsidRDefault="009D0159" w:rsidP="00BE4F53">
            <w:pPr>
              <w:widowControl/>
              <w:jc w:val="center"/>
              <w:rPr>
                <w:ins w:id="628" w:author="Anusha De" w:date="2022-05-05T14:07:00Z"/>
                <w:rFonts w:eastAsia="Times New Roman" w:cs="Courier New"/>
                <w:sz w:val="20"/>
                <w:szCs w:val="20"/>
              </w:rPr>
            </w:pPr>
            <w:ins w:id="629" w:author="Anusha De" w:date="2022-05-05T14:07:00Z">
              <w:r w:rsidRPr="00643A43">
                <w:rPr>
                  <w:rFonts w:ascii="Arial" w:eastAsia="Times New Roman" w:hAnsi="Arial" w:cs="Arial"/>
                  <w:sz w:val="20"/>
                  <w:szCs w:val="20"/>
                </w:rPr>
                <w:t>−</w:t>
              </w:r>
              <w:r w:rsidRPr="00643A43">
                <w:rPr>
                  <w:rFonts w:eastAsia="Times New Roman" w:cs="Courier New"/>
                  <w:sz w:val="20"/>
                  <w:szCs w:val="20"/>
                </w:rPr>
                <w:t>0.351**</w:t>
              </w:r>
            </w:ins>
          </w:p>
          <w:p w14:paraId="2D0F6A8B" w14:textId="77777777" w:rsidR="009D0159" w:rsidRPr="00643A43" w:rsidRDefault="009D0159" w:rsidP="00BE4F53">
            <w:pPr>
              <w:widowControl/>
              <w:autoSpaceDE/>
              <w:autoSpaceDN/>
              <w:jc w:val="center"/>
              <w:rPr>
                <w:ins w:id="630" w:author="Anusha De" w:date="2022-05-05T14:07:00Z"/>
                <w:rFonts w:eastAsia="Times New Roman" w:cs="Courier New"/>
                <w:sz w:val="20"/>
                <w:szCs w:val="20"/>
              </w:rPr>
            </w:pPr>
            <w:ins w:id="631" w:author="Anusha De" w:date="2022-05-05T14:07:00Z">
              <w:r w:rsidRPr="00643A43">
                <w:rPr>
                  <w:rFonts w:eastAsia="Times New Roman" w:cs="Courier New"/>
                  <w:sz w:val="20"/>
                  <w:szCs w:val="20"/>
                </w:rPr>
                <w:t>(0.141)</w:t>
              </w:r>
            </w:ins>
          </w:p>
        </w:tc>
      </w:tr>
      <w:tr w:rsidR="009D0159" w:rsidRPr="00643A43" w14:paraId="6257F6F8" w14:textId="77777777" w:rsidTr="00CF75EC">
        <w:trPr>
          <w:trHeight w:val="144"/>
          <w:ins w:id="632" w:author="Anusha De" w:date="2022-05-05T14:07:00Z"/>
        </w:trPr>
        <w:tc>
          <w:tcPr>
            <w:tcW w:w="2844" w:type="dxa"/>
            <w:tcBorders>
              <w:top w:val="nil"/>
              <w:left w:val="nil"/>
              <w:right w:val="nil"/>
            </w:tcBorders>
            <w:shd w:val="clear" w:color="auto" w:fill="FFFFFF"/>
          </w:tcPr>
          <w:p w14:paraId="4F1B9E30" w14:textId="77777777" w:rsidR="009D0159" w:rsidRPr="00643A43" w:rsidRDefault="009D0159" w:rsidP="00BE4F53">
            <w:pPr>
              <w:widowControl/>
              <w:autoSpaceDE/>
              <w:autoSpaceDN/>
              <w:rPr>
                <w:ins w:id="633" w:author="Anusha De" w:date="2022-05-05T14:07:00Z"/>
                <w:rFonts w:eastAsia="Times New Roman" w:cs="Courier New"/>
                <w:sz w:val="20"/>
                <w:szCs w:val="20"/>
              </w:rPr>
            </w:pPr>
            <w:ins w:id="634" w:author="Anusha De" w:date="2022-05-05T14:07:00Z">
              <w:r w:rsidRPr="00643A43">
                <w:rPr>
                  <w:rFonts w:eastAsia="Times New Roman" w:cs="Courier New"/>
                  <w:sz w:val="20"/>
                  <w:szCs w:val="20"/>
                </w:rPr>
                <w:t>Farmer has finished</w:t>
              </w:r>
            </w:ins>
          </w:p>
          <w:p w14:paraId="719080B6" w14:textId="77777777" w:rsidR="009D0159" w:rsidRPr="00643A43" w:rsidRDefault="009D0159" w:rsidP="00BE4F53">
            <w:pPr>
              <w:widowControl/>
              <w:autoSpaceDE/>
              <w:autoSpaceDN/>
              <w:rPr>
                <w:ins w:id="635" w:author="Anusha De" w:date="2022-05-05T14:07:00Z"/>
                <w:rFonts w:eastAsia="Times New Roman" w:cs="Courier New"/>
                <w:sz w:val="20"/>
                <w:szCs w:val="20"/>
              </w:rPr>
            </w:pPr>
            <w:ins w:id="636" w:author="Anusha De" w:date="2022-05-05T14:07:00Z">
              <w:r w:rsidRPr="00643A43">
                <w:rPr>
                  <w:rFonts w:eastAsia="Times New Roman" w:cs="Courier New"/>
                  <w:sz w:val="20"/>
                  <w:szCs w:val="20"/>
                </w:rPr>
                <w:t>primary education</w:t>
              </w:r>
            </w:ins>
          </w:p>
        </w:tc>
        <w:tc>
          <w:tcPr>
            <w:tcW w:w="1247" w:type="dxa"/>
            <w:tcBorders>
              <w:top w:val="nil"/>
              <w:left w:val="nil"/>
              <w:right w:val="nil"/>
            </w:tcBorders>
            <w:shd w:val="clear" w:color="auto" w:fill="FFFFFF"/>
          </w:tcPr>
          <w:p w14:paraId="4FA6A7D3" w14:textId="77777777" w:rsidR="009D0159" w:rsidRPr="00643A43" w:rsidRDefault="009D0159" w:rsidP="00BE4F53">
            <w:pPr>
              <w:widowControl/>
              <w:jc w:val="center"/>
              <w:rPr>
                <w:ins w:id="637" w:author="Anusha De" w:date="2022-05-05T14:07:00Z"/>
                <w:rFonts w:eastAsia="Times New Roman" w:cs="Courier New"/>
                <w:sz w:val="20"/>
                <w:szCs w:val="20"/>
              </w:rPr>
            </w:pPr>
            <w:ins w:id="638" w:author="Anusha De" w:date="2022-05-05T14:07:00Z">
              <w:r w:rsidRPr="00643A43">
                <w:rPr>
                  <w:rFonts w:eastAsia="Times New Roman" w:cs="Courier New"/>
                  <w:sz w:val="20"/>
                  <w:szCs w:val="20"/>
                </w:rPr>
                <w:t>0.001</w:t>
              </w:r>
            </w:ins>
          </w:p>
          <w:p w14:paraId="47811E19" w14:textId="77777777" w:rsidR="009D0159" w:rsidRPr="00643A43" w:rsidRDefault="009D0159" w:rsidP="00BE4F53">
            <w:pPr>
              <w:widowControl/>
              <w:autoSpaceDE/>
              <w:autoSpaceDN/>
              <w:jc w:val="center"/>
              <w:rPr>
                <w:ins w:id="639" w:author="Anusha De" w:date="2022-05-05T14:07:00Z"/>
                <w:rFonts w:eastAsia="Times New Roman" w:cs="Courier New"/>
                <w:sz w:val="20"/>
                <w:szCs w:val="20"/>
              </w:rPr>
            </w:pPr>
            <w:ins w:id="640" w:author="Anusha De" w:date="2022-05-05T14:07:00Z">
              <w:r w:rsidRPr="00643A43">
                <w:rPr>
                  <w:rFonts w:eastAsia="Times New Roman" w:cs="Courier New"/>
                  <w:sz w:val="20"/>
                  <w:szCs w:val="20"/>
                </w:rPr>
                <w:t>(0.037)</w:t>
              </w:r>
            </w:ins>
          </w:p>
        </w:tc>
        <w:tc>
          <w:tcPr>
            <w:tcW w:w="1247" w:type="dxa"/>
            <w:tcBorders>
              <w:top w:val="nil"/>
              <w:left w:val="nil"/>
              <w:right w:val="nil"/>
            </w:tcBorders>
            <w:shd w:val="clear" w:color="auto" w:fill="FFFFFF"/>
          </w:tcPr>
          <w:p w14:paraId="3F6C73C2" w14:textId="77777777" w:rsidR="009D0159" w:rsidRPr="00643A43" w:rsidRDefault="009D0159" w:rsidP="00BE4F53">
            <w:pPr>
              <w:widowControl/>
              <w:jc w:val="center"/>
              <w:rPr>
                <w:ins w:id="641" w:author="Anusha De" w:date="2022-05-05T14:07:00Z"/>
                <w:rFonts w:eastAsia="Times New Roman" w:cs="Courier New"/>
                <w:sz w:val="20"/>
                <w:szCs w:val="20"/>
              </w:rPr>
            </w:pPr>
            <w:ins w:id="642" w:author="Anusha De" w:date="2022-05-05T14:07:00Z">
              <w:r w:rsidRPr="00643A43">
                <w:rPr>
                  <w:rFonts w:ascii="Arial" w:eastAsia="Times New Roman" w:hAnsi="Arial" w:cs="Arial"/>
                  <w:sz w:val="20"/>
                  <w:szCs w:val="20"/>
                </w:rPr>
                <w:t>−</w:t>
              </w:r>
              <w:r w:rsidRPr="00643A43">
                <w:rPr>
                  <w:rFonts w:eastAsia="Times New Roman" w:cs="Courier New"/>
                  <w:sz w:val="20"/>
                  <w:szCs w:val="20"/>
                </w:rPr>
                <w:t>0.023</w:t>
              </w:r>
            </w:ins>
          </w:p>
          <w:p w14:paraId="3EA1A8AD" w14:textId="77777777" w:rsidR="009D0159" w:rsidRPr="00643A43" w:rsidRDefault="009D0159" w:rsidP="00BE4F53">
            <w:pPr>
              <w:widowControl/>
              <w:autoSpaceDE/>
              <w:autoSpaceDN/>
              <w:jc w:val="center"/>
              <w:rPr>
                <w:ins w:id="643" w:author="Anusha De" w:date="2022-05-05T14:07:00Z"/>
                <w:rFonts w:eastAsia="Times New Roman" w:cs="Courier New"/>
                <w:sz w:val="20"/>
                <w:szCs w:val="20"/>
              </w:rPr>
            </w:pPr>
            <w:ins w:id="644" w:author="Anusha De" w:date="2022-05-05T14:07:00Z">
              <w:r w:rsidRPr="00643A43">
                <w:rPr>
                  <w:rFonts w:eastAsia="Times New Roman" w:cs="Courier New"/>
                  <w:sz w:val="20"/>
                  <w:szCs w:val="20"/>
                </w:rPr>
                <w:t>(0.059)</w:t>
              </w:r>
            </w:ins>
          </w:p>
        </w:tc>
        <w:tc>
          <w:tcPr>
            <w:tcW w:w="1247" w:type="dxa"/>
            <w:tcBorders>
              <w:top w:val="nil"/>
              <w:left w:val="nil"/>
              <w:right w:val="nil"/>
            </w:tcBorders>
            <w:shd w:val="clear" w:color="auto" w:fill="FFFFFF"/>
          </w:tcPr>
          <w:p w14:paraId="5AD0CE76" w14:textId="77777777" w:rsidR="009D0159" w:rsidRPr="00643A43" w:rsidRDefault="009D0159" w:rsidP="00BE4F53">
            <w:pPr>
              <w:widowControl/>
              <w:jc w:val="center"/>
              <w:rPr>
                <w:ins w:id="645" w:author="Anusha De" w:date="2022-05-05T14:07:00Z"/>
                <w:rFonts w:eastAsia="Times New Roman" w:cs="Courier New"/>
                <w:sz w:val="20"/>
                <w:szCs w:val="20"/>
              </w:rPr>
            </w:pPr>
            <w:ins w:id="646" w:author="Anusha De" w:date="2022-05-05T14:07:00Z">
              <w:r w:rsidRPr="00643A43">
                <w:rPr>
                  <w:rFonts w:ascii="Arial" w:eastAsia="Times New Roman" w:hAnsi="Arial" w:cs="Arial"/>
                  <w:sz w:val="20"/>
                  <w:szCs w:val="20"/>
                </w:rPr>
                <w:t>−</w:t>
              </w:r>
              <w:r w:rsidRPr="00643A43">
                <w:rPr>
                  <w:rFonts w:eastAsia="Times New Roman" w:cs="Courier New"/>
                  <w:sz w:val="20"/>
                  <w:szCs w:val="20"/>
                </w:rPr>
                <w:t>0.06</w:t>
              </w:r>
            </w:ins>
          </w:p>
          <w:p w14:paraId="178D6800" w14:textId="77777777" w:rsidR="009D0159" w:rsidRPr="00643A43" w:rsidRDefault="009D0159" w:rsidP="00BE4F53">
            <w:pPr>
              <w:widowControl/>
              <w:autoSpaceDE/>
              <w:autoSpaceDN/>
              <w:jc w:val="center"/>
              <w:rPr>
                <w:ins w:id="647" w:author="Anusha De" w:date="2022-05-05T14:07:00Z"/>
                <w:rFonts w:eastAsia="Times New Roman" w:cs="Courier New"/>
                <w:sz w:val="20"/>
                <w:szCs w:val="20"/>
              </w:rPr>
            </w:pPr>
            <w:ins w:id="648" w:author="Anusha De" w:date="2022-05-05T14:07:00Z">
              <w:r w:rsidRPr="00643A43">
                <w:rPr>
                  <w:rFonts w:eastAsia="Times New Roman" w:cs="Courier New"/>
                  <w:sz w:val="20"/>
                  <w:szCs w:val="20"/>
                </w:rPr>
                <w:t>(0.057)</w:t>
              </w:r>
            </w:ins>
          </w:p>
        </w:tc>
        <w:tc>
          <w:tcPr>
            <w:tcW w:w="1247" w:type="dxa"/>
            <w:tcBorders>
              <w:top w:val="nil"/>
              <w:left w:val="nil"/>
              <w:right w:val="nil"/>
            </w:tcBorders>
            <w:shd w:val="clear" w:color="auto" w:fill="FFFFFF"/>
          </w:tcPr>
          <w:p w14:paraId="26DB8764" w14:textId="77777777" w:rsidR="009D0159" w:rsidRPr="00643A43" w:rsidRDefault="009D0159" w:rsidP="00BE4F53">
            <w:pPr>
              <w:widowControl/>
              <w:jc w:val="center"/>
              <w:rPr>
                <w:ins w:id="649" w:author="Anusha De" w:date="2022-05-05T14:07:00Z"/>
                <w:rFonts w:eastAsia="Times New Roman" w:cs="Courier New"/>
                <w:sz w:val="20"/>
                <w:szCs w:val="20"/>
              </w:rPr>
            </w:pPr>
            <w:ins w:id="650" w:author="Anusha De" w:date="2022-05-05T14:07:00Z">
              <w:r w:rsidRPr="00643A43">
                <w:rPr>
                  <w:rFonts w:eastAsia="Times New Roman" w:cs="Courier New"/>
                  <w:sz w:val="20"/>
                  <w:szCs w:val="20"/>
                </w:rPr>
                <w:t>0.09</w:t>
              </w:r>
            </w:ins>
          </w:p>
          <w:p w14:paraId="4EE5D46E" w14:textId="77777777" w:rsidR="009D0159" w:rsidRPr="00643A43" w:rsidRDefault="009D0159" w:rsidP="00BE4F53">
            <w:pPr>
              <w:widowControl/>
              <w:autoSpaceDE/>
              <w:autoSpaceDN/>
              <w:jc w:val="center"/>
              <w:rPr>
                <w:ins w:id="651" w:author="Anusha De" w:date="2022-05-05T14:07:00Z"/>
                <w:rFonts w:eastAsia="Times New Roman" w:cs="Courier New"/>
                <w:sz w:val="20"/>
                <w:szCs w:val="20"/>
              </w:rPr>
            </w:pPr>
            <w:ins w:id="652" w:author="Anusha De" w:date="2022-05-05T14:07:00Z">
              <w:r w:rsidRPr="00643A43">
                <w:rPr>
                  <w:rFonts w:eastAsia="Times New Roman" w:cs="Courier New"/>
                  <w:sz w:val="20"/>
                  <w:szCs w:val="20"/>
                </w:rPr>
                <w:t>(0.056)</w:t>
              </w:r>
            </w:ins>
          </w:p>
        </w:tc>
        <w:tc>
          <w:tcPr>
            <w:tcW w:w="1248" w:type="dxa"/>
            <w:tcBorders>
              <w:top w:val="nil"/>
              <w:left w:val="nil"/>
              <w:right w:val="nil"/>
            </w:tcBorders>
            <w:shd w:val="clear" w:color="auto" w:fill="FFFFFF"/>
          </w:tcPr>
          <w:p w14:paraId="62135647" w14:textId="77777777" w:rsidR="009D0159" w:rsidRPr="00643A43" w:rsidRDefault="009D0159" w:rsidP="00BE4F53">
            <w:pPr>
              <w:widowControl/>
              <w:jc w:val="center"/>
              <w:rPr>
                <w:ins w:id="653" w:author="Anusha De" w:date="2022-05-05T14:07:00Z"/>
                <w:rFonts w:eastAsia="Times New Roman" w:cs="Courier New"/>
                <w:sz w:val="20"/>
                <w:szCs w:val="20"/>
              </w:rPr>
            </w:pPr>
            <w:ins w:id="654" w:author="Anusha De" w:date="2022-05-05T14:07:00Z">
              <w:r w:rsidRPr="00643A43">
                <w:rPr>
                  <w:rFonts w:ascii="Arial" w:eastAsia="Times New Roman" w:hAnsi="Arial" w:cs="Arial"/>
                  <w:sz w:val="20"/>
                  <w:szCs w:val="20"/>
                </w:rPr>
                <w:t>−</w:t>
              </w:r>
              <w:r w:rsidRPr="00643A43">
                <w:rPr>
                  <w:rFonts w:eastAsia="Times New Roman" w:cs="Courier New"/>
                  <w:sz w:val="20"/>
                  <w:szCs w:val="20"/>
                </w:rPr>
                <w:t>0.022</w:t>
              </w:r>
            </w:ins>
          </w:p>
          <w:p w14:paraId="1AE1C53A" w14:textId="77777777" w:rsidR="009D0159" w:rsidRPr="00643A43" w:rsidRDefault="009D0159" w:rsidP="00BE4F53">
            <w:pPr>
              <w:widowControl/>
              <w:autoSpaceDE/>
              <w:autoSpaceDN/>
              <w:jc w:val="center"/>
              <w:rPr>
                <w:ins w:id="655" w:author="Anusha De" w:date="2022-05-05T14:07:00Z"/>
                <w:rFonts w:eastAsia="Times New Roman" w:cs="Courier New"/>
                <w:sz w:val="20"/>
                <w:szCs w:val="20"/>
              </w:rPr>
            </w:pPr>
            <w:ins w:id="656" w:author="Anusha De" w:date="2022-05-05T14:07:00Z">
              <w:r w:rsidRPr="00643A43">
                <w:rPr>
                  <w:rFonts w:eastAsia="Times New Roman" w:cs="Courier New"/>
                  <w:sz w:val="20"/>
                  <w:szCs w:val="20"/>
                </w:rPr>
                <w:t>(0.056)</w:t>
              </w:r>
            </w:ins>
          </w:p>
        </w:tc>
      </w:tr>
      <w:tr w:rsidR="009D0159" w:rsidRPr="00643A43" w14:paraId="35B05A4A" w14:textId="77777777" w:rsidTr="00CF75EC">
        <w:trPr>
          <w:trHeight w:val="144"/>
          <w:ins w:id="657" w:author="Anusha De" w:date="2022-05-05T14:07:00Z"/>
        </w:trPr>
        <w:tc>
          <w:tcPr>
            <w:tcW w:w="2844" w:type="dxa"/>
            <w:tcBorders>
              <w:top w:val="nil"/>
              <w:left w:val="nil"/>
              <w:right w:val="nil"/>
            </w:tcBorders>
            <w:shd w:val="clear" w:color="auto" w:fill="FFFFFF"/>
          </w:tcPr>
          <w:p w14:paraId="63AA6B12" w14:textId="77777777" w:rsidR="009D0159" w:rsidRPr="00643A43" w:rsidRDefault="009D0159" w:rsidP="00BE4F53">
            <w:pPr>
              <w:widowControl/>
              <w:autoSpaceDE/>
              <w:autoSpaceDN/>
              <w:rPr>
                <w:ins w:id="658" w:author="Anusha De" w:date="2022-05-05T14:07:00Z"/>
                <w:rFonts w:eastAsia="Times New Roman" w:cs="Courier New"/>
                <w:sz w:val="20"/>
                <w:szCs w:val="20"/>
              </w:rPr>
            </w:pPr>
            <w:ins w:id="659" w:author="Anusha De" w:date="2022-05-05T14:07:00Z">
              <w:r w:rsidRPr="00643A43">
                <w:rPr>
                  <w:rFonts w:eastAsia="Times New Roman" w:cs="Courier New"/>
                  <w:sz w:val="20"/>
                  <w:szCs w:val="20"/>
                </w:rPr>
                <w:t>Farmer's age</w:t>
              </w:r>
            </w:ins>
          </w:p>
          <w:p w14:paraId="1BDA8FB9" w14:textId="77777777" w:rsidR="009D0159" w:rsidRPr="00643A43" w:rsidRDefault="009D0159" w:rsidP="00BE4F53">
            <w:pPr>
              <w:widowControl/>
              <w:autoSpaceDE/>
              <w:autoSpaceDN/>
              <w:rPr>
                <w:ins w:id="660" w:author="Anusha De" w:date="2022-05-05T14:07:00Z"/>
                <w:rFonts w:eastAsia="Times New Roman" w:cs="Courier New"/>
                <w:sz w:val="20"/>
                <w:szCs w:val="20"/>
              </w:rPr>
            </w:pPr>
            <w:ins w:id="661" w:author="Anusha De" w:date="2022-05-05T14:07:00Z">
              <w:r w:rsidRPr="00643A43">
                <w:rPr>
                  <w:rFonts w:eastAsia="Times New Roman" w:cs="Courier New"/>
                  <w:sz w:val="20"/>
                  <w:szCs w:val="20"/>
                </w:rPr>
                <w:t>(in years)</w:t>
              </w:r>
            </w:ins>
          </w:p>
        </w:tc>
        <w:tc>
          <w:tcPr>
            <w:tcW w:w="1247" w:type="dxa"/>
            <w:tcBorders>
              <w:top w:val="nil"/>
              <w:left w:val="nil"/>
              <w:right w:val="nil"/>
            </w:tcBorders>
            <w:shd w:val="clear" w:color="auto" w:fill="FFFFFF"/>
          </w:tcPr>
          <w:p w14:paraId="2AC85B30" w14:textId="77777777" w:rsidR="009D0159" w:rsidRPr="00643A43" w:rsidRDefault="009D0159" w:rsidP="00BE4F53">
            <w:pPr>
              <w:widowControl/>
              <w:jc w:val="center"/>
              <w:rPr>
                <w:ins w:id="662" w:author="Anusha De" w:date="2022-05-05T14:07:00Z"/>
                <w:rFonts w:eastAsia="Times New Roman" w:cs="Courier New"/>
                <w:sz w:val="20"/>
                <w:szCs w:val="20"/>
              </w:rPr>
            </w:pPr>
            <w:ins w:id="663" w:author="Anusha De" w:date="2022-05-05T14:07:00Z">
              <w:r w:rsidRPr="00643A43">
                <w:rPr>
                  <w:rFonts w:eastAsia="Times New Roman" w:cs="Courier New"/>
                  <w:sz w:val="20"/>
                  <w:szCs w:val="20"/>
                </w:rPr>
                <w:t>0</w:t>
              </w:r>
            </w:ins>
          </w:p>
          <w:p w14:paraId="635F1601" w14:textId="77777777" w:rsidR="009D0159" w:rsidRPr="00643A43" w:rsidRDefault="009D0159" w:rsidP="00BE4F53">
            <w:pPr>
              <w:widowControl/>
              <w:autoSpaceDE/>
              <w:autoSpaceDN/>
              <w:jc w:val="center"/>
              <w:rPr>
                <w:ins w:id="664" w:author="Anusha De" w:date="2022-05-05T14:07:00Z"/>
                <w:rFonts w:eastAsia="Times New Roman" w:cs="Courier New"/>
                <w:sz w:val="20"/>
                <w:szCs w:val="20"/>
              </w:rPr>
            </w:pPr>
            <w:ins w:id="665" w:author="Anusha De" w:date="2022-05-05T14:07:00Z">
              <w:r w:rsidRPr="00643A43">
                <w:rPr>
                  <w:rFonts w:eastAsia="Times New Roman" w:cs="Courier New"/>
                  <w:sz w:val="20"/>
                  <w:szCs w:val="20"/>
                </w:rPr>
                <w:t>(0.001)</w:t>
              </w:r>
            </w:ins>
          </w:p>
        </w:tc>
        <w:tc>
          <w:tcPr>
            <w:tcW w:w="1247" w:type="dxa"/>
            <w:tcBorders>
              <w:top w:val="nil"/>
              <w:left w:val="nil"/>
              <w:right w:val="nil"/>
            </w:tcBorders>
            <w:shd w:val="clear" w:color="auto" w:fill="FFFFFF"/>
          </w:tcPr>
          <w:p w14:paraId="51DC0ED6" w14:textId="77777777" w:rsidR="009D0159" w:rsidRPr="00643A43" w:rsidRDefault="009D0159" w:rsidP="00BE4F53">
            <w:pPr>
              <w:widowControl/>
              <w:jc w:val="center"/>
              <w:rPr>
                <w:ins w:id="666" w:author="Anusha De" w:date="2022-05-05T14:07:00Z"/>
                <w:rFonts w:eastAsia="Times New Roman" w:cs="Courier New"/>
                <w:sz w:val="20"/>
                <w:szCs w:val="20"/>
              </w:rPr>
            </w:pPr>
            <w:ins w:id="667" w:author="Anusha De" w:date="2022-05-05T14:07:00Z">
              <w:r w:rsidRPr="00643A43">
                <w:rPr>
                  <w:rFonts w:eastAsia="Times New Roman" w:cs="Courier New"/>
                  <w:sz w:val="20"/>
                  <w:szCs w:val="20"/>
                </w:rPr>
                <w:t>0</w:t>
              </w:r>
            </w:ins>
          </w:p>
          <w:p w14:paraId="023205DB" w14:textId="77777777" w:rsidR="009D0159" w:rsidRPr="00643A43" w:rsidRDefault="009D0159" w:rsidP="00BE4F53">
            <w:pPr>
              <w:widowControl/>
              <w:autoSpaceDE/>
              <w:autoSpaceDN/>
              <w:jc w:val="center"/>
              <w:rPr>
                <w:ins w:id="668" w:author="Anusha De" w:date="2022-05-05T14:07:00Z"/>
                <w:rFonts w:eastAsia="Times New Roman" w:cs="Courier New"/>
                <w:sz w:val="20"/>
                <w:szCs w:val="20"/>
              </w:rPr>
            </w:pPr>
            <w:ins w:id="669" w:author="Anusha De" w:date="2022-05-05T14:07:00Z">
              <w:r w:rsidRPr="00643A43">
                <w:rPr>
                  <w:rFonts w:eastAsia="Times New Roman" w:cs="Courier New"/>
                  <w:sz w:val="20"/>
                  <w:szCs w:val="20"/>
                </w:rPr>
                <w:t>(0.002)</w:t>
              </w:r>
            </w:ins>
          </w:p>
        </w:tc>
        <w:tc>
          <w:tcPr>
            <w:tcW w:w="1247" w:type="dxa"/>
            <w:tcBorders>
              <w:top w:val="nil"/>
              <w:left w:val="nil"/>
              <w:right w:val="nil"/>
            </w:tcBorders>
            <w:shd w:val="clear" w:color="auto" w:fill="FFFFFF"/>
          </w:tcPr>
          <w:p w14:paraId="54175B6E" w14:textId="77777777" w:rsidR="009D0159" w:rsidRPr="00643A43" w:rsidRDefault="009D0159" w:rsidP="00BE4F53">
            <w:pPr>
              <w:widowControl/>
              <w:jc w:val="center"/>
              <w:rPr>
                <w:ins w:id="670" w:author="Anusha De" w:date="2022-05-05T14:07:00Z"/>
                <w:rFonts w:eastAsia="Times New Roman" w:cs="Courier New"/>
                <w:sz w:val="20"/>
                <w:szCs w:val="20"/>
              </w:rPr>
            </w:pPr>
            <w:ins w:id="671" w:author="Anusha De" w:date="2022-05-05T14:07:00Z">
              <w:r w:rsidRPr="00643A43">
                <w:rPr>
                  <w:rFonts w:ascii="Arial" w:eastAsia="Times New Roman" w:hAnsi="Arial" w:cs="Arial"/>
                  <w:sz w:val="20"/>
                  <w:szCs w:val="20"/>
                </w:rPr>
                <w:t>−</w:t>
              </w:r>
              <w:r w:rsidRPr="00643A43">
                <w:rPr>
                  <w:rFonts w:eastAsia="Times New Roman" w:cs="Courier New"/>
                  <w:sz w:val="20"/>
                  <w:szCs w:val="20"/>
                </w:rPr>
                <w:t>0.001</w:t>
              </w:r>
            </w:ins>
          </w:p>
          <w:p w14:paraId="1F1B5FA2" w14:textId="77777777" w:rsidR="009D0159" w:rsidRPr="00643A43" w:rsidRDefault="009D0159" w:rsidP="00BE4F53">
            <w:pPr>
              <w:widowControl/>
              <w:autoSpaceDE/>
              <w:autoSpaceDN/>
              <w:jc w:val="center"/>
              <w:rPr>
                <w:ins w:id="672" w:author="Anusha De" w:date="2022-05-05T14:07:00Z"/>
                <w:rFonts w:eastAsia="Times New Roman" w:cs="Courier New"/>
                <w:sz w:val="20"/>
                <w:szCs w:val="20"/>
              </w:rPr>
            </w:pPr>
            <w:ins w:id="673" w:author="Anusha De" w:date="2022-05-05T14:07:00Z">
              <w:r w:rsidRPr="00643A43">
                <w:rPr>
                  <w:rFonts w:eastAsia="Times New Roman" w:cs="Courier New"/>
                  <w:sz w:val="20"/>
                  <w:szCs w:val="20"/>
                </w:rPr>
                <w:t>(0.002)</w:t>
              </w:r>
            </w:ins>
          </w:p>
        </w:tc>
        <w:tc>
          <w:tcPr>
            <w:tcW w:w="1247" w:type="dxa"/>
            <w:tcBorders>
              <w:top w:val="nil"/>
              <w:left w:val="nil"/>
              <w:right w:val="nil"/>
            </w:tcBorders>
            <w:shd w:val="clear" w:color="auto" w:fill="FFFFFF"/>
          </w:tcPr>
          <w:p w14:paraId="78309E11" w14:textId="77777777" w:rsidR="009D0159" w:rsidRPr="00643A43" w:rsidRDefault="009D0159" w:rsidP="00BE4F53">
            <w:pPr>
              <w:widowControl/>
              <w:jc w:val="center"/>
              <w:rPr>
                <w:ins w:id="674" w:author="Anusha De" w:date="2022-05-05T14:07:00Z"/>
                <w:rFonts w:eastAsia="Times New Roman" w:cs="Courier New"/>
                <w:sz w:val="20"/>
                <w:szCs w:val="20"/>
              </w:rPr>
            </w:pPr>
            <w:ins w:id="675" w:author="Anusha De" w:date="2022-05-05T14:07:00Z">
              <w:r w:rsidRPr="00643A43">
                <w:rPr>
                  <w:rFonts w:eastAsia="Times New Roman" w:cs="Courier New"/>
                  <w:sz w:val="20"/>
                  <w:szCs w:val="20"/>
                </w:rPr>
                <w:t>0.001</w:t>
              </w:r>
            </w:ins>
          </w:p>
          <w:p w14:paraId="7C2CF8AB" w14:textId="77777777" w:rsidR="009D0159" w:rsidRPr="00643A43" w:rsidRDefault="009D0159" w:rsidP="00BE4F53">
            <w:pPr>
              <w:widowControl/>
              <w:autoSpaceDE/>
              <w:autoSpaceDN/>
              <w:jc w:val="center"/>
              <w:rPr>
                <w:ins w:id="676" w:author="Anusha De" w:date="2022-05-05T14:07:00Z"/>
                <w:rFonts w:eastAsia="Times New Roman" w:cs="Courier New"/>
                <w:sz w:val="20"/>
                <w:szCs w:val="20"/>
              </w:rPr>
            </w:pPr>
            <w:ins w:id="677" w:author="Anusha De" w:date="2022-05-05T14:07:00Z">
              <w:r w:rsidRPr="00643A43">
                <w:rPr>
                  <w:rFonts w:eastAsia="Times New Roman" w:cs="Courier New"/>
                  <w:sz w:val="20"/>
                  <w:szCs w:val="20"/>
                </w:rPr>
                <w:t>(0.002)</w:t>
              </w:r>
            </w:ins>
          </w:p>
        </w:tc>
        <w:tc>
          <w:tcPr>
            <w:tcW w:w="1248" w:type="dxa"/>
            <w:tcBorders>
              <w:top w:val="nil"/>
              <w:left w:val="nil"/>
              <w:right w:val="nil"/>
            </w:tcBorders>
            <w:shd w:val="clear" w:color="auto" w:fill="FFFFFF"/>
          </w:tcPr>
          <w:p w14:paraId="644CBA1F" w14:textId="77777777" w:rsidR="009D0159" w:rsidRPr="00643A43" w:rsidRDefault="009D0159" w:rsidP="00BE4F53">
            <w:pPr>
              <w:widowControl/>
              <w:jc w:val="center"/>
              <w:rPr>
                <w:ins w:id="678" w:author="Anusha De" w:date="2022-05-05T14:07:00Z"/>
                <w:rFonts w:eastAsia="Times New Roman" w:cs="Courier New"/>
                <w:sz w:val="20"/>
                <w:szCs w:val="20"/>
              </w:rPr>
            </w:pPr>
            <w:ins w:id="679" w:author="Anusha De" w:date="2022-05-05T14:07:00Z">
              <w:r w:rsidRPr="00643A43">
                <w:rPr>
                  <w:rFonts w:eastAsia="Times New Roman" w:cs="Courier New"/>
                  <w:sz w:val="20"/>
                  <w:szCs w:val="20"/>
                </w:rPr>
                <w:t>0</w:t>
              </w:r>
            </w:ins>
          </w:p>
          <w:p w14:paraId="6E8D16CB" w14:textId="77777777" w:rsidR="009D0159" w:rsidRPr="00643A43" w:rsidRDefault="009D0159" w:rsidP="00BE4F53">
            <w:pPr>
              <w:widowControl/>
              <w:autoSpaceDE/>
              <w:autoSpaceDN/>
              <w:jc w:val="center"/>
              <w:rPr>
                <w:ins w:id="680" w:author="Anusha De" w:date="2022-05-05T14:07:00Z"/>
                <w:rFonts w:eastAsia="Times New Roman" w:cs="Courier New"/>
                <w:sz w:val="20"/>
                <w:szCs w:val="20"/>
              </w:rPr>
            </w:pPr>
            <w:ins w:id="681" w:author="Anusha De" w:date="2022-05-05T14:07:00Z">
              <w:r w:rsidRPr="00643A43">
                <w:rPr>
                  <w:rFonts w:eastAsia="Times New Roman" w:cs="Courier New"/>
                  <w:sz w:val="20"/>
                  <w:szCs w:val="20"/>
                </w:rPr>
                <w:t>(0.002)</w:t>
              </w:r>
            </w:ins>
          </w:p>
        </w:tc>
      </w:tr>
      <w:tr w:rsidR="009D0159" w:rsidRPr="00643A43" w14:paraId="659E0820" w14:textId="77777777" w:rsidTr="00CF75EC">
        <w:trPr>
          <w:trHeight w:val="144"/>
          <w:ins w:id="682" w:author="Anusha De" w:date="2022-05-05T14:07:00Z"/>
        </w:trPr>
        <w:tc>
          <w:tcPr>
            <w:tcW w:w="2844" w:type="dxa"/>
            <w:tcBorders>
              <w:top w:val="nil"/>
              <w:left w:val="nil"/>
              <w:right w:val="nil"/>
            </w:tcBorders>
            <w:shd w:val="clear" w:color="auto" w:fill="FFFFFF"/>
          </w:tcPr>
          <w:p w14:paraId="49849C21" w14:textId="77777777" w:rsidR="009D0159" w:rsidRPr="00643A43" w:rsidRDefault="009D0159" w:rsidP="00BE4F53">
            <w:pPr>
              <w:widowControl/>
              <w:autoSpaceDE/>
              <w:autoSpaceDN/>
              <w:rPr>
                <w:ins w:id="683" w:author="Anusha De" w:date="2022-05-05T14:07:00Z"/>
                <w:rFonts w:eastAsia="Times New Roman" w:cs="Courier New"/>
                <w:sz w:val="20"/>
                <w:szCs w:val="20"/>
              </w:rPr>
            </w:pPr>
            <w:ins w:id="684" w:author="Anusha De" w:date="2022-05-05T14:07:00Z">
              <w:r w:rsidRPr="00643A43">
                <w:rPr>
                  <w:rFonts w:eastAsia="Times New Roman" w:cs="Courier New"/>
                  <w:sz w:val="20"/>
                  <w:szCs w:val="20"/>
                </w:rPr>
                <w:t>Farmer's distance to</w:t>
              </w:r>
            </w:ins>
          </w:p>
          <w:p w14:paraId="7F667042" w14:textId="77777777" w:rsidR="009D0159" w:rsidRPr="00643A43" w:rsidRDefault="009D0159" w:rsidP="00BE4F53">
            <w:pPr>
              <w:widowControl/>
              <w:autoSpaceDE/>
              <w:autoSpaceDN/>
              <w:rPr>
                <w:ins w:id="685" w:author="Anusha De" w:date="2022-05-05T14:07:00Z"/>
                <w:rFonts w:eastAsia="Times New Roman" w:cs="Courier New"/>
                <w:sz w:val="20"/>
                <w:szCs w:val="20"/>
              </w:rPr>
            </w:pPr>
            <w:ins w:id="686" w:author="Anusha De" w:date="2022-05-05T14:07:00Z">
              <w:r w:rsidRPr="00643A43">
                <w:rPr>
                  <w:rFonts w:eastAsia="Times New Roman" w:cs="Courier New"/>
                  <w:sz w:val="20"/>
                  <w:szCs w:val="20"/>
                </w:rPr>
                <w:t>tarmac road (in km)</w:t>
              </w:r>
            </w:ins>
          </w:p>
        </w:tc>
        <w:tc>
          <w:tcPr>
            <w:tcW w:w="1247" w:type="dxa"/>
            <w:tcBorders>
              <w:top w:val="nil"/>
              <w:left w:val="nil"/>
              <w:right w:val="nil"/>
            </w:tcBorders>
            <w:shd w:val="clear" w:color="auto" w:fill="FFFFFF"/>
          </w:tcPr>
          <w:p w14:paraId="17ED7EC1" w14:textId="77777777" w:rsidR="009D0159" w:rsidRPr="00643A43" w:rsidRDefault="009D0159" w:rsidP="00BE4F53">
            <w:pPr>
              <w:widowControl/>
              <w:jc w:val="center"/>
              <w:rPr>
                <w:ins w:id="687" w:author="Anusha De" w:date="2022-05-05T14:07:00Z"/>
                <w:rFonts w:eastAsia="Times New Roman" w:cs="Courier New"/>
                <w:sz w:val="20"/>
                <w:szCs w:val="20"/>
              </w:rPr>
            </w:pPr>
            <w:ins w:id="688" w:author="Anusha De" w:date="2022-05-05T14:07:00Z">
              <w:r w:rsidRPr="00643A43">
                <w:rPr>
                  <w:rFonts w:eastAsia="Times New Roman" w:cs="Courier New"/>
                  <w:sz w:val="20"/>
                  <w:szCs w:val="20"/>
                </w:rPr>
                <w:t>0.003</w:t>
              </w:r>
            </w:ins>
          </w:p>
          <w:p w14:paraId="0D245F73" w14:textId="77777777" w:rsidR="009D0159" w:rsidRPr="00643A43" w:rsidRDefault="009D0159" w:rsidP="00BE4F53">
            <w:pPr>
              <w:widowControl/>
              <w:autoSpaceDE/>
              <w:autoSpaceDN/>
              <w:jc w:val="center"/>
              <w:rPr>
                <w:ins w:id="689" w:author="Anusha De" w:date="2022-05-05T14:07:00Z"/>
                <w:rFonts w:eastAsia="Times New Roman" w:cs="Courier New"/>
                <w:sz w:val="20"/>
                <w:szCs w:val="20"/>
              </w:rPr>
            </w:pPr>
            <w:ins w:id="690" w:author="Anusha De" w:date="2022-05-05T14:07:00Z">
              <w:r w:rsidRPr="00643A43">
                <w:rPr>
                  <w:rFonts w:eastAsia="Times New Roman" w:cs="Courier New"/>
                  <w:sz w:val="20"/>
                  <w:szCs w:val="20"/>
                </w:rPr>
                <w:t>(0.003)</w:t>
              </w:r>
            </w:ins>
          </w:p>
        </w:tc>
        <w:tc>
          <w:tcPr>
            <w:tcW w:w="1247" w:type="dxa"/>
            <w:tcBorders>
              <w:top w:val="nil"/>
              <w:left w:val="nil"/>
              <w:right w:val="nil"/>
            </w:tcBorders>
            <w:shd w:val="clear" w:color="auto" w:fill="FFFFFF"/>
          </w:tcPr>
          <w:p w14:paraId="476E6E22" w14:textId="77777777" w:rsidR="009D0159" w:rsidRPr="00643A43" w:rsidRDefault="009D0159" w:rsidP="00BE4F53">
            <w:pPr>
              <w:widowControl/>
              <w:jc w:val="center"/>
              <w:rPr>
                <w:ins w:id="691" w:author="Anusha De" w:date="2022-05-05T14:07:00Z"/>
                <w:rFonts w:eastAsia="Times New Roman" w:cs="Courier New"/>
                <w:sz w:val="20"/>
                <w:szCs w:val="20"/>
              </w:rPr>
            </w:pPr>
            <w:ins w:id="692" w:author="Anusha De" w:date="2022-05-05T14:07:00Z">
              <w:r w:rsidRPr="00643A43">
                <w:rPr>
                  <w:rFonts w:eastAsia="Times New Roman" w:cs="Courier New"/>
                  <w:sz w:val="20"/>
                  <w:szCs w:val="20"/>
                </w:rPr>
                <w:t>0.004</w:t>
              </w:r>
            </w:ins>
          </w:p>
          <w:p w14:paraId="7283E065" w14:textId="77777777" w:rsidR="009D0159" w:rsidRPr="00643A43" w:rsidRDefault="009D0159" w:rsidP="00BE4F53">
            <w:pPr>
              <w:widowControl/>
              <w:autoSpaceDE/>
              <w:autoSpaceDN/>
              <w:jc w:val="center"/>
              <w:rPr>
                <w:ins w:id="693" w:author="Anusha De" w:date="2022-05-05T14:07:00Z"/>
                <w:rFonts w:eastAsia="Times New Roman" w:cs="Courier New"/>
                <w:sz w:val="20"/>
                <w:szCs w:val="20"/>
              </w:rPr>
            </w:pPr>
            <w:ins w:id="694" w:author="Anusha De" w:date="2022-05-05T14:07:00Z">
              <w:r w:rsidRPr="00643A43">
                <w:rPr>
                  <w:rFonts w:eastAsia="Times New Roman" w:cs="Courier New"/>
                  <w:sz w:val="20"/>
                  <w:szCs w:val="20"/>
                </w:rPr>
                <w:t>(0.007)</w:t>
              </w:r>
            </w:ins>
          </w:p>
        </w:tc>
        <w:tc>
          <w:tcPr>
            <w:tcW w:w="1247" w:type="dxa"/>
            <w:tcBorders>
              <w:top w:val="nil"/>
              <w:left w:val="nil"/>
              <w:right w:val="nil"/>
            </w:tcBorders>
            <w:shd w:val="clear" w:color="auto" w:fill="FFFFFF"/>
          </w:tcPr>
          <w:p w14:paraId="48447EEC" w14:textId="77777777" w:rsidR="009D0159" w:rsidRPr="00643A43" w:rsidRDefault="009D0159" w:rsidP="00BE4F53">
            <w:pPr>
              <w:widowControl/>
              <w:jc w:val="center"/>
              <w:rPr>
                <w:ins w:id="695" w:author="Anusha De" w:date="2022-05-05T14:07:00Z"/>
                <w:rFonts w:eastAsia="Times New Roman" w:cs="Courier New"/>
                <w:sz w:val="20"/>
                <w:szCs w:val="20"/>
              </w:rPr>
            </w:pPr>
            <w:ins w:id="696" w:author="Anusha De" w:date="2022-05-05T14:07:00Z">
              <w:r w:rsidRPr="00643A43">
                <w:rPr>
                  <w:rFonts w:ascii="Arial" w:eastAsia="Times New Roman" w:hAnsi="Arial" w:cs="Arial"/>
                  <w:sz w:val="20"/>
                  <w:szCs w:val="20"/>
                </w:rPr>
                <w:t>−</w:t>
              </w:r>
              <w:r w:rsidRPr="00643A43">
                <w:rPr>
                  <w:rFonts w:eastAsia="Times New Roman" w:cs="Courier New"/>
                  <w:sz w:val="20"/>
                  <w:szCs w:val="20"/>
                </w:rPr>
                <w:t>0.004</w:t>
              </w:r>
            </w:ins>
          </w:p>
          <w:p w14:paraId="06C603DF" w14:textId="77777777" w:rsidR="009D0159" w:rsidRPr="00643A43" w:rsidRDefault="009D0159" w:rsidP="00BE4F53">
            <w:pPr>
              <w:widowControl/>
              <w:autoSpaceDE/>
              <w:autoSpaceDN/>
              <w:jc w:val="center"/>
              <w:rPr>
                <w:ins w:id="697" w:author="Anusha De" w:date="2022-05-05T14:07:00Z"/>
                <w:rFonts w:eastAsia="Times New Roman" w:cs="Courier New"/>
                <w:sz w:val="20"/>
                <w:szCs w:val="20"/>
              </w:rPr>
            </w:pPr>
            <w:ins w:id="698" w:author="Anusha De" w:date="2022-05-05T14:07:00Z">
              <w:r w:rsidRPr="00643A43">
                <w:rPr>
                  <w:rFonts w:eastAsia="Times New Roman" w:cs="Courier New"/>
                  <w:sz w:val="20"/>
                  <w:szCs w:val="20"/>
                </w:rPr>
                <w:t>(0.005)</w:t>
              </w:r>
            </w:ins>
          </w:p>
        </w:tc>
        <w:tc>
          <w:tcPr>
            <w:tcW w:w="1247" w:type="dxa"/>
            <w:tcBorders>
              <w:top w:val="nil"/>
              <w:left w:val="nil"/>
              <w:right w:val="nil"/>
            </w:tcBorders>
            <w:shd w:val="clear" w:color="auto" w:fill="FFFFFF"/>
          </w:tcPr>
          <w:p w14:paraId="758F3735" w14:textId="77777777" w:rsidR="009D0159" w:rsidRPr="00643A43" w:rsidRDefault="009D0159" w:rsidP="00BE4F53">
            <w:pPr>
              <w:widowControl/>
              <w:jc w:val="center"/>
              <w:rPr>
                <w:ins w:id="699" w:author="Anusha De" w:date="2022-05-05T14:07:00Z"/>
                <w:rFonts w:eastAsia="Times New Roman" w:cs="Courier New"/>
                <w:sz w:val="20"/>
                <w:szCs w:val="20"/>
              </w:rPr>
            </w:pPr>
            <w:ins w:id="700" w:author="Anusha De" w:date="2022-05-05T14:07:00Z">
              <w:r w:rsidRPr="00643A43">
                <w:rPr>
                  <w:rFonts w:eastAsia="Times New Roman" w:cs="Courier New"/>
                  <w:sz w:val="20"/>
                  <w:szCs w:val="20"/>
                </w:rPr>
                <w:t>0.006</w:t>
              </w:r>
            </w:ins>
          </w:p>
          <w:p w14:paraId="1245EB1C" w14:textId="77777777" w:rsidR="009D0159" w:rsidRPr="00643A43" w:rsidRDefault="009D0159" w:rsidP="00BE4F53">
            <w:pPr>
              <w:widowControl/>
              <w:autoSpaceDE/>
              <w:autoSpaceDN/>
              <w:jc w:val="center"/>
              <w:rPr>
                <w:ins w:id="701" w:author="Anusha De" w:date="2022-05-05T14:07:00Z"/>
                <w:rFonts w:eastAsia="Times New Roman" w:cs="Courier New"/>
                <w:sz w:val="20"/>
                <w:szCs w:val="20"/>
              </w:rPr>
            </w:pPr>
            <w:ins w:id="702" w:author="Anusha De" w:date="2022-05-05T14:07:00Z">
              <w:r w:rsidRPr="00643A43">
                <w:rPr>
                  <w:rFonts w:eastAsia="Times New Roman" w:cs="Courier New"/>
                  <w:sz w:val="20"/>
                  <w:szCs w:val="20"/>
                </w:rPr>
                <w:t>(0.005)</w:t>
              </w:r>
            </w:ins>
          </w:p>
        </w:tc>
        <w:tc>
          <w:tcPr>
            <w:tcW w:w="1248" w:type="dxa"/>
            <w:tcBorders>
              <w:top w:val="nil"/>
              <w:left w:val="nil"/>
              <w:right w:val="nil"/>
            </w:tcBorders>
            <w:shd w:val="clear" w:color="auto" w:fill="FFFFFF"/>
          </w:tcPr>
          <w:p w14:paraId="1F595895" w14:textId="77777777" w:rsidR="009D0159" w:rsidRPr="00643A43" w:rsidRDefault="009D0159" w:rsidP="00BE4F53">
            <w:pPr>
              <w:widowControl/>
              <w:jc w:val="center"/>
              <w:rPr>
                <w:ins w:id="703" w:author="Anusha De" w:date="2022-05-05T14:07:00Z"/>
                <w:rFonts w:eastAsia="Times New Roman" w:cs="Courier New"/>
                <w:sz w:val="20"/>
                <w:szCs w:val="20"/>
              </w:rPr>
            </w:pPr>
            <w:ins w:id="704" w:author="Anusha De" w:date="2022-05-05T14:07:00Z">
              <w:r w:rsidRPr="00643A43">
                <w:rPr>
                  <w:rFonts w:ascii="Arial" w:eastAsia="Times New Roman" w:hAnsi="Arial" w:cs="Arial"/>
                  <w:sz w:val="20"/>
                  <w:szCs w:val="20"/>
                </w:rPr>
                <w:t>−</w:t>
              </w:r>
              <w:r w:rsidRPr="00643A43">
                <w:rPr>
                  <w:rFonts w:eastAsia="Times New Roman" w:cs="Courier New"/>
                  <w:sz w:val="20"/>
                  <w:szCs w:val="20"/>
                </w:rPr>
                <w:t>0.004</w:t>
              </w:r>
            </w:ins>
          </w:p>
          <w:p w14:paraId="41A80393" w14:textId="77777777" w:rsidR="009D0159" w:rsidRPr="00643A43" w:rsidRDefault="009D0159" w:rsidP="00BE4F53">
            <w:pPr>
              <w:widowControl/>
              <w:autoSpaceDE/>
              <w:autoSpaceDN/>
              <w:jc w:val="center"/>
              <w:rPr>
                <w:ins w:id="705" w:author="Anusha De" w:date="2022-05-05T14:07:00Z"/>
                <w:rFonts w:eastAsia="Times New Roman" w:cs="Courier New"/>
                <w:sz w:val="20"/>
                <w:szCs w:val="20"/>
              </w:rPr>
            </w:pPr>
            <w:ins w:id="706" w:author="Anusha De" w:date="2022-05-05T14:07:00Z">
              <w:r w:rsidRPr="00643A43">
                <w:rPr>
                  <w:rFonts w:eastAsia="Times New Roman" w:cs="Courier New"/>
                  <w:sz w:val="20"/>
                  <w:szCs w:val="20"/>
                </w:rPr>
                <w:t>(0.005)</w:t>
              </w:r>
            </w:ins>
          </w:p>
        </w:tc>
      </w:tr>
      <w:tr w:rsidR="009D0159" w:rsidRPr="00643A43" w14:paraId="3FB7FEA6" w14:textId="77777777" w:rsidTr="00CF75EC">
        <w:trPr>
          <w:trHeight w:val="144"/>
          <w:ins w:id="707" w:author="Anusha De" w:date="2022-05-05T14:07:00Z"/>
        </w:trPr>
        <w:tc>
          <w:tcPr>
            <w:tcW w:w="2844" w:type="dxa"/>
            <w:tcBorders>
              <w:top w:val="nil"/>
              <w:left w:val="nil"/>
              <w:right w:val="nil"/>
            </w:tcBorders>
            <w:shd w:val="clear" w:color="auto" w:fill="FFFFFF"/>
          </w:tcPr>
          <w:p w14:paraId="7AAA98C6" w14:textId="77777777" w:rsidR="009D0159" w:rsidRPr="00643A43" w:rsidRDefault="009D0159" w:rsidP="00BE4F53">
            <w:pPr>
              <w:widowControl/>
              <w:autoSpaceDE/>
              <w:autoSpaceDN/>
              <w:rPr>
                <w:ins w:id="708" w:author="Anusha De" w:date="2022-05-05T14:07:00Z"/>
                <w:rFonts w:eastAsia="Times New Roman" w:cs="Courier New"/>
                <w:sz w:val="20"/>
                <w:szCs w:val="20"/>
              </w:rPr>
            </w:pPr>
            <w:ins w:id="709" w:author="Anusha De" w:date="2022-05-05T14:07:00Z">
              <w:r w:rsidRPr="00643A43">
                <w:rPr>
                  <w:rFonts w:eastAsia="Times New Roman" w:cs="Courier New"/>
                  <w:sz w:val="20"/>
                  <w:szCs w:val="20"/>
                </w:rPr>
                <w:t>Farmer’s distance to</w:t>
              </w:r>
            </w:ins>
          </w:p>
          <w:p w14:paraId="7DB3EC5F" w14:textId="77777777" w:rsidR="009D0159" w:rsidRPr="00643A43" w:rsidRDefault="009D0159" w:rsidP="00BE4F53">
            <w:pPr>
              <w:widowControl/>
              <w:autoSpaceDE/>
              <w:autoSpaceDN/>
              <w:rPr>
                <w:ins w:id="710" w:author="Anusha De" w:date="2022-05-05T14:07:00Z"/>
                <w:rFonts w:eastAsia="Times New Roman" w:cs="Courier New"/>
                <w:sz w:val="20"/>
                <w:szCs w:val="20"/>
              </w:rPr>
            </w:pPr>
            <w:ins w:id="711" w:author="Anusha De" w:date="2022-05-05T14:07:00Z">
              <w:r w:rsidRPr="00643A43">
                <w:rPr>
                  <w:rFonts w:eastAsia="Times New Roman" w:cs="Courier New"/>
                  <w:sz w:val="20"/>
                  <w:szCs w:val="20"/>
                </w:rPr>
                <w:t>murrain road (in km)</w:t>
              </w:r>
            </w:ins>
          </w:p>
        </w:tc>
        <w:tc>
          <w:tcPr>
            <w:tcW w:w="1247" w:type="dxa"/>
            <w:tcBorders>
              <w:top w:val="nil"/>
              <w:left w:val="nil"/>
              <w:right w:val="nil"/>
            </w:tcBorders>
            <w:shd w:val="clear" w:color="auto" w:fill="FFFFFF"/>
          </w:tcPr>
          <w:p w14:paraId="7A7FEFDF" w14:textId="77777777" w:rsidR="009D0159" w:rsidRPr="00643A43" w:rsidRDefault="009D0159" w:rsidP="00BE4F53">
            <w:pPr>
              <w:widowControl/>
              <w:jc w:val="center"/>
              <w:rPr>
                <w:ins w:id="712" w:author="Anusha De" w:date="2022-05-05T14:07:00Z"/>
                <w:rFonts w:eastAsia="Times New Roman" w:cs="Courier New"/>
                <w:sz w:val="20"/>
                <w:szCs w:val="20"/>
              </w:rPr>
            </w:pPr>
            <w:ins w:id="713" w:author="Anusha De" w:date="2022-05-05T14:07:00Z">
              <w:r w:rsidRPr="00643A43">
                <w:rPr>
                  <w:rFonts w:eastAsia="Times New Roman" w:cs="Courier New"/>
                  <w:sz w:val="20"/>
                  <w:szCs w:val="20"/>
                </w:rPr>
                <w:t>0.014</w:t>
              </w:r>
            </w:ins>
          </w:p>
          <w:p w14:paraId="1922257E" w14:textId="77777777" w:rsidR="009D0159" w:rsidRPr="00643A43" w:rsidRDefault="009D0159" w:rsidP="00BE4F53">
            <w:pPr>
              <w:widowControl/>
              <w:autoSpaceDE/>
              <w:autoSpaceDN/>
              <w:jc w:val="center"/>
              <w:rPr>
                <w:ins w:id="714" w:author="Anusha De" w:date="2022-05-05T14:07:00Z"/>
                <w:rFonts w:eastAsia="Times New Roman" w:cs="Courier New"/>
                <w:sz w:val="20"/>
                <w:szCs w:val="20"/>
              </w:rPr>
            </w:pPr>
            <w:ins w:id="715" w:author="Anusha De" w:date="2022-05-05T14:07:00Z">
              <w:r w:rsidRPr="00643A43">
                <w:rPr>
                  <w:rFonts w:eastAsia="Times New Roman" w:cs="Courier New"/>
                  <w:sz w:val="20"/>
                  <w:szCs w:val="20"/>
                </w:rPr>
                <w:t>(0.013)</w:t>
              </w:r>
            </w:ins>
          </w:p>
        </w:tc>
        <w:tc>
          <w:tcPr>
            <w:tcW w:w="1247" w:type="dxa"/>
            <w:tcBorders>
              <w:top w:val="nil"/>
              <w:left w:val="nil"/>
              <w:right w:val="nil"/>
            </w:tcBorders>
            <w:shd w:val="clear" w:color="auto" w:fill="FFFFFF"/>
          </w:tcPr>
          <w:p w14:paraId="4E050067" w14:textId="77777777" w:rsidR="009D0159" w:rsidRPr="00643A43" w:rsidRDefault="009D0159" w:rsidP="00BE4F53">
            <w:pPr>
              <w:widowControl/>
              <w:jc w:val="center"/>
              <w:rPr>
                <w:ins w:id="716" w:author="Anusha De" w:date="2022-05-05T14:07:00Z"/>
                <w:rFonts w:eastAsia="Times New Roman" w:cs="Courier New"/>
                <w:sz w:val="20"/>
                <w:szCs w:val="20"/>
              </w:rPr>
            </w:pPr>
            <w:ins w:id="717" w:author="Anusha De" w:date="2022-05-05T14:07:00Z">
              <w:r w:rsidRPr="00643A43">
                <w:rPr>
                  <w:rFonts w:eastAsia="Times New Roman" w:cs="Courier New"/>
                  <w:sz w:val="20"/>
                  <w:szCs w:val="20"/>
                </w:rPr>
                <w:t>0.045*</w:t>
              </w:r>
            </w:ins>
          </w:p>
          <w:p w14:paraId="30ED6103" w14:textId="77777777" w:rsidR="009D0159" w:rsidRPr="00643A43" w:rsidRDefault="009D0159" w:rsidP="00BE4F53">
            <w:pPr>
              <w:widowControl/>
              <w:autoSpaceDE/>
              <w:autoSpaceDN/>
              <w:jc w:val="center"/>
              <w:rPr>
                <w:ins w:id="718" w:author="Anusha De" w:date="2022-05-05T14:07:00Z"/>
                <w:rFonts w:eastAsia="Times New Roman" w:cs="Courier New"/>
                <w:sz w:val="20"/>
                <w:szCs w:val="20"/>
              </w:rPr>
            </w:pPr>
            <w:ins w:id="719" w:author="Anusha De" w:date="2022-05-05T14:07:00Z">
              <w:r w:rsidRPr="00643A43">
                <w:rPr>
                  <w:rFonts w:eastAsia="Times New Roman" w:cs="Courier New"/>
                  <w:sz w:val="20"/>
                  <w:szCs w:val="20"/>
                </w:rPr>
                <w:t>(0.025)</w:t>
              </w:r>
            </w:ins>
          </w:p>
        </w:tc>
        <w:tc>
          <w:tcPr>
            <w:tcW w:w="1247" w:type="dxa"/>
            <w:tcBorders>
              <w:top w:val="nil"/>
              <w:left w:val="nil"/>
              <w:right w:val="nil"/>
            </w:tcBorders>
            <w:shd w:val="clear" w:color="auto" w:fill="FFFFFF"/>
          </w:tcPr>
          <w:p w14:paraId="1DAF71A8" w14:textId="77777777" w:rsidR="009D0159" w:rsidRPr="00643A43" w:rsidRDefault="009D0159" w:rsidP="00BE4F53">
            <w:pPr>
              <w:widowControl/>
              <w:jc w:val="center"/>
              <w:rPr>
                <w:ins w:id="720" w:author="Anusha De" w:date="2022-05-05T14:07:00Z"/>
                <w:rFonts w:eastAsia="Times New Roman" w:cs="Courier New"/>
                <w:sz w:val="20"/>
                <w:szCs w:val="20"/>
              </w:rPr>
            </w:pPr>
            <w:ins w:id="721" w:author="Anusha De" w:date="2022-05-05T14:07:00Z">
              <w:r w:rsidRPr="00643A43">
                <w:rPr>
                  <w:rFonts w:eastAsia="Times New Roman" w:cs="Courier New"/>
                  <w:sz w:val="20"/>
                  <w:szCs w:val="20"/>
                </w:rPr>
                <w:t>0.012</w:t>
              </w:r>
            </w:ins>
          </w:p>
          <w:p w14:paraId="6EA7EB08" w14:textId="77777777" w:rsidR="009D0159" w:rsidRPr="00643A43" w:rsidRDefault="009D0159" w:rsidP="00BE4F53">
            <w:pPr>
              <w:widowControl/>
              <w:autoSpaceDE/>
              <w:autoSpaceDN/>
              <w:jc w:val="center"/>
              <w:rPr>
                <w:ins w:id="722" w:author="Anusha De" w:date="2022-05-05T14:07:00Z"/>
                <w:rFonts w:eastAsia="Times New Roman" w:cs="Courier New"/>
                <w:sz w:val="20"/>
                <w:szCs w:val="20"/>
              </w:rPr>
            </w:pPr>
            <w:ins w:id="723" w:author="Anusha De" w:date="2022-05-05T14:07:00Z">
              <w:r w:rsidRPr="00643A43">
                <w:rPr>
                  <w:rFonts w:eastAsia="Times New Roman" w:cs="Courier New"/>
                  <w:sz w:val="20"/>
                  <w:szCs w:val="20"/>
                </w:rPr>
                <w:t>(0.02)</w:t>
              </w:r>
            </w:ins>
          </w:p>
        </w:tc>
        <w:tc>
          <w:tcPr>
            <w:tcW w:w="1247" w:type="dxa"/>
            <w:tcBorders>
              <w:top w:val="nil"/>
              <w:left w:val="nil"/>
              <w:right w:val="nil"/>
            </w:tcBorders>
            <w:shd w:val="clear" w:color="auto" w:fill="FFFFFF"/>
          </w:tcPr>
          <w:p w14:paraId="3AF08A2B" w14:textId="77777777" w:rsidR="009D0159" w:rsidRPr="00643A43" w:rsidRDefault="009D0159" w:rsidP="00BE4F53">
            <w:pPr>
              <w:widowControl/>
              <w:jc w:val="center"/>
              <w:rPr>
                <w:ins w:id="724" w:author="Anusha De" w:date="2022-05-05T14:07:00Z"/>
                <w:rFonts w:eastAsia="Times New Roman" w:cs="Courier New"/>
                <w:sz w:val="20"/>
                <w:szCs w:val="20"/>
              </w:rPr>
            </w:pPr>
            <w:ins w:id="725" w:author="Anusha De" w:date="2022-05-05T14:07:00Z">
              <w:r w:rsidRPr="00643A43">
                <w:rPr>
                  <w:rFonts w:ascii="Arial" w:eastAsia="Times New Roman" w:hAnsi="Arial" w:cs="Arial"/>
                  <w:sz w:val="20"/>
                  <w:szCs w:val="20"/>
                </w:rPr>
                <w:t>−</w:t>
              </w:r>
              <w:r w:rsidRPr="00643A43">
                <w:rPr>
                  <w:rFonts w:eastAsia="Times New Roman" w:cs="Courier New"/>
                  <w:sz w:val="20"/>
                  <w:szCs w:val="20"/>
                </w:rPr>
                <w:t>0.007</w:t>
              </w:r>
            </w:ins>
          </w:p>
          <w:p w14:paraId="38F15BA1" w14:textId="77777777" w:rsidR="009D0159" w:rsidRPr="00643A43" w:rsidRDefault="009D0159" w:rsidP="00BE4F53">
            <w:pPr>
              <w:widowControl/>
              <w:autoSpaceDE/>
              <w:autoSpaceDN/>
              <w:jc w:val="center"/>
              <w:rPr>
                <w:ins w:id="726" w:author="Anusha De" w:date="2022-05-05T14:07:00Z"/>
                <w:rFonts w:eastAsia="Times New Roman" w:cs="Courier New"/>
                <w:sz w:val="20"/>
                <w:szCs w:val="20"/>
              </w:rPr>
            </w:pPr>
            <w:ins w:id="727" w:author="Anusha De" w:date="2022-05-05T14:07:00Z">
              <w:r w:rsidRPr="00643A43">
                <w:rPr>
                  <w:rFonts w:eastAsia="Times New Roman" w:cs="Courier New"/>
                  <w:sz w:val="20"/>
                  <w:szCs w:val="20"/>
                </w:rPr>
                <w:t>(0.019)</w:t>
              </w:r>
            </w:ins>
          </w:p>
        </w:tc>
        <w:tc>
          <w:tcPr>
            <w:tcW w:w="1248" w:type="dxa"/>
            <w:tcBorders>
              <w:top w:val="nil"/>
              <w:left w:val="nil"/>
              <w:right w:val="nil"/>
            </w:tcBorders>
            <w:shd w:val="clear" w:color="auto" w:fill="FFFFFF"/>
          </w:tcPr>
          <w:p w14:paraId="1E54F852" w14:textId="77777777" w:rsidR="009D0159" w:rsidRPr="00643A43" w:rsidRDefault="009D0159" w:rsidP="00BE4F53">
            <w:pPr>
              <w:widowControl/>
              <w:jc w:val="center"/>
              <w:rPr>
                <w:ins w:id="728" w:author="Anusha De" w:date="2022-05-05T14:07:00Z"/>
                <w:rFonts w:eastAsia="Times New Roman" w:cs="Courier New"/>
                <w:sz w:val="20"/>
                <w:szCs w:val="20"/>
              </w:rPr>
            </w:pPr>
            <w:ins w:id="729" w:author="Anusha De" w:date="2022-05-05T14:07:00Z">
              <w:r w:rsidRPr="00643A43">
                <w:rPr>
                  <w:rFonts w:ascii="Arial" w:eastAsia="Times New Roman" w:hAnsi="Arial" w:cs="Arial"/>
                  <w:sz w:val="20"/>
                  <w:szCs w:val="20"/>
                </w:rPr>
                <w:t>−</w:t>
              </w:r>
              <w:r w:rsidRPr="00643A43">
                <w:rPr>
                  <w:rFonts w:eastAsia="Times New Roman" w:cs="Courier New"/>
                  <w:sz w:val="20"/>
                  <w:szCs w:val="20"/>
                </w:rPr>
                <w:t>0.011</w:t>
              </w:r>
            </w:ins>
          </w:p>
          <w:p w14:paraId="3CC72A8C" w14:textId="77777777" w:rsidR="009D0159" w:rsidRPr="00643A43" w:rsidRDefault="009D0159" w:rsidP="00BE4F53">
            <w:pPr>
              <w:widowControl/>
              <w:autoSpaceDE/>
              <w:autoSpaceDN/>
              <w:jc w:val="center"/>
              <w:rPr>
                <w:ins w:id="730" w:author="Anusha De" w:date="2022-05-05T14:07:00Z"/>
                <w:rFonts w:eastAsia="Times New Roman" w:cs="Courier New"/>
                <w:sz w:val="20"/>
                <w:szCs w:val="20"/>
              </w:rPr>
            </w:pPr>
            <w:ins w:id="731" w:author="Anusha De" w:date="2022-05-05T14:07:00Z">
              <w:r w:rsidRPr="00643A43">
                <w:rPr>
                  <w:rFonts w:eastAsia="Times New Roman" w:cs="Courier New"/>
                  <w:sz w:val="20"/>
                  <w:szCs w:val="20"/>
                </w:rPr>
                <w:t>(0.019)</w:t>
              </w:r>
            </w:ins>
          </w:p>
        </w:tc>
      </w:tr>
      <w:tr w:rsidR="009D0159" w:rsidRPr="00643A43" w14:paraId="6DEE2F1A" w14:textId="77777777" w:rsidTr="00CF75EC">
        <w:trPr>
          <w:trHeight w:val="144"/>
          <w:ins w:id="732" w:author="Anusha De" w:date="2022-05-05T14:07:00Z"/>
        </w:trPr>
        <w:tc>
          <w:tcPr>
            <w:tcW w:w="2844" w:type="dxa"/>
            <w:tcBorders>
              <w:top w:val="nil"/>
              <w:left w:val="nil"/>
              <w:right w:val="nil"/>
            </w:tcBorders>
            <w:shd w:val="clear" w:color="auto" w:fill="FFFFFF"/>
          </w:tcPr>
          <w:p w14:paraId="10B0EC37" w14:textId="77777777" w:rsidR="009D0159" w:rsidRPr="00643A43" w:rsidRDefault="009D0159" w:rsidP="00BE4F53">
            <w:pPr>
              <w:widowControl/>
              <w:autoSpaceDE/>
              <w:autoSpaceDN/>
              <w:rPr>
                <w:ins w:id="733" w:author="Anusha De" w:date="2022-05-05T14:07:00Z"/>
                <w:rFonts w:eastAsia="Times New Roman" w:cs="Courier New"/>
                <w:sz w:val="20"/>
                <w:szCs w:val="20"/>
              </w:rPr>
            </w:pPr>
            <w:ins w:id="734" w:author="Anusha De" w:date="2022-05-05T14:07:00Z">
              <w:r w:rsidRPr="00643A43">
                <w:rPr>
                  <w:rFonts w:eastAsia="Times New Roman" w:cs="Courier New"/>
                  <w:sz w:val="20"/>
                  <w:szCs w:val="20"/>
                </w:rPr>
                <w:t>Farmer is married</w:t>
              </w:r>
            </w:ins>
          </w:p>
        </w:tc>
        <w:tc>
          <w:tcPr>
            <w:tcW w:w="1247" w:type="dxa"/>
            <w:tcBorders>
              <w:top w:val="nil"/>
              <w:left w:val="nil"/>
              <w:right w:val="nil"/>
            </w:tcBorders>
            <w:shd w:val="clear" w:color="auto" w:fill="FFFFFF"/>
          </w:tcPr>
          <w:p w14:paraId="6E62BF83" w14:textId="77777777" w:rsidR="009D0159" w:rsidRPr="00643A43" w:rsidRDefault="009D0159" w:rsidP="00BE4F53">
            <w:pPr>
              <w:widowControl/>
              <w:jc w:val="center"/>
              <w:rPr>
                <w:ins w:id="735" w:author="Anusha De" w:date="2022-05-05T14:07:00Z"/>
                <w:rFonts w:eastAsia="Times New Roman" w:cs="Courier New"/>
                <w:sz w:val="20"/>
                <w:szCs w:val="20"/>
              </w:rPr>
            </w:pPr>
            <w:ins w:id="736" w:author="Anusha De" w:date="2022-05-05T14:07:00Z">
              <w:r w:rsidRPr="00643A43">
                <w:rPr>
                  <w:rFonts w:eastAsia="Times New Roman" w:cs="Courier New"/>
                  <w:sz w:val="20"/>
                  <w:szCs w:val="20"/>
                </w:rPr>
                <w:t>0.089*</w:t>
              </w:r>
            </w:ins>
          </w:p>
          <w:p w14:paraId="5D59F402" w14:textId="77777777" w:rsidR="009D0159" w:rsidRPr="00643A43" w:rsidRDefault="009D0159" w:rsidP="00BE4F53">
            <w:pPr>
              <w:widowControl/>
              <w:autoSpaceDE/>
              <w:autoSpaceDN/>
              <w:jc w:val="center"/>
              <w:rPr>
                <w:ins w:id="737" w:author="Anusha De" w:date="2022-05-05T14:07:00Z"/>
                <w:rFonts w:eastAsia="Times New Roman" w:cs="Courier New"/>
                <w:sz w:val="20"/>
                <w:szCs w:val="20"/>
              </w:rPr>
            </w:pPr>
            <w:ins w:id="738" w:author="Anusha De" w:date="2022-05-05T14:07:00Z">
              <w:r w:rsidRPr="00643A43">
                <w:rPr>
                  <w:rFonts w:eastAsia="Times New Roman" w:cs="Courier New"/>
                  <w:sz w:val="20"/>
                  <w:szCs w:val="20"/>
                </w:rPr>
                <w:t>(0.05)</w:t>
              </w:r>
            </w:ins>
          </w:p>
        </w:tc>
        <w:tc>
          <w:tcPr>
            <w:tcW w:w="1247" w:type="dxa"/>
            <w:tcBorders>
              <w:top w:val="nil"/>
              <w:left w:val="nil"/>
              <w:right w:val="nil"/>
            </w:tcBorders>
            <w:shd w:val="clear" w:color="auto" w:fill="FFFFFF"/>
          </w:tcPr>
          <w:p w14:paraId="5EF2CE76" w14:textId="77777777" w:rsidR="009D0159" w:rsidRPr="00643A43" w:rsidRDefault="009D0159" w:rsidP="00BE4F53">
            <w:pPr>
              <w:widowControl/>
              <w:jc w:val="center"/>
              <w:rPr>
                <w:ins w:id="739" w:author="Anusha De" w:date="2022-05-05T14:07:00Z"/>
                <w:rFonts w:eastAsia="Times New Roman" w:cs="Courier New"/>
                <w:sz w:val="20"/>
                <w:szCs w:val="20"/>
              </w:rPr>
            </w:pPr>
            <w:ins w:id="740" w:author="Anusha De" w:date="2022-05-05T14:07:00Z">
              <w:r w:rsidRPr="00643A43">
                <w:rPr>
                  <w:rFonts w:eastAsia="Times New Roman" w:cs="Courier New"/>
                  <w:sz w:val="20"/>
                  <w:szCs w:val="20"/>
                </w:rPr>
                <w:t>0.138*</w:t>
              </w:r>
            </w:ins>
          </w:p>
          <w:p w14:paraId="23E767A0" w14:textId="77777777" w:rsidR="009D0159" w:rsidRPr="00643A43" w:rsidRDefault="009D0159" w:rsidP="00BE4F53">
            <w:pPr>
              <w:widowControl/>
              <w:autoSpaceDE/>
              <w:autoSpaceDN/>
              <w:jc w:val="center"/>
              <w:rPr>
                <w:ins w:id="741" w:author="Anusha De" w:date="2022-05-05T14:07:00Z"/>
                <w:rFonts w:eastAsia="Times New Roman" w:cs="Courier New"/>
                <w:sz w:val="20"/>
                <w:szCs w:val="20"/>
              </w:rPr>
            </w:pPr>
            <w:ins w:id="742" w:author="Anusha De" w:date="2022-05-05T14:07:00Z">
              <w:r w:rsidRPr="00643A43">
                <w:rPr>
                  <w:rFonts w:eastAsia="Times New Roman" w:cs="Courier New"/>
                  <w:sz w:val="20"/>
                  <w:szCs w:val="20"/>
                </w:rPr>
                <w:t>(0.078)</w:t>
              </w:r>
            </w:ins>
          </w:p>
        </w:tc>
        <w:tc>
          <w:tcPr>
            <w:tcW w:w="1247" w:type="dxa"/>
            <w:tcBorders>
              <w:top w:val="nil"/>
              <w:left w:val="nil"/>
              <w:right w:val="nil"/>
            </w:tcBorders>
            <w:shd w:val="clear" w:color="auto" w:fill="FFFFFF"/>
          </w:tcPr>
          <w:p w14:paraId="7F7F2808" w14:textId="77777777" w:rsidR="009D0159" w:rsidRPr="00643A43" w:rsidRDefault="009D0159" w:rsidP="00BE4F53">
            <w:pPr>
              <w:widowControl/>
              <w:jc w:val="center"/>
              <w:rPr>
                <w:ins w:id="743" w:author="Anusha De" w:date="2022-05-05T14:07:00Z"/>
                <w:rFonts w:eastAsia="Times New Roman" w:cs="Courier New"/>
                <w:sz w:val="20"/>
                <w:szCs w:val="20"/>
              </w:rPr>
            </w:pPr>
            <w:ins w:id="744" w:author="Anusha De" w:date="2022-05-05T14:07:00Z">
              <w:r w:rsidRPr="00643A43">
                <w:rPr>
                  <w:rFonts w:eastAsia="Times New Roman" w:cs="Courier New"/>
                  <w:sz w:val="20"/>
                  <w:szCs w:val="20"/>
                </w:rPr>
                <w:t>0.072</w:t>
              </w:r>
            </w:ins>
          </w:p>
          <w:p w14:paraId="4C2FC2FA" w14:textId="77777777" w:rsidR="009D0159" w:rsidRPr="00643A43" w:rsidRDefault="009D0159" w:rsidP="00BE4F53">
            <w:pPr>
              <w:widowControl/>
              <w:autoSpaceDE/>
              <w:autoSpaceDN/>
              <w:jc w:val="center"/>
              <w:rPr>
                <w:ins w:id="745" w:author="Anusha De" w:date="2022-05-05T14:07:00Z"/>
                <w:rFonts w:eastAsia="Times New Roman" w:cs="Courier New"/>
                <w:sz w:val="20"/>
                <w:szCs w:val="20"/>
              </w:rPr>
            </w:pPr>
            <w:ins w:id="746" w:author="Anusha De" w:date="2022-05-05T14:07:00Z">
              <w:r w:rsidRPr="00643A43">
                <w:rPr>
                  <w:rFonts w:eastAsia="Times New Roman" w:cs="Courier New"/>
                  <w:sz w:val="20"/>
                  <w:szCs w:val="20"/>
                </w:rPr>
                <w:t>(0.08)</w:t>
              </w:r>
            </w:ins>
          </w:p>
        </w:tc>
        <w:tc>
          <w:tcPr>
            <w:tcW w:w="1247" w:type="dxa"/>
            <w:tcBorders>
              <w:top w:val="nil"/>
              <w:left w:val="nil"/>
              <w:right w:val="nil"/>
            </w:tcBorders>
            <w:shd w:val="clear" w:color="auto" w:fill="FFFFFF"/>
          </w:tcPr>
          <w:p w14:paraId="5F57C543" w14:textId="77777777" w:rsidR="009D0159" w:rsidRPr="00643A43" w:rsidRDefault="009D0159" w:rsidP="00BE4F53">
            <w:pPr>
              <w:widowControl/>
              <w:jc w:val="center"/>
              <w:rPr>
                <w:ins w:id="747" w:author="Anusha De" w:date="2022-05-05T14:07:00Z"/>
                <w:rFonts w:eastAsia="Times New Roman" w:cs="Courier New"/>
                <w:sz w:val="20"/>
                <w:szCs w:val="20"/>
              </w:rPr>
            </w:pPr>
            <w:ins w:id="748" w:author="Anusha De" w:date="2022-05-05T14:07:00Z">
              <w:r w:rsidRPr="00643A43">
                <w:rPr>
                  <w:rFonts w:ascii="Arial" w:eastAsia="Times New Roman" w:hAnsi="Arial" w:cs="Arial"/>
                  <w:sz w:val="20"/>
                  <w:szCs w:val="20"/>
                </w:rPr>
                <w:t>−</w:t>
              </w:r>
              <w:r w:rsidRPr="00643A43">
                <w:rPr>
                  <w:rFonts w:eastAsia="Times New Roman" w:cs="Courier New"/>
                  <w:sz w:val="20"/>
                  <w:szCs w:val="20"/>
                </w:rPr>
                <w:t>0.003</w:t>
              </w:r>
            </w:ins>
          </w:p>
          <w:p w14:paraId="45379061" w14:textId="77777777" w:rsidR="009D0159" w:rsidRPr="00643A43" w:rsidRDefault="009D0159" w:rsidP="00BE4F53">
            <w:pPr>
              <w:widowControl/>
              <w:autoSpaceDE/>
              <w:autoSpaceDN/>
              <w:jc w:val="center"/>
              <w:rPr>
                <w:ins w:id="749" w:author="Anusha De" w:date="2022-05-05T14:07:00Z"/>
                <w:rFonts w:eastAsia="Times New Roman" w:cs="Courier New"/>
                <w:sz w:val="20"/>
                <w:szCs w:val="20"/>
              </w:rPr>
            </w:pPr>
            <w:ins w:id="750" w:author="Anusha De" w:date="2022-05-05T14:07:00Z">
              <w:r w:rsidRPr="00643A43">
                <w:rPr>
                  <w:rFonts w:eastAsia="Times New Roman" w:cs="Courier New"/>
                  <w:sz w:val="20"/>
                  <w:szCs w:val="20"/>
                </w:rPr>
                <w:t>(0.06)</w:t>
              </w:r>
            </w:ins>
          </w:p>
        </w:tc>
        <w:tc>
          <w:tcPr>
            <w:tcW w:w="1248" w:type="dxa"/>
            <w:tcBorders>
              <w:top w:val="nil"/>
              <w:left w:val="nil"/>
              <w:right w:val="nil"/>
            </w:tcBorders>
            <w:shd w:val="clear" w:color="auto" w:fill="FFFFFF"/>
          </w:tcPr>
          <w:p w14:paraId="7FAAA86F" w14:textId="77777777" w:rsidR="009D0159" w:rsidRPr="00643A43" w:rsidRDefault="009D0159" w:rsidP="00BE4F53">
            <w:pPr>
              <w:widowControl/>
              <w:jc w:val="center"/>
              <w:rPr>
                <w:ins w:id="751" w:author="Anusha De" w:date="2022-05-05T14:07:00Z"/>
                <w:rFonts w:eastAsia="Times New Roman" w:cs="Courier New"/>
                <w:sz w:val="20"/>
                <w:szCs w:val="20"/>
              </w:rPr>
            </w:pPr>
            <w:ins w:id="752" w:author="Anusha De" w:date="2022-05-05T14:07:00Z">
              <w:r w:rsidRPr="00643A43">
                <w:rPr>
                  <w:rFonts w:eastAsia="Times New Roman" w:cs="Courier New"/>
                  <w:sz w:val="20"/>
                  <w:szCs w:val="20"/>
                </w:rPr>
                <w:t>0.11*</w:t>
              </w:r>
            </w:ins>
          </w:p>
          <w:p w14:paraId="510CAA4D" w14:textId="77777777" w:rsidR="009D0159" w:rsidRPr="00643A43" w:rsidRDefault="009D0159" w:rsidP="00BE4F53">
            <w:pPr>
              <w:widowControl/>
              <w:autoSpaceDE/>
              <w:autoSpaceDN/>
              <w:jc w:val="center"/>
              <w:rPr>
                <w:ins w:id="753" w:author="Anusha De" w:date="2022-05-05T14:07:00Z"/>
                <w:rFonts w:eastAsia="Times New Roman" w:cs="Courier New"/>
                <w:sz w:val="20"/>
                <w:szCs w:val="20"/>
              </w:rPr>
            </w:pPr>
            <w:ins w:id="754" w:author="Anusha De" w:date="2022-05-05T14:07:00Z">
              <w:r w:rsidRPr="00643A43">
                <w:rPr>
                  <w:rFonts w:eastAsia="Times New Roman" w:cs="Courier New"/>
                  <w:sz w:val="20"/>
                  <w:szCs w:val="20"/>
                </w:rPr>
                <w:t>(0.06)</w:t>
              </w:r>
            </w:ins>
          </w:p>
        </w:tc>
      </w:tr>
      <w:tr w:rsidR="009D0159" w:rsidRPr="00643A43" w14:paraId="7540E6DE" w14:textId="77777777" w:rsidTr="00CF75EC">
        <w:trPr>
          <w:trHeight w:val="144"/>
          <w:ins w:id="755" w:author="Anusha De" w:date="2022-05-05T14:07:00Z"/>
        </w:trPr>
        <w:tc>
          <w:tcPr>
            <w:tcW w:w="2844" w:type="dxa"/>
            <w:tcBorders>
              <w:top w:val="nil"/>
              <w:left w:val="nil"/>
              <w:right w:val="nil"/>
            </w:tcBorders>
            <w:shd w:val="clear" w:color="auto" w:fill="FFFFFF"/>
          </w:tcPr>
          <w:p w14:paraId="6591DE32" w14:textId="77777777" w:rsidR="009D0159" w:rsidRPr="00643A43" w:rsidRDefault="009D0159" w:rsidP="00BE4F53">
            <w:pPr>
              <w:widowControl/>
              <w:autoSpaceDE/>
              <w:autoSpaceDN/>
              <w:rPr>
                <w:ins w:id="756" w:author="Anusha De" w:date="2022-05-05T14:07:00Z"/>
                <w:rFonts w:eastAsia="Times New Roman" w:cs="Courier New"/>
                <w:sz w:val="20"/>
                <w:szCs w:val="20"/>
              </w:rPr>
            </w:pPr>
            <w:ins w:id="757" w:author="Anusha De" w:date="2022-05-05T14:07:00Z">
              <w:r w:rsidRPr="00643A43">
                <w:rPr>
                  <w:rFonts w:eastAsia="Times New Roman" w:cs="Courier New"/>
                  <w:sz w:val="20"/>
                  <w:szCs w:val="20"/>
                </w:rPr>
                <w:t>Actor’s age</w:t>
              </w:r>
            </w:ins>
          </w:p>
          <w:p w14:paraId="280617C8" w14:textId="77777777" w:rsidR="009D0159" w:rsidRPr="00643A43" w:rsidRDefault="009D0159" w:rsidP="00BE4F53">
            <w:pPr>
              <w:widowControl/>
              <w:autoSpaceDE/>
              <w:autoSpaceDN/>
              <w:rPr>
                <w:ins w:id="758" w:author="Anusha De" w:date="2022-05-05T14:07:00Z"/>
                <w:rFonts w:eastAsia="Times New Roman" w:cs="Courier New"/>
                <w:sz w:val="20"/>
                <w:szCs w:val="20"/>
              </w:rPr>
            </w:pPr>
            <w:ins w:id="759" w:author="Anusha De" w:date="2022-05-05T14:07:00Z">
              <w:r w:rsidRPr="00643A43">
                <w:rPr>
                  <w:rFonts w:eastAsia="Times New Roman" w:cs="Courier New"/>
                  <w:sz w:val="20"/>
                  <w:szCs w:val="20"/>
                </w:rPr>
                <w:t>(in years)</w:t>
              </w:r>
            </w:ins>
          </w:p>
        </w:tc>
        <w:tc>
          <w:tcPr>
            <w:tcW w:w="1247" w:type="dxa"/>
            <w:tcBorders>
              <w:top w:val="nil"/>
              <w:left w:val="nil"/>
              <w:right w:val="nil"/>
            </w:tcBorders>
            <w:shd w:val="clear" w:color="auto" w:fill="FFFFFF"/>
          </w:tcPr>
          <w:p w14:paraId="0CCB118D" w14:textId="77777777" w:rsidR="009D0159" w:rsidRPr="00643A43" w:rsidRDefault="009D0159" w:rsidP="00BE4F53">
            <w:pPr>
              <w:widowControl/>
              <w:jc w:val="center"/>
              <w:rPr>
                <w:ins w:id="760" w:author="Anusha De" w:date="2022-05-05T14:07:00Z"/>
                <w:rFonts w:eastAsia="Times New Roman" w:cs="Courier New"/>
                <w:sz w:val="20"/>
                <w:szCs w:val="20"/>
              </w:rPr>
            </w:pPr>
            <w:ins w:id="761" w:author="Anusha De" w:date="2022-05-05T14:07:00Z">
              <w:r w:rsidRPr="00643A43">
                <w:rPr>
                  <w:rFonts w:eastAsia="Times New Roman" w:cs="Courier New"/>
                  <w:sz w:val="20"/>
                  <w:szCs w:val="20"/>
                </w:rPr>
                <w:t>0</w:t>
              </w:r>
            </w:ins>
          </w:p>
          <w:p w14:paraId="656D030C" w14:textId="77777777" w:rsidR="009D0159" w:rsidRPr="00643A43" w:rsidRDefault="009D0159" w:rsidP="00BE4F53">
            <w:pPr>
              <w:widowControl/>
              <w:autoSpaceDE/>
              <w:autoSpaceDN/>
              <w:jc w:val="center"/>
              <w:rPr>
                <w:ins w:id="762" w:author="Anusha De" w:date="2022-05-05T14:07:00Z"/>
                <w:rFonts w:eastAsia="Times New Roman" w:cs="Courier New"/>
                <w:sz w:val="20"/>
                <w:szCs w:val="20"/>
              </w:rPr>
            </w:pPr>
            <w:ins w:id="763" w:author="Anusha De" w:date="2022-05-05T14:07:00Z">
              <w:r w:rsidRPr="00643A43">
                <w:rPr>
                  <w:rFonts w:eastAsia="Times New Roman" w:cs="Courier New"/>
                  <w:sz w:val="20"/>
                  <w:szCs w:val="20"/>
                </w:rPr>
                <w:t>(0.003)</w:t>
              </w:r>
            </w:ins>
          </w:p>
        </w:tc>
        <w:tc>
          <w:tcPr>
            <w:tcW w:w="1247" w:type="dxa"/>
            <w:tcBorders>
              <w:top w:val="nil"/>
              <w:left w:val="nil"/>
              <w:right w:val="nil"/>
            </w:tcBorders>
            <w:shd w:val="clear" w:color="auto" w:fill="FFFFFF"/>
          </w:tcPr>
          <w:p w14:paraId="221ABF60" w14:textId="77777777" w:rsidR="009D0159" w:rsidRPr="00643A43" w:rsidRDefault="009D0159" w:rsidP="00BE4F53">
            <w:pPr>
              <w:widowControl/>
              <w:jc w:val="center"/>
              <w:rPr>
                <w:ins w:id="764" w:author="Anusha De" w:date="2022-05-05T14:07:00Z"/>
                <w:rFonts w:eastAsia="Times New Roman" w:cs="Courier New"/>
                <w:sz w:val="20"/>
                <w:szCs w:val="20"/>
              </w:rPr>
            </w:pPr>
            <w:ins w:id="765" w:author="Anusha De" w:date="2022-05-05T14:07:00Z">
              <w:r w:rsidRPr="00643A43">
                <w:rPr>
                  <w:rFonts w:eastAsia="Times New Roman" w:cs="Courier New"/>
                  <w:sz w:val="20"/>
                  <w:szCs w:val="20"/>
                </w:rPr>
                <w:t>0.007</w:t>
              </w:r>
            </w:ins>
          </w:p>
          <w:p w14:paraId="772C7B72" w14:textId="77777777" w:rsidR="009D0159" w:rsidRPr="00643A43" w:rsidRDefault="009D0159" w:rsidP="00BE4F53">
            <w:pPr>
              <w:widowControl/>
              <w:autoSpaceDE/>
              <w:autoSpaceDN/>
              <w:jc w:val="center"/>
              <w:rPr>
                <w:ins w:id="766" w:author="Anusha De" w:date="2022-05-05T14:07:00Z"/>
                <w:rFonts w:eastAsia="Times New Roman" w:cs="Courier New"/>
                <w:sz w:val="20"/>
                <w:szCs w:val="20"/>
              </w:rPr>
            </w:pPr>
            <w:ins w:id="767" w:author="Anusha De" w:date="2022-05-05T14:07:00Z">
              <w:r w:rsidRPr="00643A43">
                <w:rPr>
                  <w:rFonts w:eastAsia="Times New Roman" w:cs="Courier New"/>
                  <w:sz w:val="20"/>
                  <w:szCs w:val="20"/>
                </w:rPr>
                <w:t>(0.006)</w:t>
              </w:r>
            </w:ins>
          </w:p>
        </w:tc>
        <w:tc>
          <w:tcPr>
            <w:tcW w:w="1247" w:type="dxa"/>
            <w:tcBorders>
              <w:top w:val="nil"/>
              <w:left w:val="nil"/>
              <w:right w:val="nil"/>
            </w:tcBorders>
            <w:shd w:val="clear" w:color="auto" w:fill="FFFFFF"/>
          </w:tcPr>
          <w:p w14:paraId="0088BFC0" w14:textId="77777777" w:rsidR="009D0159" w:rsidRPr="00643A43" w:rsidRDefault="009D0159" w:rsidP="00BE4F53">
            <w:pPr>
              <w:widowControl/>
              <w:jc w:val="center"/>
              <w:rPr>
                <w:ins w:id="768" w:author="Anusha De" w:date="2022-05-05T14:07:00Z"/>
                <w:rFonts w:eastAsia="Times New Roman" w:cs="Courier New"/>
                <w:sz w:val="20"/>
                <w:szCs w:val="20"/>
              </w:rPr>
            </w:pPr>
            <w:ins w:id="769" w:author="Anusha De" w:date="2022-05-05T14:07:00Z">
              <w:r w:rsidRPr="00643A43">
                <w:rPr>
                  <w:rFonts w:eastAsia="Times New Roman" w:cs="Courier New"/>
                  <w:sz w:val="20"/>
                  <w:szCs w:val="20"/>
                </w:rPr>
                <w:t>0.004</w:t>
              </w:r>
            </w:ins>
          </w:p>
          <w:p w14:paraId="1930DBA1" w14:textId="77777777" w:rsidR="009D0159" w:rsidRPr="00643A43" w:rsidRDefault="009D0159" w:rsidP="00BE4F53">
            <w:pPr>
              <w:widowControl/>
              <w:autoSpaceDE/>
              <w:autoSpaceDN/>
              <w:jc w:val="center"/>
              <w:rPr>
                <w:ins w:id="770" w:author="Anusha De" w:date="2022-05-05T14:07:00Z"/>
                <w:rFonts w:eastAsia="Times New Roman" w:cs="Courier New"/>
                <w:sz w:val="20"/>
                <w:szCs w:val="20"/>
              </w:rPr>
            </w:pPr>
            <w:ins w:id="771" w:author="Anusha De" w:date="2022-05-05T14:07:00Z">
              <w:r w:rsidRPr="00643A43">
                <w:rPr>
                  <w:rFonts w:eastAsia="Times New Roman" w:cs="Courier New"/>
                  <w:sz w:val="20"/>
                  <w:szCs w:val="20"/>
                </w:rPr>
                <w:t>(0.005)</w:t>
              </w:r>
            </w:ins>
          </w:p>
        </w:tc>
        <w:tc>
          <w:tcPr>
            <w:tcW w:w="1247" w:type="dxa"/>
            <w:tcBorders>
              <w:top w:val="nil"/>
              <w:left w:val="nil"/>
              <w:right w:val="nil"/>
            </w:tcBorders>
            <w:shd w:val="clear" w:color="auto" w:fill="FFFFFF"/>
          </w:tcPr>
          <w:p w14:paraId="02666FC8" w14:textId="77777777" w:rsidR="009D0159" w:rsidRPr="00643A43" w:rsidRDefault="009D0159" w:rsidP="00BE4F53">
            <w:pPr>
              <w:widowControl/>
              <w:jc w:val="center"/>
              <w:rPr>
                <w:ins w:id="772" w:author="Anusha De" w:date="2022-05-05T14:07:00Z"/>
                <w:rFonts w:eastAsia="Times New Roman" w:cs="Courier New"/>
                <w:sz w:val="20"/>
                <w:szCs w:val="20"/>
              </w:rPr>
            </w:pPr>
            <w:ins w:id="773" w:author="Anusha De" w:date="2022-05-05T14:07:00Z">
              <w:r w:rsidRPr="00643A43">
                <w:rPr>
                  <w:rFonts w:ascii="Arial" w:eastAsia="Times New Roman" w:hAnsi="Arial" w:cs="Arial"/>
                  <w:sz w:val="20"/>
                  <w:szCs w:val="20"/>
                </w:rPr>
                <w:t>−</w:t>
              </w:r>
              <w:r w:rsidRPr="00643A43">
                <w:rPr>
                  <w:rFonts w:eastAsia="Times New Roman" w:cs="Courier New"/>
                  <w:sz w:val="20"/>
                  <w:szCs w:val="20"/>
                </w:rPr>
                <w:t>0.006</w:t>
              </w:r>
            </w:ins>
          </w:p>
          <w:p w14:paraId="2EDB04CA" w14:textId="77777777" w:rsidR="009D0159" w:rsidRPr="00643A43" w:rsidRDefault="009D0159" w:rsidP="00BE4F53">
            <w:pPr>
              <w:widowControl/>
              <w:autoSpaceDE/>
              <w:autoSpaceDN/>
              <w:jc w:val="center"/>
              <w:rPr>
                <w:ins w:id="774" w:author="Anusha De" w:date="2022-05-05T14:07:00Z"/>
                <w:rFonts w:eastAsia="Times New Roman" w:cs="Courier New"/>
                <w:sz w:val="20"/>
                <w:szCs w:val="20"/>
              </w:rPr>
            </w:pPr>
            <w:ins w:id="775" w:author="Anusha De" w:date="2022-05-05T14:07:00Z">
              <w:r w:rsidRPr="00643A43">
                <w:rPr>
                  <w:rFonts w:eastAsia="Times New Roman" w:cs="Courier New"/>
                  <w:sz w:val="20"/>
                  <w:szCs w:val="20"/>
                </w:rPr>
                <w:t>(0.005)</w:t>
              </w:r>
            </w:ins>
          </w:p>
        </w:tc>
        <w:tc>
          <w:tcPr>
            <w:tcW w:w="1248" w:type="dxa"/>
            <w:tcBorders>
              <w:top w:val="nil"/>
              <w:left w:val="nil"/>
              <w:right w:val="nil"/>
            </w:tcBorders>
            <w:shd w:val="clear" w:color="auto" w:fill="FFFFFF"/>
          </w:tcPr>
          <w:p w14:paraId="23539344" w14:textId="77777777" w:rsidR="009D0159" w:rsidRPr="00643A43" w:rsidRDefault="009D0159" w:rsidP="00BE4F53">
            <w:pPr>
              <w:widowControl/>
              <w:jc w:val="center"/>
              <w:rPr>
                <w:ins w:id="776" w:author="Anusha De" w:date="2022-05-05T14:07:00Z"/>
                <w:rFonts w:eastAsia="Times New Roman" w:cs="Courier New"/>
                <w:sz w:val="20"/>
                <w:szCs w:val="20"/>
              </w:rPr>
            </w:pPr>
            <w:ins w:id="777" w:author="Anusha De" w:date="2022-05-05T14:07:00Z">
              <w:r w:rsidRPr="00643A43">
                <w:rPr>
                  <w:rFonts w:ascii="Arial" w:eastAsia="Times New Roman" w:hAnsi="Arial" w:cs="Arial"/>
                  <w:sz w:val="20"/>
                  <w:szCs w:val="20"/>
                </w:rPr>
                <w:t>−</w:t>
              </w:r>
              <w:r w:rsidRPr="00643A43">
                <w:rPr>
                  <w:rFonts w:eastAsia="Times New Roman" w:cs="Courier New"/>
                  <w:sz w:val="20"/>
                  <w:szCs w:val="20"/>
                </w:rPr>
                <w:t>0.001</w:t>
              </w:r>
            </w:ins>
          </w:p>
          <w:p w14:paraId="58454A51" w14:textId="77777777" w:rsidR="009D0159" w:rsidRPr="00643A43" w:rsidRDefault="009D0159" w:rsidP="00BE4F53">
            <w:pPr>
              <w:widowControl/>
              <w:autoSpaceDE/>
              <w:autoSpaceDN/>
              <w:jc w:val="center"/>
              <w:rPr>
                <w:ins w:id="778" w:author="Anusha De" w:date="2022-05-05T14:07:00Z"/>
                <w:rFonts w:eastAsia="Times New Roman" w:cs="Courier New"/>
                <w:sz w:val="20"/>
                <w:szCs w:val="20"/>
              </w:rPr>
            </w:pPr>
            <w:ins w:id="779" w:author="Anusha De" w:date="2022-05-05T14:07:00Z">
              <w:r w:rsidRPr="00643A43">
                <w:rPr>
                  <w:rFonts w:eastAsia="Times New Roman" w:cs="Courier New"/>
                  <w:sz w:val="20"/>
                  <w:szCs w:val="20"/>
                </w:rPr>
                <w:t>(0.005)</w:t>
              </w:r>
            </w:ins>
          </w:p>
        </w:tc>
      </w:tr>
      <w:tr w:rsidR="009D0159" w:rsidRPr="00643A43" w14:paraId="6BD64EBB" w14:textId="77777777" w:rsidTr="00CF75EC">
        <w:trPr>
          <w:trHeight w:val="144"/>
          <w:ins w:id="780" w:author="Anusha De" w:date="2022-05-05T14:07:00Z"/>
        </w:trPr>
        <w:tc>
          <w:tcPr>
            <w:tcW w:w="2844" w:type="dxa"/>
            <w:tcBorders>
              <w:top w:val="nil"/>
              <w:left w:val="nil"/>
              <w:right w:val="nil"/>
            </w:tcBorders>
            <w:shd w:val="clear" w:color="auto" w:fill="FFFFFF"/>
          </w:tcPr>
          <w:p w14:paraId="55E5C849" w14:textId="77777777" w:rsidR="009D0159" w:rsidRPr="00643A43" w:rsidRDefault="009D0159" w:rsidP="00BE4F53">
            <w:pPr>
              <w:widowControl/>
              <w:autoSpaceDE/>
              <w:autoSpaceDN/>
              <w:rPr>
                <w:ins w:id="781" w:author="Anusha De" w:date="2022-05-05T14:07:00Z"/>
                <w:rFonts w:eastAsia="Times New Roman" w:cs="Courier New"/>
                <w:sz w:val="20"/>
                <w:szCs w:val="20"/>
              </w:rPr>
            </w:pPr>
            <w:ins w:id="782" w:author="Anusha De" w:date="2022-05-05T14:07:00Z">
              <w:r w:rsidRPr="00643A43">
                <w:rPr>
                  <w:rFonts w:eastAsia="Times New Roman" w:cs="Courier New"/>
                  <w:sz w:val="20"/>
                  <w:szCs w:val="20"/>
                </w:rPr>
                <w:t>Actor is married</w:t>
              </w:r>
            </w:ins>
          </w:p>
        </w:tc>
        <w:tc>
          <w:tcPr>
            <w:tcW w:w="1247" w:type="dxa"/>
            <w:tcBorders>
              <w:top w:val="nil"/>
              <w:left w:val="nil"/>
              <w:right w:val="nil"/>
            </w:tcBorders>
            <w:shd w:val="clear" w:color="auto" w:fill="FFFFFF"/>
          </w:tcPr>
          <w:p w14:paraId="6B417940" w14:textId="77777777" w:rsidR="009D0159" w:rsidRPr="00643A43" w:rsidRDefault="009D0159" w:rsidP="00BE4F53">
            <w:pPr>
              <w:widowControl/>
              <w:jc w:val="center"/>
              <w:rPr>
                <w:ins w:id="783" w:author="Anusha De" w:date="2022-05-05T14:07:00Z"/>
                <w:rFonts w:eastAsia="Times New Roman" w:cs="Courier New"/>
                <w:sz w:val="20"/>
                <w:szCs w:val="20"/>
              </w:rPr>
            </w:pPr>
            <w:ins w:id="784" w:author="Anusha De" w:date="2022-05-05T14:07:00Z">
              <w:r w:rsidRPr="00643A43">
                <w:rPr>
                  <w:rFonts w:eastAsia="Times New Roman" w:cs="Courier New"/>
                  <w:sz w:val="20"/>
                  <w:szCs w:val="20"/>
                </w:rPr>
                <w:t>0.063</w:t>
              </w:r>
            </w:ins>
          </w:p>
          <w:p w14:paraId="49D57932" w14:textId="77777777" w:rsidR="009D0159" w:rsidRPr="00643A43" w:rsidRDefault="009D0159" w:rsidP="00BE4F53">
            <w:pPr>
              <w:widowControl/>
              <w:autoSpaceDE/>
              <w:autoSpaceDN/>
              <w:jc w:val="center"/>
              <w:rPr>
                <w:ins w:id="785" w:author="Anusha De" w:date="2022-05-05T14:07:00Z"/>
                <w:rFonts w:eastAsia="Times New Roman" w:cs="Courier New"/>
                <w:sz w:val="20"/>
                <w:szCs w:val="20"/>
              </w:rPr>
            </w:pPr>
            <w:ins w:id="786" w:author="Anusha De" w:date="2022-05-05T14:07:00Z">
              <w:r w:rsidRPr="00643A43">
                <w:rPr>
                  <w:rFonts w:eastAsia="Times New Roman" w:cs="Courier New"/>
                  <w:sz w:val="20"/>
                  <w:szCs w:val="20"/>
                </w:rPr>
                <w:t>(0.115)</w:t>
              </w:r>
            </w:ins>
          </w:p>
        </w:tc>
        <w:tc>
          <w:tcPr>
            <w:tcW w:w="1247" w:type="dxa"/>
            <w:tcBorders>
              <w:top w:val="nil"/>
              <w:left w:val="nil"/>
              <w:right w:val="nil"/>
            </w:tcBorders>
            <w:shd w:val="clear" w:color="auto" w:fill="FFFFFF"/>
          </w:tcPr>
          <w:p w14:paraId="1D975134" w14:textId="77777777" w:rsidR="009D0159" w:rsidRPr="00643A43" w:rsidRDefault="009D0159" w:rsidP="00BE4F53">
            <w:pPr>
              <w:widowControl/>
              <w:jc w:val="center"/>
              <w:rPr>
                <w:ins w:id="787" w:author="Anusha De" w:date="2022-05-05T14:07:00Z"/>
                <w:rFonts w:eastAsia="Times New Roman" w:cs="Courier New"/>
                <w:sz w:val="20"/>
                <w:szCs w:val="20"/>
              </w:rPr>
            </w:pPr>
            <w:ins w:id="788" w:author="Anusha De" w:date="2022-05-05T14:07:00Z">
              <w:r w:rsidRPr="00643A43">
                <w:rPr>
                  <w:rFonts w:ascii="Arial" w:eastAsia="Times New Roman" w:hAnsi="Arial" w:cs="Arial"/>
                  <w:sz w:val="20"/>
                  <w:szCs w:val="20"/>
                </w:rPr>
                <w:t>−</w:t>
              </w:r>
              <w:r w:rsidRPr="00643A43">
                <w:rPr>
                  <w:rFonts w:eastAsia="Times New Roman" w:cs="Courier New"/>
                  <w:sz w:val="20"/>
                  <w:szCs w:val="20"/>
                </w:rPr>
                <w:t>0.153</w:t>
              </w:r>
            </w:ins>
          </w:p>
          <w:p w14:paraId="5112E9CB" w14:textId="77777777" w:rsidR="009D0159" w:rsidRPr="00643A43" w:rsidRDefault="009D0159" w:rsidP="00BE4F53">
            <w:pPr>
              <w:widowControl/>
              <w:autoSpaceDE/>
              <w:autoSpaceDN/>
              <w:jc w:val="center"/>
              <w:rPr>
                <w:ins w:id="789" w:author="Anusha De" w:date="2022-05-05T14:07:00Z"/>
                <w:rFonts w:eastAsia="Times New Roman" w:cs="Courier New"/>
                <w:sz w:val="20"/>
                <w:szCs w:val="20"/>
              </w:rPr>
            </w:pPr>
            <w:ins w:id="790" w:author="Anusha De" w:date="2022-05-05T14:07:00Z">
              <w:r w:rsidRPr="00643A43">
                <w:rPr>
                  <w:rFonts w:eastAsia="Times New Roman" w:cs="Courier New"/>
                  <w:sz w:val="20"/>
                  <w:szCs w:val="20"/>
                </w:rPr>
                <w:t>(0.222)</w:t>
              </w:r>
            </w:ins>
          </w:p>
        </w:tc>
        <w:tc>
          <w:tcPr>
            <w:tcW w:w="1247" w:type="dxa"/>
            <w:tcBorders>
              <w:top w:val="nil"/>
              <w:left w:val="nil"/>
              <w:right w:val="nil"/>
            </w:tcBorders>
            <w:shd w:val="clear" w:color="auto" w:fill="FFFFFF"/>
          </w:tcPr>
          <w:p w14:paraId="5D9FE989" w14:textId="77777777" w:rsidR="009D0159" w:rsidRPr="00643A43" w:rsidRDefault="009D0159" w:rsidP="00BE4F53">
            <w:pPr>
              <w:widowControl/>
              <w:jc w:val="center"/>
              <w:rPr>
                <w:ins w:id="791" w:author="Anusha De" w:date="2022-05-05T14:07:00Z"/>
                <w:rFonts w:eastAsia="Times New Roman" w:cs="Courier New"/>
                <w:sz w:val="20"/>
                <w:szCs w:val="20"/>
              </w:rPr>
            </w:pPr>
            <w:ins w:id="792" w:author="Anusha De" w:date="2022-05-05T14:07:00Z">
              <w:r w:rsidRPr="00643A43">
                <w:rPr>
                  <w:rFonts w:eastAsia="Times New Roman" w:cs="Courier New"/>
                  <w:sz w:val="20"/>
                  <w:szCs w:val="20"/>
                </w:rPr>
                <w:t>0.082</w:t>
              </w:r>
            </w:ins>
          </w:p>
          <w:p w14:paraId="5ACF0FF9" w14:textId="77777777" w:rsidR="009D0159" w:rsidRPr="00643A43" w:rsidRDefault="009D0159" w:rsidP="00BE4F53">
            <w:pPr>
              <w:widowControl/>
              <w:autoSpaceDE/>
              <w:autoSpaceDN/>
              <w:jc w:val="center"/>
              <w:rPr>
                <w:ins w:id="793" w:author="Anusha De" w:date="2022-05-05T14:07:00Z"/>
                <w:rFonts w:eastAsia="Times New Roman" w:cs="Courier New"/>
                <w:sz w:val="20"/>
                <w:szCs w:val="20"/>
              </w:rPr>
            </w:pPr>
            <w:ins w:id="794" w:author="Anusha De" w:date="2022-05-05T14:07:00Z">
              <w:r w:rsidRPr="00643A43">
                <w:rPr>
                  <w:rFonts w:eastAsia="Times New Roman" w:cs="Courier New"/>
                  <w:sz w:val="20"/>
                  <w:szCs w:val="20"/>
                </w:rPr>
                <w:t>(0.211)</w:t>
              </w:r>
            </w:ins>
          </w:p>
        </w:tc>
        <w:tc>
          <w:tcPr>
            <w:tcW w:w="1247" w:type="dxa"/>
            <w:tcBorders>
              <w:top w:val="nil"/>
              <w:left w:val="nil"/>
              <w:right w:val="nil"/>
            </w:tcBorders>
            <w:shd w:val="clear" w:color="auto" w:fill="FFFFFF"/>
          </w:tcPr>
          <w:p w14:paraId="54A4B02D" w14:textId="77777777" w:rsidR="009D0159" w:rsidRPr="00643A43" w:rsidRDefault="009D0159" w:rsidP="00BE4F53">
            <w:pPr>
              <w:widowControl/>
              <w:jc w:val="center"/>
              <w:rPr>
                <w:ins w:id="795" w:author="Anusha De" w:date="2022-05-05T14:07:00Z"/>
                <w:rFonts w:eastAsia="Times New Roman" w:cs="Courier New"/>
                <w:sz w:val="20"/>
                <w:szCs w:val="20"/>
              </w:rPr>
            </w:pPr>
            <w:ins w:id="796" w:author="Anusha De" w:date="2022-05-05T14:07:00Z">
              <w:r w:rsidRPr="00643A43">
                <w:rPr>
                  <w:rFonts w:eastAsia="Times New Roman" w:cs="Courier New"/>
                  <w:sz w:val="20"/>
                  <w:szCs w:val="20"/>
                </w:rPr>
                <w:t>0.247</w:t>
              </w:r>
            </w:ins>
          </w:p>
          <w:p w14:paraId="4D079DB1" w14:textId="77777777" w:rsidR="009D0159" w:rsidRPr="00643A43" w:rsidRDefault="009D0159" w:rsidP="00BE4F53">
            <w:pPr>
              <w:widowControl/>
              <w:autoSpaceDE/>
              <w:autoSpaceDN/>
              <w:jc w:val="center"/>
              <w:rPr>
                <w:ins w:id="797" w:author="Anusha De" w:date="2022-05-05T14:07:00Z"/>
                <w:rFonts w:eastAsia="Times New Roman" w:cs="Courier New"/>
                <w:sz w:val="20"/>
                <w:szCs w:val="20"/>
              </w:rPr>
            </w:pPr>
            <w:ins w:id="798" w:author="Anusha De" w:date="2022-05-05T14:07:00Z">
              <w:r w:rsidRPr="00643A43">
                <w:rPr>
                  <w:rFonts w:eastAsia="Times New Roman" w:cs="Courier New"/>
                  <w:sz w:val="20"/>
                  <w:szCs w:val="20"/>
                </w:rPr>
                <w:t>(0.165)</w:t>
              </w:r>
            </w:ins>
          </w:p>
        </w:tc>
        <w:tc>
          <w:tcPr>
            <w:tcW w:w="1248" w:type="dxa"/>
            <w:tcBorders>
              <w:top w:val="nil"/>
              <w:left w:val="nil"/>
              <w:right w:val="nil"/>
            </w:tcBorders>
            <w:shd w:val="clear" w:color="auto" w:fill="FFFFFF"/>
          </w:tcPr>
          <w:p w14:paraId="383965FE" w14:textId="77777777" w:rsidR="009D0159" w:rsidRPr="00643A43" w:rsidRDefault="009D0159" w:rsidP="00BE4F53">
            <w:pPr>
              <w:widowControl/>
              <w:jc w:val="center"/>
              <w:rPr>
                <w:ins w:id="799" w:author="Anusha De" w:date="2022-05-05T14:07:00Z"/>
                <w:rFonts w:eastAsia="Times New Roman" w:cs="Courier New"/>
                <w:sz w:val="20"/>
                <w:szCs w:val="20"/>
              </w:rPr>
            </w:pPr>
            <w:ins w:id="800" w:author="Anusha De" w:date="2022-05-05T14:07:00Z">
              <w:r w:rsidRPr="00643A43">
                <w:rPr>
                  <w:rFonts w:eastAsia="Times New Roman" w:cs="Courier New"/>
                  <w:sz w:val="20"/>
                  <w:szCs w:val="20"/>
                </w:rPr>
                <w:t>0.066</w:t>
              </w:r>
            </w:ins>
          </w:p>
          <w:p w14:paraId="0D0AA12F" w14:textId="77777777" w:rsidR="009D0159" w:rsidRPr="00643A43" w:rsidRDefault="009D0159" w:rsidP="00BE4F53">
            <w:pPr>
              <w:widowControl/>
              <w:autoSpaceDE/>
              <w:autoSpaceDN/>
              <w:jc w:val="center"/>
              <w:rPr>
                <w:ins w:id="801" w:author="Anusha De" w:date="2022-05-05T14:07:00Z"/>
                <w:rFonts w:eastAsia="Times New Roman" w:cs="Courier New"/>
                <w:sz w:val="20"/>
                <w:szCs w:val="20"/>
              </w:rPr>
            </w:pPr>
            <w:ins w:id="802" w:author="Anusha De" w:date="2022-05-05T14:07:00Z">
              <w:r w:rsidRPr="00643A43">
                <w:rPr>
                  <w:rFonts w:eastAsia="Times New Roman" w:cs="Courier New"/>
                  <w:sz w:val="20"/>
                  <w:szCs w:val="20"/>
                </w:rPr>
                <w:t>(0.165)</w:t>
              </w:r>
            </w:ins>
          </w:p>
        </w:tc>
      </w:tr>
      <w:tr w:rsidR="009D0159" w:rsidRPr="00643A43" w14:paraId="28F76AD8" w14:textId="77777777" w:rsidTr="00CF75EC">
        <w:trPr>
          <w:trHeight w:val="144"/>
          <w:ins w:id="803" w:author="Anusha De" w:date="2022-05-05T14:07:00Z"/>
        </w:trPr>
        <w:tc>
          <w:tcPr>
            <w:tcW w:w="2844" w:type="dxa"/>
            <w:tcBorders>
              <w:top w:val="nil"/>
              <w:left w:val="nil"/>
              <w:right w:val="nil"/>
            </w:tcBorders>
            <w:shd w:val="clear" w:color="auto" w:fill="FFFFFF"/>
          </w:tcPr>
          <w:p w14:paraId="179740CA" w14:textId="77777777" w:rsidR="009D0159" w:rsidRPr="00643A43" w:rsidRDefault="009D0159" w:rsidP="00BE4F53">
            <w:pPr>
              <w:widowControl/>
              <w:autoSpaceDE/>
              <w:autoSpaceDN/>
              <w:rPr>
                <w:ins w:id="804" w:author="Anusha De" w:date="2022-05-05T14:07:00Z"/>
                <w:rFonts w:eastAsia="Times New Roman" w:cs="Courier New"/>
                <w:sz w:val="20"/>
                <w:szCs w:val="20"/>
              </w:rPr>
            </w:pPr>
            <w:ins w:id="805" w:author="Anusha De" w:date="2022-05-05T14:07:00Z">
              <w:r w:rsidRPr="00643A43">
                <w:rPr>
                  <w:rFonts w:eastAsia="Times New Roman" w:cs="Courier New"/>
                  <w:sz w:val="20"/>
                  <w:szCs w:val="20"/>
                </w:rPr>
                <w:t>Actor has finished</w:t>
              </w:r>
            </w:ins>
          </w:p>
          <w:p w14:paraId="209D4BBE" w14:textId="77777777" w:rsidR="009D0159" w:rsidRPr="00643A43" w:rsidRDefault="009D0159" w:rsidP="00BE4F53">
            <w:pPr>
              <w:widowControl/>
              <w:autoSpaceDE/>
              <w:autoSpaceDN/>
              <w:rPr>
                <w:ins w:id="806" w:author="Anusha De" w:date="2022-05-05T14:07:00Z"/>
                <w:rFonts w:eastAsia="Times New Roman" w:cs="Courier New"/>
                <w:sz w:val="20"/>
                <w:szCs w:val="20"/>
              </w:rPr>
            </w:pPr>
            <w:ins w:id="807" w:author="Anusha De" w:date="2022-05-05T14:07:00Z">
              <w:r w:rsidRPr="00643A43">
                <w:rPr>
                  <w:rFonts w:eastAsia="Times New Roman" w:cs="Courier New"/>
                  <w:sz w:val="20"/>
                  <w:szCs w:val="20"/>
                </w:rPr>
                <w:t>primary education</w:t>
              </w:r>
            </w:ins>
          </w:p>
        </w:tc>
        <w:tc>
          <w:tcPr>
            <w:tcW w:w="1247" w:type="dxa"/>
            <w:tcBorders>
              <w:top w:val="nil"/>
              <w:left w:val="nil"/>
              <w:right w:val="nil"/>
            </w:tcBorders>
            <w:shd w:val="clear" w:color="auto" w:fill="FFFFFF"/>
          </w:tcPr>
          <w:p w14:paraId="4D6F8101" w14:textId="77777777" w:rsidR="009D0159" w:rsidRPr="00643A43" w:rsidRDefault="009D0159" w:rsidP="00BE4F53">
            <w:pPr>
              <w:widowControl/>
              <w:jc w:val="center"/>
              <w:rPr>
                <w:ins w:id="808" w:author="Anusha De" w:date="2022-05-05T14:07:00Z"/>
                <w:rFonts w:eastAsia="Times New Roman" w:cs="Courier New"/>
                <w:sz w:val="20"/>
                <w:szCs w:val="20"/>
              </w:rPr>
            </w:pPr>
            <w:ins w:id="809" w:author="Anusha De" w:date="2022-05-05T14:07:00Z">
              <w:r w:rsidRPr="00643A43">
                <w:rPr>
                  <w:rFonts w:eastAsia="Times New Roman" w:cs="Courier New"/>
                  <w:sz w:val="20"/>
                  <w:szCs w:val="20"/>
                </w:rPr>
                <w:t>0.038</w:t>
              </w:r>
            </w:ins>
          </w:p>
          <w:p w14:paraId="49B4DA0E" w14:textId="77777777" w:rsidR="009D0159" w:rsidRPr="00643A43" w:rsidRDefault="009D0159" w:rsidP="00BE4F53">
            <w:pPr>
              <w:widowControl/>
              <w:autoSpaceDE/>
              <w:autoSpaceDN/>
              <w:jc w:val="center"/>
              <w:rPr>
                <w:ins w:id="810" w:author="Anusha De" w:date="2022-05-05T14:07:00Z"/>
                <w:rFonts w:eastAsia="Times New Roman" w:cs="Courier New"/>
                <w:sz w:val="20"/>
                <w:szCs w:val="20"/>
              </w:rPr>
            </w:pPr>
            <w:ins w:id="811" w:author="Anusha De" w:date="2022-05-05T14:07:00Z">
              <w:r w:rsidRPr="00643A43">
                <w:rPr>
                  <w:rFonts w:eastAsia="Times New Roman" w:cs="Courier New"/>
                  <w:sz w:val="20"/>
                  <w:szCs w:val="20"/>
                </w:rPr>
                <w:t>(0.075)</w:t>
              </w:r>
            </w:ins>
          </w:p>
        </w:tc>
        <w:tc>
          <w:tcPr>
            <w:tcW w:w="1247" w:type="dxa"/>
            <w:tcBorders>
              <w:top w:val="nil"/>
              <w:left w:val="nil"/>
              <w:right w:val="nil"/>
            </w:tcBorders>
            <w:shd w:val="clear" w:color="auto" w:fill="FFFFFF"/>
          </w:tcPr>
          <w:p w14:paraId="3A1E2AFF" w14:textId="77777777" w:rsidR="009D0159" w:rsidRPr="00643A43" w:rsidRDefault="009D0159" w:rsidP="00BE4F53">
            <w:pPr>
              <w:widowControl/>
              <w:jc w:val="center"/>
              <w:rPr>
                <w:ins w:id="812" w:author="Anusha De" w:date="2022-05-05T14:07:00Z"/>
                <w:rFonts w:eastAsia="Times New Roman" w:cs="Courier New"/>
                <w:sz w:val="20"/>
                <w:szCs w:val="20"/>
              </w:rPr>
            </w:pPr>
            <w:ins w:id="813" w:author="Anusha De" w:date="2022-05-05T14:07:00Z">
              <w:r w:rsidRPr="00643A43">
                <w:rPr>
                  <w:rFonts w:eastAsia="Times New Roman" w:cs="Courier New"/>
                  <w:sz w:val="20"/>
                  <w:szCs w:val="20"/>
                </w:rPr>
                <w:t>0.27*</w:t>
              </w:r>
            </w:ins>
          </w:p>
          <w:p w14:paraId="32643F4C" w14:textId="77777777" w:rsidR="009D0159" w:rsidRPr="00643A43" w:rsidRDefault="009D0159" w:rsidP="00BE4F53">
            <w:pPr>
              <w:widowControl/>
              <w:autoSpaceDE/>
              <w:autoSpaceDN/>
              <w:jc w:val="center"/>
              <w:rPr>
                <w:ins w:id="814" w:author="Anusha De" w:date="2022-05-05T14:07:00Z"/>
                <w:rFonts w:eastAsia="Times New Roman" w:cs="Courier New"/>
                <w:sz w:val="20"/>
                <w:szCs w:val="20"/>
              </w:rPr>
            </w:pPr>
            <w:ins w:id="815" w:author="Anusha De" w:date="2022-05-05T14:07:00Z">
              <w:r w:rsidRPr="00643A43">
                <w:rPr>
                  <w:rFonts w:eastAsia="Times New Roman" w:cs="Courier New"/>
                  <w:sz w:val="20"/>
                  <w:szCs w:val="20"/>
                </w:rPr>
                <w:t>(0.151)</w:t>
              </w:r>
            </w:ins>
          </w:p>
        </w:tc>
        <w:tc>
          <w:tcPr>
            <w:tcW w:w="1247" w:type="dxa"/>
            <w:tcBorders>
              <w:top w:val="nil"/>
              <w:left w:val="nil"/>
              <w:right w:val="nil"/>
            </w:tcBorders>
            <w:shd w:val="clear" w:color="auto" w:fill="FFFFFF"/>
          </w:tcPr>
          <w:p w14:paraId="4ADD0519" w14:textId="77777777" w:rsidR="009D0159" w:rsidRPr="00643A43" w:rsidRDefault="009D0159" w:rsidP="00BE4F53">
            <w:pPr>
              <w:widowControl/>
              <w:jc w:val="center"/>
              <w:rPr>
                <w:ins w:id="816" w:author="Anusha De" w:date="2022-05-05T14:07:00Z"/>
                <w:rFonts w:eastAsia="Times New Roman" w:cs="Courier New"/>
                <w:sz w:val="20"/>
                <w:szCs w:val="20"/>
              </w:rPr>
            </w:pPr>
            <w:ins w:id="817" w:author="Anusha De" w:date="2022-05-05T14:07:00Z">
              <w:r w:rsidRPr="00643A43">
                <w:rPr>
                  <w:rFonts w:ascii="Arial" w:eastAsia="Times New Roman" w:hAnsi="Arial" w:cs="Arial"/>
                  <w:sz w:val="20"/>
                  <w:szCs w:val="20"/>
                </w:rPr>
                <w:t>−</w:t>
              </w:r>
              <w:r w:rsidRPr="00643A43">
                <w:rPr>
                  <w:rFonts w:eastAsia="Times New Roman" w:cs="Courier New"/>
                  <w:sz w:val="20"/>
                  <w:szCs w:val="20"/>
                </w:rPr>
                <w:t>0.258**</w:t>
              </w:r>
            </w:ins>
          </w:p>
          <w:p w14:paraId="1C197CA8" w14:textId="77777777" w:rsidR="009D0159" w:rsidRPr="00643A43" w:rsidRDefault="009D0159" w:rsidP="00BE4F53">
            <w:pPr>
              <w:widowControl/>
              <w:autoSpaceDE/>
              <w:autoSpaceDN/>
              <w:jc w:val="center"/>
              <w:rPr>
                <w:ins w:id="818" w:author="Anusha De" w:date="2022-05-05T14:07:00Z"/>
                <w:rFonts w:eastAsia="Times New Roman" w:cs="Courier New"/>
                <w:sz w:val="20"/>
                <w:szCs w:val="20"/>
              </w:rPr>
            </w:pPr>
            <w:ins w:id="819" w:author="Anusha De" w:date="2022-05-05T14:07:00Z">
              <w:r w:rsidRPr="00643A43">
                <w:rPr>
                  <w:rFonts w:eastAsia="Times New Roman" w:cs="Courier New"/>
                  <w:sz w:val="20"/>
                  <w:szCs w:val="20"/>
                </w:rPr>
                <w:t>(0.103)</w:t>
              </w:r>
            </w:ins>
          </w:p>
        </w:tc>
        <w:tc>
          <w:tcPr>
            <w:tcW w:w="1247" w:type="dxa"/>
            <w:tcBorders>
              <w:top w:val="nil"/>
              <w:left w:val="nil"/>
              <w:right w:val="nil"/>
            </w:tcBorders>
            <w:shd w:val="clear" w:color="auto" w:fill="FFFFFF"/>
          </w:tcPr>
          <w:p w14:paraId="18CFF414" w14:textId="77777777" w:rsidR="009D0159" w:rsidRPr="00643A43" w:rsidRDefault="009D0159" w:rsidP="00BE4F53">
            <w:pPr>
              <w:widowControl/>
              <w:jc w:val="center"/>
              <w:rPr>
                <w:ins w:id="820" w:author="Anusha De" w:date="2022-05-05T14:07:00Z"/>
                <w:rFonts w:eastAsia="Times New Roman" w:cs="Courier New"/>
                <w:sz w:val="20"/>
                <w:szCs w:val="20"/>
              </w:rPr>
            </w:pPr>
            <w:ins w:id="821" w:author="Anusha De" w:date="2022-05-05T14:07:00Z">
              <w:r w:rsidRPr="00643A43">
                <w:rPr>
                  <w:rFonts w:ascii="Arial" w:eastAsia="Times New Roman" w:hAnsi="Arial" w:cs="Arial"/>
                  <w:sz w:val="20"/>
                  <w:szCs w:val="20"/>
                </w:rPr>
                <w:t>−</w:t>
              </w:r>
              <w:r w:rsidRPr="00643A43">
                <w:rPr>
                  <w:rFonts w:eastAsia="Times New Roman" w:cs="Courier New"/>
                  <w:sz w:val="20"/>
                  <w:szCs w:val="20"/>
                </w:rPr>
                <w:t>0.09</w:t>
              </w:r>
            </w:ins>
          </w:p>
          <w:p w14:paraId="7CD35BD5" w14:textId="77777777" w:rsidR="009D0159" w:rsidRPr="00643A43" w:rsidRDefault="009D0159" w:rsidP="00BE4F53">
            <w:pPr>
              <w:widowControl/>
              <w:autoSpaceDE/>
              <w:autoSpaceDN/>
              <w:jc w:val="center"/>
              <w:rPr>
                <w:ins w:id="822" w:author="Anusha De" w:date="2022-05-05T14:07:00Z"/>
                <w:rFonts w:eastAsia="Times New Roman" w:cs="Courier New"/>
                <w:sz w:val="20"/>
                <w:szCs w:val="20"/>
              </w:rPr>
            </w:pPr>
            <w:ins w:id="823" w:author="Anusha De" w:date="2022-05-05T14:07:00Z">
              <w:r w:rsidRPr="00643A43">
                <w:rPr>
                  <w:rFonts w:eastAsia="Times New Roman" w:cs="Courier New"/>
                  <w:sz w:val="20"/>
                  <w:szCs w:val="20"/>
                </w:rPr>
                <w:t>(0.128)</w:t>
              </w:r>
            </w:ins>
          </w:p>
        </w:tc>
        <w:tc>
          <w:tcPr>
            <w:tcW w:w="1248" w:type="dxa"/>
            <w:tcBorders>
              <w:top w:val="nil"/>
              <w:left w:val="nil"/>
              <w:right w:val="nil"/>
            </w:tcBorders>
            <w:shd w:val="clear" w:color="auto" w:fill="FFFFFF"/>
          </w:tcPr>
          <w:p w14:paraId="5376FFE6" w14:textId="77777777" w:rsidR="009D0159" w:rsidRPr="00643A43" w:rsidRDefault="009D0159" w:rsidP="00BE4F53">
            <w:pPr>
              <w:widowControl/>
              <w:jc w:val="center"/>
              <w:rPr>
                <w:ins w:id="824" w:author="Anusha De" w:date="2022-05-05T14:07:00Z"/>
                <w:rFonts w:eastAsia="Times New Roman" w:cs="Courier New"/>
                <w:sz w:val="20"/>
                <w:szCs w:val="20"/>
              </w:rPr>
            </w:pPr>
            <w:ins w:id="825" w:author="Anusha De" w:date="2022-05-05T14:07:00Z">
              <w:r w:rsidRPr="00643A43">
                <w:rPr>
                  <w:rFonts w:eastAsia="Times New Roman" w:cs="Courier New"/>
                  <w:sz w:val="20"/>
                  <w:szCs w:val="20"/>
                </w:rPr>
                <w:t>0.033</w:t>
              </w:r>
            </w:ins>
          </w:p>
          <w:p w14:paraId="17440EC5" w14:textId="77777777" w:rsidR="009D0159" w:rsidRPr="00643A43" w:rsidRDefault="009D0159" w:rsidP="00BE4F53">
            <w:pPr>
              <w:widowControl/>
              <w:autoSpaceDE/>
              <w:autoSpaceDN/>
              <w:jc w:val="center"/>
              <w:rPr>
                <w:ins w:id="826" w:author="Anusha De" w:date="2022-05-05T14:07:00Z"/>
                <w:rFonts w:eastAsia="Times New Roman" w:cs="Courier New"/>
                <w:sz w:val="20"/>
                <w:szCs w:val="20"/>
              </w:rPr>
            </w:pPr>
            <w:ins w:id="827" w:author="Anusha De" w:date="2022-05-05T14:07:00Z">
              <w:r w:rsidRPr="00643A43">
                <w:rPr>
                  <w:rFonts w:eastAsia="Times New Roman" w:cs="Courier New"/>
                  <w:sz w:val="20"/>
                  <w:szCs w:val="20"/>
                </w:rPr>
                <w:t>(0.128)</w:t>
              </w:r>
            </w:ins>
          </w:p>
        </w:tc>
      </w:tr>
      <w:tr w:rsidR="009D0159" w:rsidRPr="00643A43" w14:paraId="3C17F735" w14:textId="77777777" w:rsidTr="00CF75EC">
        <w:trPr>
          <w:trHeight w:val="144"/>
          <w:ins w:id="828" w:author="Anusha De" w:date="2022-05-05T14:07:00Z"/>
        </w:trPr>
        <w:tc>
          <w:tcPr>
            <w:tcW w:w="2844" w:type="dxa"/>
            <w:tcBorders>
              <w:top w:val="nil"/>
              <w:left w:val="nil"/>
              <w:right w:val="nil"/>
            </w:tcBorders>
            <w:shd w:val="clear" w:color="auto" w:fill="FFFFFF"/>
          </w:tcPr>
          <w:p w14:paraId="36CA9AB0" w14:textId="77777777" w:rsidR="009D0159" w:rsidRPr="00643A43" w:rsidRDefault="009D0159" w:rsidP="00BE4F53">
            <w:pPr>
              <w:widowControl/>
              <w:autoSpaceDE/>
              <w:autoSpaceDN/>
              <w:rPr>
                <w:ins w:id="829" w:author="Anusha De" w:date="2022-05-05T14:07:00Z"/>
                <w:rFonts w:eastAsia="Times New Roman" w:cs="Courier New"/>
                <w:sz w:val="20"/>
                <w:szCs w:val="20"/>
              </w:rPr>
            </w:pPr>
            <w:ins w:id="830" w:author="Anusha De" w:date="2022-05-05T14:07:00Z">
              <w:r w:rsidRPr="00643A43">
                <w:rPr>
                  <w:rFonts w:eastAsia="Times New Roman" w:cs="Courier New"/>
                  <w:sz w:val="20"/>
                  <w:szCs w:val="20"/>
                </w:rPr>
                <w:t>Likelihood of interaction</w:t>
              </w:r>
            </w:ins>
          </w:p>
          <w:p w14:paraId="159D30F3" w14:textId="77777777" w:rsidR="009D0159" w:rsidRPr="00643A43" w:rsidRDefault="009D0159" w:rsidP="00BE4F53">
            <w:pPr>
              <w:widowControl/>
              <w:autoSpaceDE/>
              <w:autoSpaceDN/>
              <w:rPr>
                <w:ins w:id="831" w:author="Anusha De" w:date="2022-05-05T14:07:00Z"/>
                <w:rFonts w:eastAsia="Times New Roman" w:cs="Courier New"/>
                <w:sz w:val="20"/>
                <w:szCs w:val="20"/>
              </w:rPr>
            </w:pPr>
            <w:ins w:id="832" w:author="Anusha De" w:date="2022-05-05T14:07:00Z">
              <w:r w:rsidRPr="00643A43">
                <w:rPr>
                  <w:rFonts w:eastAsia="Times New Roman" w:cs="Courier New"/>
                  <w:sz w:val="20"/>
                  <w:szCs w:val="20"/>
                </w:rPr>
                <w:t>between farmer and actor</w:t>
              </w:r>
            </w:ins>
          </w:p>
        </w:tc>
        <w:tc>
          <w:tcPr>
            <w:tcW w:w="1247" w:type="dxa"/>
            <w:tcBorders>
              <w:top w:val="nil"/>
              <w:left w:val="nil"/>
              <w:right w:val="nil"/>
            </w:tcBorders>
            <w:shd w:val="clear" w:color="auto" w:fill="FFFFFF"/>
          </w:tcPr>
          <w:p w14:paraId="4A6B9A0A" w14:textId="77777777" w:rsidR="009D0159" w:rsidRPr="00643A43" w:rsidRDefault="009D0159" w:rsidP="00BE4F53">
            <w:pPr>
              <w:widowControl/>
              <w:jc w:val="center"/>
              <w:rPr>
                <w:ins w:id="833" w:author="Anusha De" w:date="2022-05-05T14:07:00Z"/>
                <w:rFonts w:eastAsia="Times New Roman" w:cs="Courier New"/>
                <w:sz w:val="20"/>
                <w:szCs w:val="20"/>
              </w:rPr>
            </w:pPr>
            <w:ins w:id="834" w:author="Anusha De" w:date="2022-05-05T14:07:00Z">
              <w:r w:rsidRPr="00643A43">
                <w:rPr>
                  <w:rFonts w:ascii="Arial" w:eastAsia="Times New Roman" w:hAnsi="Arial" w:cs="Arial"/>
                  <w:sz w:val="20"/>
                  <w:szCs w:val="20"/>
                </w:rPr>
                <w:t>−</w:t>
              </w:r>
              <w:r w:rsidRPr="00643A43">
                <w:rPr>
                  <w:rFonts w:eastAsia="Times New Roman" w:cs="Courier New"/>
                  <w:sz w:val="20"/>
                  <w:szCs w:val="20"/>
                </w:rPr>
                <w:t>0.432***</w:t>
              </w:r>
            </w:ins>
          </w:p>
          <w:p w14:paraId="1D016194" w14:textId="77777777" w:rsidR="009D0159" w:rsidRPr="00643A43" w:rsidRDefault="009D0159" w:rsidP="00BE4F53">
            <w:pPr>
              <w:widowControl/>
              <w:autoSpaceDE/>
              <w:autoSpaceDN/>
              <w:jc w:val="center"/>
              <w:rPr>
                <w:ins w:id="835" w:author="Anusha De" w:date="2022-05-05T14:07:00Z"/>
                <w:rFonts w:eastAsia="Times New Roman" w:cs="Courier New"/>
                <w:sz w:val="20"/>
                <w:szCs w:val="20"/>
              </w:rPr>
            </w:pPr>
            <w:ins w:id="836" w:author="Anusha De" w:date="2022-05-05T14:07:00Z">
              <w:r w:rsidRPr="00643A43">
                <w:rPr>
                  <w:rFonts w:eastAsia="Times New Roman" w:cs="Courier New"/>
                  <w:sz w:val="20"/>
                  <w:szCs w:val="20"/>
                </w:rPr>
                <w:t>(0.057)</w:t>
              </w:r>
            </w:ins>
          </w:p>
        </w:tc>
        <w:tc>
          <w:tcPr>
            <w:tcW w:w="1247" w:type="dxa"/>
            <w:tcBorders>
              <w:top w:val="nil"/>
              <w:left w:val="nil"/>
              <w:right w:val="nil"/>
            </w:tcBorders>
            <w:shd w:val="clear" w:color="auto" w:fill="FFFFFF"/>
          </w:tcPr>
          <w:p w14:paraId="59092C7A" w14:textId="77777777" w:rsidR="009D0159" w:rsidRPr="00643A43" w:rsidRDefault="009D0159" w:rsidP="00BE4F53">
            <w:pPr>
              <w:widowControl/>
              <w:jc w:val="center"/>
              <w:rPr>
                <w:ins w:id="837" w:author="Anusha De" w:date="2022-05-05T14:07:00Z"/>
                <w:rFonts w:eastAsia="Times New Roman" w:cs="Courier New"/>
                <w:sz w:val="20"/>
                <w:szCs w:val="20"/>
              </w:rPr>
            </w:pPr>
            <w:ins w:id="838" w:author="Anusha De" w:date="2022-05-05T14:07:00Z">
              <w:r w:rsidRPr="00643A43">
                <w:rPr>
                  <w:rFonts w:ascii="Arial" w:eastAsia="Times New Roman" w:hAnsi="Arial" w:cs="Arial"/>
                  <w:sz w:val="20"/>
                  <w:szCs w:val="20"/>
                </w:rPr>
                <w:t>−</w:t>
              </w:r>
              <w:r w:rsidRPr="00643A43">
                <w:rPr>
                  <w:rFonts w:eastAsia="Times New Roman" w:cs="Courier New"/>
                  <w:sz w:val="20"/>
                  <w:szCs w:val="20"/>
                </w:rPr>
                <w:t>0.314***</w:t>
              </w:r>
            </w:ins>
          </w:p>
          <w:p w14:paraId="4FFC299F" w14:textId="77777777" w:rsidR="009D0159" w:rsidRPr="00643A43" w:rsidRDefault="009D0159" w:rsidP="00BE4F53">
            <w:pPr>
              <w:widowControl/>
              <w:autoSpaceDE/>
              <w:autoSpaceDN/>
              <w:jc w:val="center"/>
              <w:rPr>
                <w:ins w:id="839" w:author="Anusha De" w:date="2022-05-05T14:07:00Z"/>
                <w:rFonts w:eastAsia="Times New Roman" w:cs="Courier New"/>
                <w:sz w:val="20"/>
                <w:szCs w:val="20"/>
              </w:rPr>
            </w:pPr>
            <w:ins w:id="840" w:author="Anusha De" w:date="2022-05-05T14:07:00Z">
              <w:r w:rsidRPr="00643A43">
                <w:rPr>
                  <w:rFonts w:eastAsia="Times New Roman" w:cs="Courier New"/>
                  <w:sz w:val="20"/>
                  <w:szCs w:val="20"/>
                </w:rPr>
                <w:t>(0.083)</w:t>
              </w:r>
            </w:ins>
          </w:p>
        </w:tc>
        <w:tc>
          <w:tcPr>
            <w:tcW w:w="1247" w:type="dxa"/>
            <w:tcBorders>
              <w:top w:val="nil"/>
              <w:left w:val="nil"/>
              <w:right w:val="nil"/>
            </w:tcBorders>
            <w:shd w:val="clear" w:color="auto" w:fill="FFFFFF"/>
          </w:tcPr>
          <w:p w14:paraId="17D5A8C8" w14:textId="77777777" w:rsidR="009D0159" w:rsidRPr="00643A43" w:rsidRDefault="009D0159" w:rsidP="00BE4F53">
            <w:pPr>
              <w:widowControl/>
              <w:jc w:val="center"/>
              <w:rPr>
                <w:ins w:id="841" w:author="Anusha De" w:date="2022-05-05T14:07:00Z"/>
                <w:rFonts w:eastAsia="Times New Roman" w:cs="Courier New"/>
                <w:sz w:val="20"/>
                <w:szCs w:val="20"/>
              </w:rPr>
            </w:pPr>
            <w:ins w:id="842" w:author="Anusha De" w:date="2022-05-05T14:07:00Z">
              <w:r w:rsidRPr="00643A43">
                <w:rPr>
                  <w:rFonts w:ascii="Arial" w:eastAsia="Times New Roman" w:hAnsi="Arial" w:cs="Arial"/>
                  <w:sz w:val="20"/>
                  <w:szCs w:val="20"/>
                </w:rPr>
                <w:t>−</w:t>
              </w:r>
              <w:r w:rsidRPr="00643A43">
                <w:rPr>
                  <w:rFonts w:eastAsia="Times New Roman" w:cs="Courier New"/>
                  <w:sz w:val="20"/>
                  <w:szCs w:val="20"/>
                </w:rPr>
                <w:t>0.294***</w:t>
              </w:r>
            </w:ins>
          </w:p>
          <w:p w14:paraId="7AB8C955" w14:textId="77777777" w:rsidR="009D0159" w:rsidRPr="00643A43" w:rsidRDefault="009D0159" w:rsidP="00BE4F53">
            <w:pPr>
              <w:widowControl/>
              <w:autoSpaceDE/>
              <w:autoSpaceDN/>
              <w:jc w:val="center"/>
              <w:rPr>
                <w:ins w:id="843" w:author="Anusha De" w:date="2022-05-05T14:07:00Z"/>
                <w:rFonts w:eastAsia="Times New Roman" w:cs="Arial"/>
                <w:sz w:val="20"/>
                <w:szCs w:val="20"/>
              </w:rPr>
            </w:pPr>
            <w:ins w:id="844" w:author="Anusha De" w:date="2022-05-05T14:07:00Z">
              <w:r w:rsidRPr="00643A43">
                <w:rPr>
                  <w:rFonts w:eastAsia="Times New Roman" w:cs="Courier New"/>
                  <w:sz w:val="20"/>
                  <w:szCs w:val="20"/>
                </w:rPr>
                <w:t>(0.075)</w:t>
              </w:r>
            </w:ins>
          </w:p>
        </w:tc>
        <w:tc>
          <w:tcPr>
            <w:tcW w:w="1247" w:type="dxa"/>
            <w:tcBorders>
              <w:top w:val="nil"/>
              <w:left w:val="nil"/>
              <w:right w:val="nil"/>
            </w:tcBorders>
            <w:shd w:val="clear" w:color="auto" w:fill="FFFFFF"/>
          </w:tcPr>
          <w:p w14:paraId="1E10C96D" w14:textId="77777777" w:rsidR="009D0159" w:rsidRPr="00643A43" w:rsidRDefault="009D0159" w:rsidP="00BE4F53">
            <w:pPr>
              <w:widowControl/>
              <w:jc w:val="center"/>
              <w:rPr>
                <w:ins w:id="845" w:author="Anusha De" w:date="2022-05-05T14:07:00Z"/>
                <w:rFonts w:eastAsia="Times New Roman" w:cs="Courier New"/>
                <w:sz w:val="20"/>
                <w:szCs w:val="20"/>
              </w:rPr>
            </w:pPr>
            <w:ins w:id="846" w:author="Anusha De" w:date="2022-05-05T14:07:00Z">
              <w:r w:rsidRPr="00643A43">
                <w:rPr>
                  <w:rFonts w:ascii="Arial" w:eastAsia="Times New Roman" w:hAnsi="Arial" w:cs="Arial"/>
                  <w:sz w:val="20"/>
                  <w:szCs w:val="20"/>
                </w:rPr>
                <w:t>−</w:t>
              </w:r>
              <w:r w:rsidRPr="00643A43">
                <w:rPr>
                  <w:rFonts w:eastAsia="Times New Roman" w:cs="Courier New"/>
                  <w:sz w:val="20"/>
                  <w:szCs w:val="20"/>
                </w:rPr>
                <w:t>0.515***</w:t>
              </w:r>
            </w:ins>
          </w:p>
          <w:p w14:paraId="050C24B5" w14:textId="77777777" w:rsidR="009D0159" w:rsidRPr="00643A43" w:rsidRDefault="009D0159" w:rsidP="00BE4F53">
            <w:pPr>
              <w:widowControl/>
              <w:autoSpaceDE/>
              <w:autoSpaceDN/>
              <w:jc w:val="center"/>
              <w:rPr>
                <w:ins w:id="847" w:author="Anusha De" w:date="2022-05-05T14:07:00Z"/>
                <w:rFonts w:eastAsia="Times New Roman" w:cs="Arial"/>
                <w:sz w:val="20"/>
                <w:szCs w:val="20"/>
              </w:rPr>
            </w:pPr>
            <w:ins w:id="848" w:author="Anusha De" w:date="2022-05-05T14:07:00Z">
              <w:r w:rsidRPr="00643A43">
                <w:rPr>
                  <w:rFonts w:eastAsia="Times New Roman" w:cs="Courier New"/>
                  <w:sz w:val="20"/>
                  <w:szCs w:val="20"/>
                </w:rPr>
                <w:t>(0.077)</w:t>
              </w:r>
            </w:ins>
          </w:p>
        </w:tc>
        <w:tc>
          <w:tcPr>
            <w:tcW w:w="1248" w:type="dxa"/>
            <w:tcBorders>
              <w:top w:val="nil"/>
              <w:left w:val="nil"/>
              <w:right w:val="nil"/>
            </w:tcBorders>
            <w:shd w:val="clear" w:color="auto" w:fill="FFFFFF"/>
          </w:tcPr>
          <w:p w14:paraId="3DE8D985" w14:textId="77777777" w:rsidR="009D0159" w:rsidRPr="00643A43" w:rsidRDefault="009D0159" w:rsidP="00BE4F53">
            <w:pPr>
              <w:widowControl/>
              <w:jc w:val="center"/>
              <w:rPr>
                <w:ins w:id="849" w:author="Anusha De" w:date="2022-05-05T14:07:00Z"/>
                <w:rFonts w:eastAsia="Times New Roman" w:cs="Courier New"/>
                <w:sz w:val="20"/>
                <w:szCs w:val="20"/>
              </w:rPr>
            </w:pPr>
            <w:ins w:id="850" w:author="Anusha De" w:date="2022-05-05T14:07:00Z">
              <w:r w:rsidRPr="00643A43">
                <w:rPr>
                  <w:rFonts w:ascii="Arial" w:eastAsia="Times New Roman" w:hAnsi="Arial" w:cs="Arial"/>
                  <w:sz w:val="20"/>
                  <w:szCs w:val="20"/>
                </w:rPr>
                <w:t>−</w:t>
              </w:r>
              <w:r w:rsidRPr="00643A43">
                <w:rPr>
                  <w:rFonts w:eastAsia="Times New Roman" w:cs="Courier New"/>
                  <w:sz w:val="20"/>
                  <w:szCs w:val="20"/>
                </w:rPr>
                <w:t>0.51***</w:t>
              </w:r>
            </w:ins>
          </w:p>
          <w:p w14:paraId="28ED8BC6" w14:textId="77777777" w:rsidR="009D0159" w:rsidRPr="00643A43" w:rsidRDefault="009D0159" w:rsidP="00BE4F53">
            <w:pPr>
              <w:widowControl/>
              <w:autoSpaceDE/>
              <w:autoSpaceDN/>
              <w:jc w:val="center"/>
              <w:rPr>
                <w:ins w:id="851" w:author="Anusha De" w:date="2022-05-05T14:07:00Z"/>
                <w:rFonts w:eastAsia="Times New Roman" w:cs="Courier New"/>
                <w:sz w:val="20"/>
                <w:szCs w:val="20"/>
              </w:rPr>
            </w:pPr>
            <w:ins w:id="852" w:author="Anusha De" w:date="2022-05-05T14:07:00Z">
              <w:r w:rsidRPr="00643A43">
                <w:rPr>
                  <w:rFonts w:eastAsia="Times New Roman" w:cs="Courier New"/>
                  <w:sz w:val="20"/>
                  <w:szCs w:val="20"/>
                </w:rPr>
                <w:t>(0.077)</w:t>
              </w:r>
            </w:ins>
          </w:p>
        </w:tc>
      </w:tr>
      <w:tr w:rsidR="009D0159" w:rsidRPr="00643A43" w14:paraId="44403798" w14:textId="77777777" w:rsidTr="00CF75EC">
        <w:trPr>
          <w:trHeight w:val="144"/>
          <w:ins w:id="853" w:author="Anusha De" w:date="2022-05-05T14:07:00Z"/>
        </w:trPr>
        <w:tc>
          <w:tcPr>
            <w:tcW w:w="2844" w:type="dxa"/>
            <w:tcBorders>
              <w:top w:val="nil"/>
              <w:left w:val="nil"/>
              <w:right w:val="nil"/>
            </w:tcBorders>
            <w:shd w:val="clear" w:color="auto" w:fill="FFFFFF"/>
          </w:tcPr>
          <w:p w14:paraId="7E7382A5" w14:textId="77777777" w:rsidR="009D0159" w:rsidRPr="00643A43" w:rsidRDefault="009D0159" w:rsidP="00BE4F53">
            <w:pPr>
              <w:widowControl/>
              <w:autoSpaceDE/>
              <w:autoSpaceDN/>
              <w:rPr>
                <w:ins w:id="854" w:author="Anusha De" w:date="2022-05-05T14:07:00Z"/>
                <w:rFonts w:eastAsia="Times New Roman" w:cs="Courier New"/>
                <w:sz w:val="20"/>
                <w:szCs w:val="20"/>
              </w:rPr>
            </w:pPr>
            <w:ins w:id="855" w:author="Anusha De" w:date="2022-05-05T14:07:00Z">
              <w:r w:rsidRPr="00643A43">
                <w:rPr>
                  <w:rFonts w:eastAsia="Times New Roman" w:cs="Courier New"/>
                  <w:sz w:val="20"/>
                  <w:szCs w:val="20"/>
                </w:rPr>
                <w:t>Actor is a dealer</w:t>
              </w:r>
            </w:ins>
          </w:p>
        </w:tc>
        <w:tc>
          <w:tcPr>
            <w:tcW w:w="1247" w:type="dxa"/>
            <w:tcBorders>
              <w:top w:val="nil"/>
              <w:left w:val="nil"/>
              <w:right w:val="nil"/>
            </w:tcBorders>
            <w:shd w:val="clear" w:color="auto" w:fill="FFFFFF"/>
          </w:tcPr>
          <w:p w14:paraId="3067DE57" w14:textId="77777777" w:rsidR="009D0159" w:rsidRPr="00643A43" w:rsidRDefault="009D0159" w:rsidP="00BE4F53">
            <w:pPr>
              <w:widowControl/>
              <w:jc w:val="center"/>
              <w:rPr>
                <w:ins w:id="856" w:author="Anusha De" w:date="2022-05-05T14:07:00Z"/>
                <w:rFonts w:eastAsia="Times New Roman" w:cs="Courier New"/>
                <w:sz w:val="20"/>
                <w:szCs w:val="20"/>
              </w:rPr>
            </w:pPr>
            <w:ins w:id="857" w:author="Anusha De" w:date="2022-05-05T14:07:00Z">
              <w:r w:rsidRPr="00643A43">
                <w:rPr>
                  <w:rFonts w:ascii="Arial" w:eastAsia="Times New Roman" w:hAnsi="Arial" w:cs="Arial"/>
                  <w:sz w:val="20"/>
                  <w:szCs w:val="20"/>
                </w:rPr>
                <w:t>−</w:t>
              </w:r>
              <w:r w:rsidRPr="00643A43">
                <w:rPr>
                  <w:rFonts w:eastAsia="Times New Roman" w:cs="Courier New"/>
                  <w:sz w:val="20"/>
                  <w:szCs w:val="20"/>
                </w:rPr>
                <w:t>0.313***</w:t>
              </w:r>
            </w:ins>
          </w:p>
          <w:p w14:paraId="1BC986C0" w14:textId="77777777" w:rsidR="009D0159" w:rsidRPr="00643A43" w:rsidRDefault="009D0159" w:rsidP="00BE4F53">
            <w:pPr>
              <w:widowControl/>
              <w:autoSpaceDE/>
              <w:autoSpaceDN/>
              <w:jc w:val="center"/>
              <w:rPr>
                <w:ins w:id="858" w:author="Anusha De" w:date="2022-05-05T14:07:00Z"/>
                <w:rFonts w:eastAsia="Times New Roman" w:cs="Courier New"/>
                <w:sz w:val="20"/>
                <w:szCs w:val="20"/>
              </w:rPr>
            </w:pPr>
            <w:ins w:id="859" w:author="Anusha De" w:date="2022-05-05T14:07:00Z">
              <w:r w:rsidRPr="00643A43">
                <w:rPr>
                  <w:rFonts w:eastAsia="Times New Roman" w:cs="Courier New"/>
                  <w:sz w:val="20"/>
                  <w:szCs w:val="20"/>
                </w:rPr>
                <w:t>(0.092)</w:t>
              </w:r>
            </w:ins>
          </w:p>
        </w:tc>
        <w:tc>
          <w:tcPr>
            <w:tcW w:w="1247" w:type="dxa"/>
            <w:tcBorders>
              <w:top w:val="nil"/>
              <w:left w:val="nil"/>
              <w:right w:val="nil"/>
            </w:tcBorders>
            <w:shd w:val="clear" w:color="auto" w:fill="FFFFFF"/>
          </w:tcPr>
          <w:p w14:paraId="1D4330BE" w14:textId="77777777" w:rsidR="009D0159" w:rsidRPr="00643A43" w:rsidRDefault="009D0159" w:rsidP="00BE4F53">
            <w:pPr>
              <w:widowControl/>
              <w:jc w:val="center"/>
              <w:rPr>
                <w:ins w:id="860" w:author="Anusha De" w:date="2022-05-05T14:07:00Z"/>
                <w:rFonts w:eastAsia="Times New Roman" w:cs="Courier New"/>
                <w:sz w:val="20"/>
                <w:szCs w:val="20"/>
              </w:rPr>
            </w:pPr>
            <w:ins w:id="861" w:author="Anusha De" w:date="2022-05-05T14:07:00Z">
              <w:r w:rsidRPr="00643A43">
                <w:rPr>
                  <w:rFonts w:ascii="Arial" w:eastAsia="Times New Roman" w:hAnsi="Arial" w:cs="Arial"/>
                  <w:sz w:val="20"/>
                  <w:szCs w:val="20"/>
                </w:rPr>
                <w:t>−</w:t>
              </w:r>
              <w:r w:rsidRPr="00643A43">
                <w:rPr>
                  <w:rFonts w:eastAsia="Times New Roman" w:cs="Courier New"/>
                  <w:sz w:val="20"/>
                  <w:szCs w:val="20"/>
                </w:rPr>
                <w:t>0.065</w:t>
              </w:r>
            </w:ins>
          </w:p>
          <w:p w14:paraId="35B1BD52" w14:textId="77777777" w:rsidR="009D0159" w:rsidRPr="00643A43" w:rsidRDefault="009D0159" w:rsidP="00BE4F53">
            <w:pPr>
              <w:widowControl/>
              <w:autoSpaceDE/>
              <w:autoSpaceDN/>
              <w:jc w:val="center"/>
              <w:rPr>
                <w:ins w:id="862" w:author="Anusha De" w:date="2022-05-05T14:07:00Z"/>
                <w:rFonts w:eastAsia="Times New Roman" w:cs="Courier New"/>
                <w:sz w:val="20"/>
                <w:szCs w:val="20"/>
              </w:rPr>
            </w:pPr>
            <w:ins w:id="863" w:author="Anusha De" w:date="2022-05-05T14:07:00Z">
              <w:r w:rsidRPr="00643A43">
                <w:rPr>
                  <w:rFonts w:eastAsia="Times New Roman" w:cs="Courier New"/>
                  <w:sz w:val="20"/>
                  <w:szCs w:val="20"/>
                </w:rPr>
                <w:t>(0.263)</w:t>
              </w:r>
            </w:ins>
          </w:p>
        </w:tc>
        <w:tc>
          <w:tcPr>
            <w:tcW w:w="1247" w:type="dxa"/>
            <w:tcBorders>
              <w:top w:val="nil"/>
              <w:left w:val="nil"/>
              <w:right w:val="nil"/>
            </w:tcBorders>
            <w:shd w:val="clear" w:color="auto" w:fill="FFFFFF"/>
          </w:tcPr>
          <w:p w14:paraId="7EB8B386" w14:textId="77777777" w:rsidR="009D0159" w:rsidRPr="00643A43" w:rsidRDefault="009D0159" w:rsidP="00BE4F53">
            <w:pPr>
              <w:widowControl/>
              <w:jc w:val="center"/>
              <w:rPr>
                <w:ins w:id="864" w:author="Anusha De" w:date="2022-05-05T14:07:00Z"/>
                <w:rFonts w:eastAsia="Times New Roman" w:cs="Courier New"/>
                <w:sz w:val="20"/>
                <w:szCs w:val="20"/>
              </w:rPr>
            </w:pPr>
            <w:ins w:id="865" w:author="Anusha De" w:date="2022-05-05T14:07:00Z">
              <w:r w:rsidRPr="00643A43">
                <w:rPr>
                  <w:rFonts w:ascii="Arial" w:eastAsia="Times New Roman" w:hAnsi="Arial" w:cs="Arial"/>
                  <w:sz w:val="20"/>
                  <w:szCs w:val="20"/>
                </w:rPr>
                <w:t>−</w:t>
              </w:r>
              <w:r w:rsidRPr="00643A43">
                <w:rPr>
                  <w:rFonts w:eastAsia="Times New Roman" w:cs="Courier New"/>
                  <w:sz w:val="20"/>
                  <w:szCs w:val="20"/>
                </w:rPr>
                <w:t>0.076</w:t>
              </w:r>
            </w:ins>
          </w:p>
          <w:p w14:paraId="0ECC197D" w14:textId="77777777" w:rsidR="009D0159" w:rsidRPr="00643A43" w:rsidRDefault="009D0159" w:rsidP="00BE4F53">
            <w:pPr>
              <w:widowControl/>
              <w:autoSpaceDE/>
              <w:autoSpaceDN/>
              <w:jc w:val="center"/>
              <w:rPr>
                <w:ins w:id="866" w:author="Anusha De" w:date="2022-05-05T14:07:00Z"/>
                <w:rFonts w:eastAsia="Times New Roman" w:cs="Courier New"/>
                <w:sz w:val="20"/>
                <w:szCs w:val="20"/>
              </w:rPr>
            </w:pPr>
            <w:ins w:id="867" w:author="Anusha De" w:date="2022-05-05T14:07:00Z">
              <w:r w:rsidRPr="00643A43">
                <w:rPr>
                  <w:rFonts w:eastAsia="Times New Roman" w:cs="Courier New"/>
                  <w:sz w:val="20"/>
                  <w:szCs w:val="20"/>
                </w:rPr>
                <w:t>(0.166)</w:t>
              </w:r>
            </w:ins>
          </w:p>
        </w:tc>
        <w:tc>
          <w:tcPr>
            <w:tcW w:w="1247" w:type="dxa"/>
            <w:tcBorders>
              <w:top w:val="nil"/>
              <w:left w:val="nil"/>
              <w:right w:val="nil"/>
            </w:tcBorders>
            <w:shd w:val="clear" w:color="auto" w:fill="FFFFFF"/>
          </w:tcPr>
          <w:p w14:paraId="46FA82FD" w14:textId="77777777" w:rsidR="009D0159" w:rsidRPr="00643A43" w:rsidRDefault="009D0159" w:rsidP="00BE4F53">
            <w:pPr>
              <w:widowControl/>
              <w:jc w:val="center"/>
              <w:rPr>
                <w:ins w:id="868" w:author="Anusha De" w:date="2022-05-05T14:07:00Z"/>
                <w:rFonts w:eastAsia="Times New Roman" w:cs="Courier New"/>
                <w:sz w:val="20"/>
                <w:szCs w:val="20"/>
              </w:rPr>
            </w:pPr>
            <w:ins w:id="869" w:author="Anusha De" w:date="2022-05-05T14:07:00Z">
              <w:r w:rsidRPr="00643A43">
                <w:rPr>
                  <w:rFonts w:eastAsia="Times New Roman" w:cs="Courier New"/>
                  <w:sz w:val="20"/>
                  <w:szCs w:val="20"/>
                </w:rPr>
                <w:t>0.061</w:t>
              </w:r>
            </w:ins>
          </w:p>
          <w:p w14:paraId="137FEEB1" w14:textId="77777777" w:rsidR="009D0159" w:rsidRPr="00643A43" w:rsidRDefault="009D0159" w:rsidP="00BE4F53">
            <w:pPr>
              <w:widowControl/>
              <w:autoSpaceDE/>
              <w:autoSpaceDN/>
              <w:jc w:val="center"/>
              <w:rPr>
                <w:ins w:id="870" w:author="Anusha De" w:date="2022-05-05T14:07:00Z"/>
                <w:rFonts w:eastAsia="Times New Roman" w:cs="Courier New"/>
                <w:sz w:val="20"/>
                <w:szCs w:val="20"/>
              </w:rPr>
            </w:pPr>
            <w:ins w:id="871" w:author="Anusha De" w:date="2022-05-05T14:07:00Z">
              <w:r w:rsidRPr="00643A43">
                <w:rPr>
                  <w:rFonts w:eastAsia="Times New Roman" w:cs="Courier New"/>
                  <w:sz w:val="20"/>
                  <w:szCs w:val="20"/>
                </w:rPr>
                <w:t>(0.137)</w:t>
              </w:r>
            </w:ins>
          </w:p>
        </w:tc>
        <w:tc>
          <w:tcPr>
            <w:tcW w:w="1248" w:type="dxa"/>
            <w:tcBorders>
              <w:top w:val="nil"/>
              <w:left w:val="nil"/>
              <w:right w:val="nil"/>
            </w:tcBorders>
            <w:shd w:val="clear" w:color="auto" w:fill="FFFFFF"/>
          </w:tcPr>
          <w:p w14:paraId="2DF4BA6B" w14:textId="77777777" w:rsidR="009D0159" w:rsidRPr="00643A43" w:rsidRDefault="009D0159" w:rsidP="00BE4F53">
            <w:pPr>
              <w:widowControl/>
              <w:jc w:val="center"/>
              <w:rPr>
                <w:ins w:id="872" w:author="Anusha De" w:date="2022-05-05T14:07:00Z"/>
                <w:rFonts w:eastAsia="Times New Roman" w:cs="Courier New"/>
                <w:sz w:val="20"/>
                <w:szCs w:val="20"/>
              </w:rPr>
            </w:pPr>
            <w:ins w:id="873" w:author="Anusha De" w:date="2022-05-05T14:07:00Z">
              <w:r w:rsidRPr="00643A43">
                <w:rPr>
                  <w:rFonts w:ascii="Arial" w:eastAsia="Times New Roman" w:hAnsi="Arial" w:cs="Arial"/>
                  <w:sz w:val="20"/>
                  <w:szCs w:val="20"/>
                </w:rPr>
                <w:t>−</w:t>
              </w:r>
              <w:r w:rsidRPr="00643A43">
                <w:rPr>
                  <w:rFonts w:eastAsia="Times New Roman" w:cs="Courier New"/>
                  <w:sz w:val="20"/>
                  <w:szCs w:val="20"/>
                </w:rPr>
                <w:t>0.071</w:t>
              </w:r>
            </w:ins>
          </w:p>
          <w:p w14:paraId="20A0649A" w14:textId="77777777" w:rsidR="009D0159" w:rsidRPr="00643A43" w:rsidRDefault="009D0159" w:rsidP="00BE4F53">
            <w:pPr>
              <w:widowControl/>
              <w:autoSpaceDE/>
              <w:autoSpaceDN/>
              <w:jc w:val="center"/>
              <w:rPr>
                <w:ins w:id="874" w:author="Anusha De" w:date="2022-05-05T14:07:00Z"/>
                <w:rFonts w:eastAsia="Times New Roman" w:cs="Courier New"/>
                <w:sz w:val="20"/>
                <w:szCs w:val="20"/>
              </w:rPr>
            </w:pPr>
            <w:ins w:id="875" w:author="Anusha De" w:date="2022-05-05T14:07:00Z">
              <w:r w:rsidRPr="00643A43">
                <w:rPr>
                  <w:rFonts w:eastAsia="Times New Roman" w:cs="Courier New"/>
                  <w:sz w:val="20"/>
                  <w:szCs w:val="20"/>
                </w:rPr>
                <w:t>(0.137)</w:t>
              </w:r>
            </w:ins>
          </w:p>
        </w:tc>
      </w:tr>
      <w:tr w:rsidR="009D0159" w:rsidRPr="00643A43" w14:paraId="6A6945E1" w14:textId="77777777" w:rsidTr="00CF75EC">
        <w:trPr>
          <w:trHeight w:val="144"/>
          <w:ins w:id="876" w:author="Anusha De" w:date="2022-05-05T14:07:00Z"/>
        </w:trPr>
        <w:tc>
          <w:tcPr>
            <w:tcW w:w="2844" w:type="dxa"/>
            <w:tcBorders>
              <w:top w:val="nil"/>
              <w:left w:val="nil"/>
              <w:right w:val="nil"/>
            </w:tcBorders>
            <w:shd w:val="clear" w:color="auto" w:fill="FFFFFF"/>
          </w:tcPr>
          <w:p w14:paraId="6EA19F47" w14:textId="77777777" w:rsidR="009D0159" w:rsidRPr="00643A43" w:rsidRDefault="009D0159" w:rsidP="00BE4F53">
            <w:pPr>
              <w:widowControl/>
              <w:autoSpaceDE/>
              <w:autoSpaceDN/>
              <w:rPr>
                <w:ins w:id="877" w:author="Anusha De" w:date="2022-05-05T14:07:00Z"/>
                <w:rFonts w:eastAsia="Times New Roman" w:cs="Courier New"/>
                <w:sz w:val="20"/>
                <w:szCs w:val="20"/>
              </w:rPr>
            </w:pPr>
            <w:ins w:id="878" w:author="Anusha De" w:date="2022-05-05T14:07:00Z">
              <w:r w:rsidRPr="00643A43">
                <w:rPr>
                  <w:rFonts w:eastAsia="Times New Roman" w:cs="Courier New"/>
                  <w:sz w:val="20"/>
                  <w:szCs w:val="20"/>
                </w:rPr>
                <w:t>Actor is a trader</w:t>
              </w:r>
            </w:ins>
          </w:p>
        </w:tc>
        <w:tc>
          <w:tcPr>
            <w:tcW w:w="1247" w:type="dxa"/>
            <w:tcBorders>
              <w:top w:val="nil"/>
              <w:left w:val="nil"/>
              <w:right w:val="nil"/>
            </w:tcBorders>
            <w:shd w:val="clear" w:color="auto" w:fill="FFFFFF"/>
          </w:tcPr>
          <w:p w14:paraId="4968578F" w14:textId="77777777" w:rsidR="009D0159" w:rsidRPr="00643A43" w:rsidRDefault="009D0159" w:rsidP="00BE4F53">
            <w:pPr>
              <w:widowControl/>
              <w:jc w:val="center"/>
              <w:rPr>
                <w:ins w:id="879" w:author="Anusha De" w:date="2022-05-05T14:07:00Z"/>
                <w:rFonts w:eastAsia="Times New Roman" w:cs="Courier New"/>
                <w:sz w:val="20"/>
                <w:szCs w:val="20"/>
              </w:rPr>
            </w:pPr>
            <w:ins w:id="880" w:author="Anusha De" w:date="2022-05-05T14:07:00Z">
              <w:r w:rsidRPr="00643A43">
                <w:rPr>
                  <w:rFonts w:ascii="Arial" w:eastAsia="Times New Roman" w:hAnsi="Arial" w:cs="Arial"/>
                  <w:sz w:val="20"/>
                  <w:szCs w:val="20"/>
                </w:rPr>
                <w:t>−</w:t>
              </w:r>
              <w:r w:rsidRPr="00643A43">
                <w:rPr>
                  <w:rFonts w:eastAsia="Times New Roman" w:cs="Courier New"/>
                  <w:sz w:val="20"/>
                  <w:szCs w:val="20"/>
                </w:rPr>
                <w:t>0.143*</w:t>
              </w:r>
            </w:ins>
          </w:p>
          <w:p w14:paraId="42F3F106" w14:textId="77777777" w:rsidR="009D0159" w:rsidRPr="00643A43" w:rsidRDefault="009D0159" w:rsidP="00BE4F53">
            <w:pPr>
              <w:widowControl/>
              <w:autoSpaceDE/>
              <w:autoSpaceDN/>
              <w:jc w:val="center"/>
              <w:rPr>
                <w:ins w:id="881" w:author="Anusha De" w:date="2022-05-05T14:07:00Z"/>
                <w:rFonts w:eastAsia="Times New Roman" w:cs="Courier New"/>
                <w:sz w:val="20"/>
                <w:szCs w:val="20"/>
              </w:rPr>
            </w:pPr>
            <w:ins w:id="882" w:author="Anusha De" w:date="2022-05-05T14:07:00Z">
              <w:r w:rsidRPr="00643A43">
                <w:rPr>
                  <w:rFonts w:eastAsia="Times New Roman" w:cs="Courier New"/>
                  <w:sz w:val="20"/>
                  <w:szCs w:val="20"/>
                </w:rPr>
                <w:t>(0.075)</w:t>
              </w:r>
            </w:ins>
          </w:p>
        </w:tc>
        <w:tc>
          <w:tcPr>
            <w:tcW w:w="1247" w:type="dxa"/>
            <w:tcBorders>
              <w:top w:val="nil"/>
              <w:left w:val="nil"/>
              <w:right w:val="nil"/>
            </w:tcBorders>
            <w:shd w:val="clear" w:color="auto" w:fill="FFFFFF"/>
          </w:tcPr>
          <w:p w14:paraId="2372587C" w14:textId="77777777" w:rsidR="009D0159" w:rsidRPr="00643A43" w:rsidRDefault="009D0159" w:rsidP="00BE4F53">
            <w:pPr>
              <w:widowControl/>
              <w:jc w:val="center"/>
              <w:rPr>
                <w:ins w:id="883" w:author="Anusha De" w:date="2022-05-05T14:07:00Z"/>
                <w:rFonts w:eastAsia="Times New Roman" w:cs="Courier New"/>
                <w:sz w:val="20"/>
                <w:szCs w:val="20"/>
              </w:rPr>
            </w:pPr>
            <w:ins w:id="884" w:author="Anusha De" w:date="2022-05-05T14:07:00Z">
              <w:r w:rsidRPr="00643A43">
                <w:rPr>
                  <w:rFonts w:ascii="Arial" w:eastAsia="Times New Roman" w:hAnsi="Arial" w:cs="Arial"/>
                  <w:sz w:val="20"/>
                  <w:szCs w:val="20"/>
                </w:rPr>
                <w:t>−</w:t>
              </w:r>
              <w:r w:rsidRPr="00643A43">
                <w:rPr>
                  <w:rFonts w:eastAsia="Times New Roman" w:cs="Courier New"/>
                  <w:sz w:val="20"/>
                  <w:szCs w:val="20"/>
                </w:rPr>
                <w:t>0.271*</w:t>
              </w:r>
            </w:ins>
          </w:p>
          <w:p w14:paraId="74B956B3" w14:textId="77777777" w:rsidR="009D0159" w:rsidRPr="00643A43" w:rsidRDefault="009D0159" w:rsidP="00BE4F53">
            <w:pPr>
              <w:widowControl/>
              <w:autoSpaceDE/>
              <w:autoSpaceDN/>
              <w:jc w:val="center"/>
              <w:rPr>
                <w:ins w:id="885" w:author="Anusha De" w:date="2022-05-05T14:07:00Z"/>
                <w:rFonts w:eastAsia="Times New Roman" w:cs="Courier New"/>
                <w:sz w:val="20"/>
                <w:szCs w:val="20"/>
              </w:rPr>
            </w:pPr>
            <w:ins w:id="886" w:author="Anusha De" w:date="2022-05-05T14:07:00Z">
              <w:r w:rsidRPr="00643A43">
                <w:rPr>
                  <w:rFonts w:eastAsia="Times New Roman" w:cs="Courier New"/>
                  <w:sz w:val="20"/>
                  <w:szCs w:val="20"/>
                </w:rPr>
                <w:t>(0.155)</w:t>
              </w:r>
            </w:ins>
          </w:p>
        </w:tc>
        <w:tc>
          <w:tcPr>
            <w:tcW w:w="1247" w:type="dxa"/>
            <w:tcBorders>
              <w:top w:val="nil"/>
              <w:left w:val="nil"/>
              <w:right w:val="nil"/>
            </w:tcBorders>
            <w:shd w:val="clear" w:color="auto" w:fill="FFFFFF"/>
          </w:tcPr>
          <w:p w14:paraId="05400013" w14:textId="77777777" w:rsidR="009D0159" w:rsidRPr="00643A43" w:rsidRDefault="009D0159" w:rsidP="00BE4F53">
            <w:pPr>
              <w:widowControl/>
              <w:jc w:val="center"/>
              <w:rPr>
                <w:ins w:id="887" w:author="Anusha De" w:date="2022-05-05T14:07:00Z"/>
                <w:rFonts w:eastAsia="Times New Roman" w:cs="Courier New"/>
                <w:sz w:val="20"/>
                <w:szCs w:val="20"/>
              </w:rPr>
            </w:pPr>
            <w:ins w:id="888" w:author="Anusha De" w:date="2022-05-05T14:07:00Z">
              <w:r w:rsidRPr="00643A43">
                <w:rPr>
                  <w:rFonts w:ascii="Arial" w:eastAsia="Times New Roman" w:hAnsi="Arial" w:cs="Arial"/>
                  <w:sz w:val="20"/>
                  <w:szCs w:val="20"/>
                </w:rPr>
                <w:t>−</w:t>
              </w:r>
              <w:r w:rsidRPr="00643A43">
                <w:rPr>
                  <w:rFonts w:eastAsia="Times New Roman" w:cs="Courier New"/>
                  <w:sz w:val="20"/>
                  <w:szCs w:val="20"/>
                </w:rPr>
                <w:t>0.105</w:t>
              </w:r>
            </w:ins>
          </w:p>
          <w:p w14:paraId="034F93E0" w14:textId="77777777" w:rsidR="009D0159" w:rsidRPr="00643A43" w:rsidRDefault="009D0159" w:rsidP="00BE4F53">
            <w:pPr>
              <w:widowControl/>
              <w:autoSpaceDE/>
              <w:autoSpaceDN/>
              <w:jc w:val="center"/>
              <w:rPr>
                <w:ins w:id="889" w:author="Anusha De" w:date="2022-05-05T14:07:00Z"/>
                <w:rFonts w:eastAsia="Times New Roman" w:cs="Courier New"/>
                <w:sz w:val="20"/>
                <w:szCs w:val="20"/>
              </w:rPr>
            </w:pPr>
            <w:ins w:id="890" w:author="Anusha De" w:date="2022-05-05T14:07:00Z">
              <w:r w:rsidRPr="00643A43">
                <w:rPr>
                  <w:rFonts w:eastAsia="Times New Roman" w:cs="Courier New"/>
                  <w:sz w:val="20"/>
                  <w:szCs w:val="20"/>
                </w:rPr>
                <w:t>(0.121)</w:t>
              </w:r>
            </w:ins>
          </w:p>
        </w:tc>
        <w:tc>
          <w:tcPr>
            <w:tcW w:w="1247" w:type="dxa"/>
            <w:tcBorders>
              <w:top w:val="nil"/>
              <w:left w:val="nil"/>
              <w:right w:val="nil"/>
            </w:tcBorders>
            <w:shd w:val="clear" w:color="auto" w:fill="FFFFFF"/>
          </w:tcPr>
          <w:p w14:paraId="1EE8A9FB" w14:textId="77777777" w:rsidR="009D0159" w:rsidRPr="00643A43" w:rsidRDefault="009D0159" w:rsidP="00BE4F53">
            <w:pPr>
              <w:widowControl/>
              <w:jc w:val="center"/>
              <w:rPr>
                <w:ins w:id="891" w:author="Anusha De" w:date="2022-05-05T14:07:00Z"/>
                <w:rFonts w:eastAsia="Times New Roman" w:cs="Courier New"/>
                <w:sz w:val="20"/>
                <w:szCs w:val="20"/>
              </w:rPr>
            </w:pPr>
            <w:ins w:id="892" w:author="Anusha De" w:date="2022-05-05T14:07:00Z">
              <w:r w:rsidRPr="00643A43">
                <w:rPr>
                  <w:rFonts w:ascii="Arial" w:eastAsia="Times New Roman" w:hAnsi="Arial" w:cs="Arial"/>
                  <w:sz w:val="20"/>
                  <w:szCs w:val="20"/>
                </w:rPr>
                <w:t>−</w:t>
              </w:r>
              <w:r w:rsidRPr="00643A43">
                <w:rPr>
                  <w:rFonts w:eastAsia="Times New Roman" w:cs="Courier New"/>
                  <w:sz w:val="20"/>
                  <w:szCs w:val="20"/>
                </w:rPr>
                <w:t>0.076</w:t>
              </w:r>
            </w:ins>
          </w:p>
          <w:p w14:paraId="5ECDBF1A" w14:textId="77777777" w:rsidR="009D0159" w:rsidRPr="00643A43" w:rsidRDefault="009D0159" w:rsidP="00BE4F53">
            <w:pPr>
              <w:widowControl/>
              <w:autoSpaceDE/>
              <w:autoSpaceDN/>
              <w:jc w:val="center"/>
              <w:rPr>
                <w:ins w:id="893" w:author="Anusha De" w:date="2022-05-05T14:07:00Z"/>
                <w:rFonts w:eastAsia="Times New Roman" w:cs="Courier New"/>
                <w:sz w:val="20"/>
                <w:szCs w:val="20"/>
              </w:rPr>
            </w:pPr>
            <w:ins w:id="894" w:author="Anusha De" w:date="2022-05-05T14:07:00Z">
              <w:r w:rsidRPr="00643A43">
                <w:rPr>
                  <w:rFonts w:eastAsia="Times New Roman" w:cs="Courier New"/>
                  <w:sz w:val="20"/>
                  <w:szCs w:val="20"/>
                </w:rPr>
                <w:t>(0.13)</w:t>
              </w:r>
            </w:ins>
          </w:p>
        </w:tc>
        <w:tc>
          <w:tcPr>
            <w:tcW w:w="1248" w:type="dxa"/>
            <w:tcBorders>
              <w:top w:val="nil"/>
              <w:left w:val="nil"/>
              <w:right w:val="nil"/>
            </w:tcBorders>
            <w:shd w:val="clear" w:color="auto" w:fill="FFFFFF"/>
          </w:tcPr>
          <w:p w14:paraId="16292CC7" w14:textId="77777777" w:rsidR="009D0159" w:rsidRPr="00643A43" w:rsidRDefault="009D0159" w:rsidP="00BE4F53">
            <w:pPr>
              <w:widowControl/>
              <w:jc w:val="center"/>
              <w:rPr>
                <w:ins w:id="895" w:author="Anusha De" w:date="2022-05-05T14:07:00Z"/>
                <w:rFonts w:eastAsia="Times New Roman" w:cs="Courier New"/>
                <w:sz w:val="20"/>
                <w:szCs w:val="20"/>
              </w:rPr>
            </w:pPr>
            <w:ins w:id="896" w:author="Anusha De" w:date="2022-05-05T14:07:00Z">
              <w:r w:rsidRPr="00643A43">
                <w:rPr>
                  <w:rFonts w:ascii="Arial" w:eastAsia="Times New Roman" w:hAnsi="Arial" w:cs="Arial"/>
                  <w:sz w:val="20"/>
                  <w:szCs w:val="20"/>
                </w:rPr>
                <w:t>−</w:t>
              </w:r>
              <w:r w:rsidRPr="00643A43">
                <w:rPr>
                  <w:rFonts w:eastAsia="Times New Roman" w:cs="Courier New"/>
                  <w:sz w:val="20"/>
                  <w:szCs w:val="20"/>
                </w:rPr>
                <w:t>0.254*</w:t>
              </w:r>
            </w:ins>
          </w:p>
          <w:p w14:paraId="44A78A16" w14:textId="77777777" w:rsidR="009D0159" w:rsidRPr="00643A43" w:rsidRDefault="009D0159" w:rsidP="00BE4F53">
            <w:pPr>
              <w:widowControl/>
              <w:autoSpaceDE/>
              <w:autoSpaceDN/>
              <w:jc w:val="center"/>
              <w:rPr>
                <w:ins w:id="897" w:author="Anusha De" w:date="2022-05-05T14:07:00Z"/>
                <w:rFonts w:eastAsia="Times New Roman" w:cs="Courier New"/>
                <w:sz w:val="20"/>
                <w:szCs w:val="20"/>
              </w:rPr>
            </w:pPr>
            <w:ins w:id="898" w:author="Anusha De" w:date="2022-05-05T14:07:00Z">
              <w:r w:rsidRPr="00643A43">
                <w:rPr>
                  <w:rFonts w:eastAsia="Times New Roman" w:cs="Courier New"/>
                  <w:sz w:val="20"/>
                  <w:szCs w:val="20"/>
                </w:rPr>
                <w:t>(0.13)</w:t>
              </w:r>
            </w:ins>
          </w:p>
        </w:tc>
      </w:tr>
      <w:tr w:rsidR="009D0159" w:rsidRPr="00643A43" w14:paraId="1E904654" w14:textId="77777777" w:rsidTr="00CF75EC">
        <w:trPr>
          <w:trHeight w:val="144"/>
          <w:ins w:id="899" w:author="Anusha De" w:date="2022-05-05T14:07:00Z"/>
        </w:trPr>
        <w:tc>
          <w:tcPr>
            <w:tcW w:w="2844" w:type="dxa"/>
            <w:tcBorders>
              <w:top w:val="nil"/>
              <w:left w:val="nil"/>
              <w:right w:val="nil"/>
            </w:tcBorders>
            <w:shd w:val="clear" w:color="auto" w:fill="FFFFFF"/>
          </w:tcPr>
          <w:p w14:paraId="63AACB69" w14:textId="77777777" w:rsidR="009D0159" w:rsidRPr="00643A43" w:rsidRDefault="009D0159" w:rsidP="00BE4F53">
            <w:pPr>
              <w:widowControl/>
              <w:autoSpaceDE/>
              <w:autoSpaceDN/>
              <w:rPr>
                <w:ins w:id="900" w:author="Anusha De" w:date="2022-05-05T14:07:00Z"/>
                <w:rFonts w:eastAsia="Times New Roman" w:cs="Courier New"/>
                <w:sz w:val="20"/>
                <w:szCs w:val="20"/>
              </w:rPr>
            </w:pPr>
            <w:ins w:id="901" w:author="Anusha De" w:date="2022-05-05T14:07:00Z">
              <w:r w:rsidRPr="00643A43">
                <w:rPr>
                  <w:rFonts w:eastAsia="Times New Roman" w:cs="Courier New"/>
                  <w:sz w:val="20"/>
                  <w:szCs w:val="20"/>
                </w:rPr>
                <w:t>Interaction: Farmer is female*</w:t>
              </w:r>
            </w:ins>
          </w:p>
          <w:p w14:paraId="2A4A72F5" w14:textId="77777777" w:rsidR="009D0159" w:rsidRPr="00643A43" w:rsidRDefault="009D0159" w:rsidP="00BE4F53">
            <w:pPr>
              <w:widowControl/>
              <w:autoSpaceDE/>
              <w:autoSpaceDN/>
              <w:rPr>
                <w:ins w:id="902" w:author="Anusha De" w:date="2022-05-05T14:07:00Z"/>
                <w:rFonts w:eastAsia="Times New Roman" w:cs="Courier New"/>
                <w:sz w:val="20"/>
                <w:szCs w:val="20"/>
              </w:rPr>
            </w:pPr>
            <w:ins w:id="903" w:author="Anusha De" w:date="2022-05-05T14:07:00Z">
              <w:r w:rsidRPr="00643A43">
                <w:rPr>
                  <w:rFonts w:eastAsia="Times New Roman" w:cs="Courier New"/>
                  <w:sz w:val="20"/>
                  <w:szCs w:val="20"/>
                </w:rPr>
                <w:t>Actor is female</w:t>
              </w:r>
            </w:ins>
          </w:p>
        </w:tc>
        <w:tc>
          <w:tcPr>
            <w:tcW w:w="1247" w:type="dxa"/>
            <w:tcBorders>
              <w:top w:val="nil"/>
              <w:left w:val="nil"/>
              <w:right w:val="nil"/>
            </w:tcBorders>
            <w:shd w:val="clear" w:color="auto" w:fill="FFFFFF"/>
          </w:tcPr>
          <w:p w14:paraId="0528E57E" w14:textId="77777777" w:rsidR="009D0159" w:rsidRPr="00643A43" w:rsidRDefault="009D0159" w:rsidP="00BE4F53">
            <w:pPr>
              <w:widowControl/>
              <w:jc w:val="center"/>
              <w:rPr>
                <w:ins w:id="904" w:author="Anusha De" w:date="2022-05-05T14:07:00Z"/>
                <w:rFonts w:eastAsia="Times New Roman" w:cs="Courier New"/>
                <w:sz w:val="20"/>
                <w:szCs w:val="20"/>
              </w:rPr>
            </w:pPr>
            <w:ins w:id="905" w:author="Anusha De" w:date="2022-05-05T14:07:00Z">
              <w:r w:rsidRPr="00643A43">
                <w:rPr>
                  <w:rFonts w:eastAsia="Times New Roman" w:cs="Courier New"/>
                  <w:sz w:val="20"/>
                  <w:szCs w:val="20"/>
                </w:rPr>
                <w:t>0.15</w:t>
              </w:r>
            </w:ins>
          </w:p>
          <w:p w14:paraId="0CF8C700" w14:textId="77777777" w:rsidR="009D0159" w:rsidRPr="00643A43" w:rsidRDefault="009D0159" w:rsidP="00BE4F53">
            <w:pPr>
              <w:widowControl/>
              <w:autoSpaceDE/>
              <w:autoSpaceDN/>
              <w:jc w:val="center"/>
              <w:rPr>
                <w:ins w:id="906" w:author="Anusha De" w:date="2022-05-05T14:07:00Z"/>
                <w:rFonts w:eastAsia="Times New Roman" w:cs="Courier New"/>
                <w:sz w:val="20"/>
                <w:szCs w:val="20"/>
              </w:rPr>
            </w:pPr>
            <w:ins w:id="907" w:author="Anusha De" w:date="2022-05-05T14:07:00Z">
              <w:r w:rsidRPr="00643A43">
                <w:rPr>
                  <w:rFonts w:eastAsia="Times New Roman" w:cs="Courier New"/>
                  <w:sz w:val="20"/>
                  <w:szCs w:val="20"/>
                </w:rPr>
                <w:t>(0.103)</w:t>
              </w:r>
            </w:ins>
          </w:p>
        </w:tc>
        <w:tc>
          <w:tcPr>
            <w:tcW w:w="1247" w:type="dxa"/>
            <w:tcBorders>
              <w:top w:val="nil"/>
              <w:left w:val="nil"/>
              <w:right w:val="nil"/>
            </w:tcBorders>
            <w:shd w:val="clear" w:color="auto" w:fill="FFFFFF"/>
          </w:tcPr>
          <w:p w14:paraId="3EF715A1" w14:textId="77777777" w:rsidR="009D0159" w:rsidRPr="00643A43" w:rsidRDefault="009D0159" w:rsidP="00BE4F53">
            <w:pPr>
              <w:widowControl/>
              <w:jc w:val="center"/>
              <w:rPr>
                <w:ins w:id="908" w:author="Anusha De" w:date="2022-05-05T14:07:00Z"/>
                <w:rFonts w:eastAsia="Times New Roman" w:cs="Courier New"/>
                <w:sz w:val="20"/>
                <w:szCs w:val="20"/>
              </w:rPr>
            </w:pPr>
            <w:ins w:id="909" w:author="Anusha De" w:date="2022-05-05T14:07:00Z">
              <w:r w:rsidRPr="00643A43">
                <w:rPr>
                  <w:rFonts w:ascii="Arial" w:eastAsia="Times New Roman" w:hAnsi="Arial" w:cs="Arial"/>
                  <w:sz w:val="20"/>
                  <w:szCs w:val="20"/>
                </w:rPr>
                <w:t>−</w:t>
              </w:r>
              <w:r w:rsidRPr="00643A43">
                <w:rPr>
                  <w:rFonts w:eastAsia="Times New Roman" w:cs="Courier New"/>
                  <w:sz w:val="20"/>
                  <w:szCs w:val="20"/>
                </w:rPr>
                <w:t>0.082</w:t>
              </w:r>
            </w:ins>
          </w:p>
          <w:p w14:paraId="28059808" w14:textId="77777777" w:rsidR="009D0159" w:rsidRPr="00643A43" w:rsidRDefault="009D0159" w:rsidP="00BE4F53">
            <w:pPr>
              <w:widowControl/>
              <w:autoSpaceDE/>
              <w:autoSpaceDN/>
              <w:jc w:val="center"/>
              <w:rPr>
                <w:ins w:id="910" w:author="Anusha De" w:date="2022-05-05T14:07:00Z"/>
                <w:rFonts w:eastAsia="Times New Roman" w:cs="Courier New"/>
                <w:sz w:val="20"/>
                <w:szCs w:val="20"/>
              </w:rPr>
            </w:pPr>
            <w:ins w:id="911" w:author="Anusha De" w:date="2022-05-05T14:07:00Z">
              <w:r w:rsidRPr="00643A43">
                <w:rPr>
                  <w:rFonts w:eastAsia="Times New Roman" w:cs="Courier New"/>
                  <w:sz w:val="20"/>
                  <w:szCs w:val="20"/>
                </w:rPr>
                <w:t>(0.262)</w:t>
              </w:r>
            </w:ins>
          </w:p>
        </w:tc>
        <w:tc>
          <w:tcPr>
            <w:tcW w:w="1247" w:type="dxa"/>
            <w:tcBorders>
              <w:top w:val="nil"/>
              <w:left w:val="nil"/>
              <w:right w:val="nil"/>
            </w:tcBorders>
            <w:shd w:val="clear" w:color="auto" w:fill="FFFFFF"/>
          </w:tcPr>
          <w:p w14:paraId="79A63CE0" w14:textId="77777777" w:rsidR="009D0159" w:rsidRPr="00643A43" w:rsidRDefault="009D0159" w:rsidP="00BE4F53">
            <w:pPr>
              <w:widowControl/>
              <w:jc w:val="center"/>
              <w:rPr>
                <w:ins w:id="912" w:author="Anusha De" w:date="2022-05-05T14:07:00Z"/>
                <w:rFonts w:eastAsia="Times New Roman" w:cs="Courier New"/>
                <w:sz w:val="20"/>
                <w:szCs w:val="20"/>
              </w:rPr>
            </w:pPr>
            <w:ins w:id="913" w:author="Anusha De" w:date="2022-05-05T14:07:00Z">
              <w:r w:rsidRPr="00643A43">
                <w:rPr>
                  <w:rFonts w:eastAsia="Times New Roman" w:cs="Courier New"/>
                  <w:sz w:val="20"/>
                  <w:szCs w:val="20"/>
                </w:rPr>
                <w:t>0.024</w:t>
              </w:r>
            </w:ins>
          </w:p>
          <w:p w14:paraId="797A52A2" w14:textId="77777777" w:rsidR="009D0159" w:rsidRPr="00643A43" w:rsidRDefault="009D0159" w:rsidP="00BE4F53">
            <w:pPr>
              <w:widowControl/>
              <w:autoSpaceDE/>
              <w:autoSpaceDN/>
              <w:jc w:val="center"/>
              <w:rPr>
                <w:ins w:id="914" w:author="Anusha De" w:date="2022-05-05T14:07:00Z"/>
                <w:rFonts w:eastAsia="Times New Roman" w:cs="Courier New"/>
                <w:sz w:val="20"/>
                <w:szCs w:val="20"/>
              </w:rPr>
            </w:pPr>
            <w:ins w:id="915" w:author="Anusha De" w:date="2022-05-05T14:07:00Z">
              <w:r w:rsidRPr="00643A43">
                <w:rPr>
                  <w:rFonts w:eastAsia="Times New Roman" w:cs="Courier New"/>
                  <w:sz w:val="20"/>
                  <w:szCs w:val="20"/>
                </w:rPr>
                <w:t>(0.146)</w:t>
              </w:r>
            </w:ins>
          </w:p>
        </w:tc>
        <w:tc>
          <w:tcPr>
            <w:tcW w:w="1247" w:type="dxa"/>
            <w:tcBorders>
              <w:top w:val="nil"/>
              <w:left w:val="nil"/>
              <w:right w:val="nil"/>
            </w:tcBorders>
            <w:shd w:val="clear" w:color="auto" w:fill="FFFFFF"/>
          </w:tcPr>
          <w:p w14:paraId="64C11B64" w14:textId="77777777" w:rsidR="009D0159" w:rsidRPr="00643A43" w:rsidRDefault="009D0159" w:rsidP="00BE4F53">
            <w:pPr>
              <w:widowControl/>
              <w:jc w:val="center"/>
              <w:rPr>
                <w:ins w:id="916" w:author="Anusha De" w:date="2022-05-05T14:07:00Z"/>
                <w:rFonts w:eastAsia="Times New Roman" w:cs="Courier New"/>
                <w:sz w:val="20"/>
                <w:szCs w:val="20"/>
              </w:rPr>
            </w:pPr>
            <w:ins w:id="917" w:author="Anusha De" w:date="2022-05-05T14:07:00Z">
              <w:r w:rsidRPr="00643A43">
                <w:rPr>
                  <w:rFonts w:eastAsia="Times New Roman" w:cs="Courier New"/>
                  <w:sz w:val="20"/>
                  <w:szCs w:val="20"/>
                </w:rPr>
                <w:t>0.109</w:t>
              </w:r>
            </w:ins>
          </w:p>
          <w:p w14:paraId="5F44C5FC" w14:textId="77777777" w:rsidR="009D0159" w:rsidRPr="00643A43" w:rsidRDefault="009D0159" w:rsidP="00BE4F53">
            <w:pPr>
              <w:widowControl/>
              <w:autoSpaceDE/>
              <w:autoSpaceDN/>
              <w:jc w:val="center"/>
              <w:rPr>
                <w:ins w:id="918" w:author="Anusha De" w:date="2022-05-05T14:07:00Z"/>
                <w:rFonts w:eastAsia="Times New Roman" w:cs="Courier New"/>
                <w:sz w:val="20"/>
                <w:szCs w:val="20"/>
              </w:rPr>
            </w:pPr>
            <w:ins w:id="919" w:author="Anusha De" w:date="2022-05-05T14:07:00Z">
              <w:r w:rsidRPr="00643A43">
                <w:rPr>
                  <w:rFonts w:eastAsia="Times New Roman" w:cs="Courier New"/>
                  <w:sz w:val="20"/>
                  <w:szCs w:val="20"/>
                </w:rPr>
                <w:t>(0.123)</w:t>
              </w:r>
            </w:ins>
          </w:p>
        </w:tc>
        <w:tc>
          <w:tcPr>
            <w:tcW w:w="1248" w:type="dxa"/>
            <w:tcBorders>
              <w:top w:val="nil"/>
              <w:left w:val="nil"/>
              <w:right w:val="nil"/>
            </w:tcBorders>
            <w:shd w:val="clear" w:color="auto" w:fill="FFFFFF"/>
          </w:tcPr>
          <w:p w14:paraId="6C6C3BA5" w14:textId="77777777" w:rsidR="009D0159" w:rsidRPr="00643A43" w:rsidRDefault="009D0159" w:rsidP="00BE4F53">
            <w:pPr>
              <w:widowControl/>
              <w:jc w:val="center"/>
              <w:rPr>
                <w:ins w:id="920" w:author="Anusha De" w:date="2022-05-05T14:07:00Z"/>
                <w:rFonts w:eastAsia="Times New Roman" w:cs="Courier New"/>
                <w:sz w:val="20"/>
                <w:szCs w:val="20"/>
              </w:rPr>
            </w:pPr>
            <w:ins w:id="921" w:author="Anusha De" w:date="2022-05-05T14:07:00Z">
              <w:r w:rsidRPr="00643A43">
                <w:rPr>
                  <w:rFonts w:eastAsia="Times New Roman" w:cs="Courier New"/>
                  <w:sz w:val="20"/>
                  <w:szCs w:val="20"/>
                </w:rPr>
                <w:t>0.134</w:t>
              </w:r>
            </w:ins>
          </w:p>
          <w:p w14:paraId="0F3926C0" w14:textId="77777777" w:rsidR="009D0159" w:rsidRPr="00643A43" w:rsidRDefault="009D0159" w:rsidP="00BE4F53">
            <w:pPr>
              <w:widowControl/>
              <w:autoSpaceDE/>
              <w:autoSpaceDN/>
              <w:jc w:val="center"/>
              <w:rPr>
                <w:ins w:id="922" w:author="Anusha De" w:date="2022-05-05T14:07:00Z"/>
                <w:rFonts w:eastAsia="Times New Roman" w:cs="Courier New"/>
                <w:sz w:val="20"/>
                <w:szCs w:val="20"/>
              </w:rPr>
            </w:pPr>
            <w:ins w:id="923" w:author="Anusha De" w:date="2022-05-05T14:07:00Z">
              <w:r w:rsidRPr="00643A43">
                <w:rPr>
                  <w:rFonts w:eastAsia="Times New Roman" w:cs="Courier New"/>
                  <w:sz w:val="20"/>
                  <w:szCs w:val="20"/>
                </w:rPr>
                <w:t>(0.123)</w:t>
              </w:r>
            </w:ins>
          </w:p>
        </w:tc>
      </w:tr>
      <w:tr w:rsidR="009D0159" w:rsidRPr="00643A43" w14:paraId="324B39FA" w14:textId="77777777" w:rsidTr="00CF75EC">
        <w:trPr>
          <w:trHeight w:val="144"/>
          <w:ins w:id="924" w:author="Anusha De" w:date="2022-05-05T14:07:00Z"/>
        </w:trPr>
        <w:tc>
          <w:tcPr>
            <w:tcW w:w="2844" w:type="dxa"/>
            <w:tcBorders>
              <w:top w:val="single" w:sz="4" w:space="0" w:color="auto"/>
              <w:left w:val="nil"/>
              <w:bottom w:val="single" w:sz="4" w:space="0" w:color="auto"/>
              <w:right w:val="nil"/>
            </w:tcBorders>
            <w:shd w:val="clear" w:color="auto" w:fill="FFFFFF"/>
          </w:tcPr>
          <w:p w14:paraId="1FE6CF4C" w14:textId="77777777" w:rsidR="009D0159" w:rsidRPr="00643A43" w:rsidRDefault="009D0159" w:rsidP="00BE4F53">
            <w:pPr>
              <w:widowControl/>
              <w:autoSpaceDE/>
              <w:autoSpaceDN/>
              <w:rPr>
                <w:ins w:id="925" w:author="Anusha De" w:date="2022-05-05T14:07:00Z"/>
                <w:rFonts w:eastAsia="Times New Roman" w:cs="Courier New"/>
                <w:sz w:val="20"/>
                <w:szCs w:val="20"/>
              </w:rPr>
            </w:pPr>
            <w:ins w:id="926" w:author="Anusha De" w:date="2022-05-05T14:07:00Z">
              <w:r w:rsidRPr="00643A43">
                <w:rPr>
                  <w:rFonts w:eastAsia="Times New Roman" w:cs="Courier New"/>
                  <w:sz w:val="20"/>
                  <w:szCs w:val="20"/>
                </w:rPr>
                <w:t>Number of obs.</w:t>
              </w:r>
            </w:ins>
          </w:p>
        </w:tc>
        <w:tc>
          <w:tcPr>
            <w:tcW w:w="1247" w:type="dxa"/>
            <w:tcBorders>
              <w:top w:val="single" w:sz="4" w:space="0" w:color="auto"/>
              <w:left w:val="nil"/>
              <w:bottom w:val="single" w:sz="4" w:space="0" w:color="auto"/>
              <w:right w:val="nil"/>
            </w:tcBorders>
            <w:shd w:val="clear" w:color="auto" w:fill="FFFFFF"/>
          </w:tcPr>
          <w:p w14:paraId="74AB54B9" w14:textId="77777777" w:rsidR="009D0159" w:rsidRPr="00643A43" w:rsidRDefault="009D0159" w:rsidP="00BE4F53">
            <w:pPr>
              <w:widowControl/>
              <w:autoSpaceDE/>
              <w:autoSpaceDN/>
              <w:jc w:val="center"/>
              <w:rPr>
                <w:ins w:id="927" w:author="Anusha De" w:date="2022-05-05T14:07:00Z"/>
                <w:rFonts w:eastAsia="Times New Roman" w:cs="Courier New"/>
                <w:sz w:val="20"/>
                <w:szCs w:val="20"/>
              </w:rPr>
            </w:pPr>
            <w:ins w:id="928" w:author="Anusha De" w:date="2022-05-05T14:07:00Z">
              <w:r w:rsidRPr="00643A43">
                <w:rPr>
                  <w:rFonts w:eastAsia="Times New Roman" w:cs="Courier New"/>
                  <w:sz w:val="20"/>
                  <w:szCs w:val="20"/>
                </w:rPr>
                <w:t>3587</w:t>
              </w:r>
            </w:ins>
          </w:p>
        </w:tc>
        <w:tc>
          <w:tcPr>
            <w:tcW w:w="1247" w:type="dxa"/>
            <w:tcBorders>
              <w:top w:val="single" w:sz="4" w:space="0" w:color="auto"/>
              <w:left w:val="nil"/>
              <w:bottom w:val="single" w:sz="4" w:space="0" w:color="auto"/>
              <w:right w:val="nil"/>
            </w:tcBorders>
            <w:shd w:val="clear" w:color="auto" w:fill="FFFFFF"/>
          </w:tcPr>
          <w:p w14:paraId="6BDE2D4C" w14:textId="77777777" w:rsidR="009D0159" w:rsidRPr="00643A43" w:rsidRDefault="009D0159" w:rsidP="00BE4F53">
            <w:pPr>
              <w:widowControl/>
              <w:autoSpaceDE/>
              <w:autoSpaceDN/>
              <w:jc w:val="center"/>
              <w:rPr>
                <w:ins w:id="929" w:author="Anusha De" w:date="2022-05-05T14:07:00Z"/>
                <w:rFonts w:eastAsia="Times New Roman" w:cs="Courier New"/>
                <w:sz w:val="20"/>
                <w:szCs w:val="20"/>
              </w:rPr>
            </w:pPr>
            <w:ins w:id="930" w:author="Anusha De" w:date="2022-05-05T14:07:00Z">
              <w:r w:rsidRPr="00643A43">
                <w:rPr>
                  <w:rFonts w:eastAsia="Times New Roman" w:cs="Courier New"/>
                  <w:sz w:val="20"/>
                  <w:szCs w:val="20"/>
                </w:rPr>
                <w:t>3587</w:t>
              </w:r>
            </w:ins>
          </w:p>
        </w:tc>
        <w:tc>
          <w:tcPr>
            <w:tcW w:w="1247" w:type="dxa"/>
            <w:tcBorders>
              <w:top w:val="single" w:sz="4" w:space="0" w:color="auto"/>
              <w:left w:val="nil"/>
              <w:bottom w:val="single" w:sz="4" w:space="0" w:color="auto"/>
              <w:right w:val="nil"/>
            </w:tcBorders>
            <w:shd w:val="clear" w:color="auto" w:fill="FFFFFF"/>
          </w:tcPr>
          <w:p w14:paraId="457CB29F" w14:textId="77777777" w:rsidR="009D0159" w:rsidRPr="00643A43" w:rsidRDefault="009D0159" w:rsidP="00BE4F53">
            <w:pPr>
              <w:widowControl/>
              <w:autoSpaceDE/>
              <w:autoSpaceDN/>
              <w:jc w:val="center"/>
              <w:rPr>
                <w:ins w:id="931" w:author="Anusha De" w:date="2022-05-05T14:07:00Z"/>
                <w:rFonts w:eastAsia="Times New Roman" w:cs="Courier New"/>
                <w:sz w:val="20"/>
                <w:szCs w:val="20"/>
              </w:rPr>
            </w:pPr>
            <w:ins w:id="932" w:author="Anusha De" w:date="2022-05-05T14:07:00Z">
              <w:r w:rsidRPr="00643A43">
                <w:rPr>
                  <w:rFonts w:eastAsia="Times New Roman" w:cs="Courier New"/>
                  <w:sz w:val="20"/>
                  <w:szCs w:val="20"/>
                </w:rPr>
                <w:t>3587</w:t>
              </w:r>
            </w:ins>
          </w:p>
        </w:tc>
        <w:tc>
          <w:tcPr>
            <w:tcW w:w="1247" w:type="dxa"/>
            <w:tcBorders>
              <w:top w:val="single" w:sz="4" w:space="0" w:color="auto"/>
              <w:left w:val="nil"/>
              <w:bottom w:val="single" w:sz="4" w:space="0" w:color="auto"/>
              <w:right w:val="nil"/>
            </w:tcBorders>
            <w:shd w:val="clear" w:color="auto" w:fill="FFFFFF"/>
          </w:tcPr>
          <w:p w14:paraId="5BDD5AE5" w14:textId="77777777" w:rsidR="009D0159" w:rsidRPr="00643A43" w:rsidRDefault="009D0159" w:rsidP="00BE4F53">
            <w:pPr>
              <w:widowControl/>
              <w:autoSpaceDE/>
              <w:autoSpaceDN/>
              <w:jc w:val="center"/>
              <w:rPr>
                <w:ins w:id="933" w:author="Anusha De" w:date="2022-05-05T14:07:00Z"/>
                <w:rFonts w:eastAsia="Times New Roman" w:cs="Courier New"/>
                <w:sz w:val="20"/>
                <w:szCs w:val="20"/>
              </w:rPr>
            </w:pPr>
            <w:ins w:id="934" w:author="Anusha De" w:date="2022-05-05T14:07:00Z">
              <w:r w:rsidRPr="00643A43">
                <w:rPr>
                  <w:rFonts w:eastAsia="Times New Roman" w:cs="Courier New"/>
                  <w:sz w:val="20"/>
                  <w:szCs w:val="20"/>
                </w:rPr>
                <w:t>3587</w:t>
              </w:r>
            </w:ins>
          </w:p>
        </w:tc>
        <w:tc>
          <w:tcPr>
            <w:tcW w:w="1248" w:type="dxa"/>
            <w:tcBorders>
              <w:top w:val="single" w:sz="4" w:space="0" w:color="auto"/>
              <w:left w:val="nil"/>
              <w:bottom w:val="single" w:sz="4" w:space="0" w:color="auto"/>
              <w:right w:val="nil"/>
            </w:tcBorders>
            <w:shd w:val="clear" w:color="auto" w:fill="FFFFFF"/>
          </w:tcPr>
          <w:p w14:paraId="55F4FAED" w14:textId="77777777" w:rsidR="009D0159" w:rsidRPr="00643A43" w:rsidRDefault="009D0159" w:rsidP="00BE4F53">
            <w:pPr>
              <w:widowControl/>
              <w:autoSpaceDE/>
              <w:autoSpaceDN/>
              <w:jc w:val="center"/>
              <w:rPr>
                <w:ins w:id="935" w:author="Anusha De" w:date="2022-05-05T14:07:00Z"/>
                <w:rFonts w:eastAsia="Times New Roman" w:cs="Courier New"/>
                <w:sz w:val="20"/>
                <w:szCs w:val="20"/>
              </w:rPr>
            </w:pPr>
            <w:ins w:id="936" w:author="Anusha De" w:date="2022-05-05T14:07:00Z">
              <w:r w:rsidRPr="00643A43">
                <w:rPr>
                  <w:rFonts w:eastAsia="Times New Roman" w:cs="Courier New"/>
                  <w:sz w:val="20"/>
                  <w:szCs w:val="20"/>
                </w:rPr>
                <w:t>3587</w:t>
              </w:r>
            </w:ins>
          </w:p>
        </w:tc>
      </w:tr>
    </w:tbl>
    <w:p w14:paraId="0AFC0A89" w14:textId="77777777" w:rsidR="009D0159" w:rsidRPr="00643A43" w:rsidRDefault="009D0159" w:rsidP="009D0159">
      <w:pPr>
        <w:pStyle w:val="1Note"/>
        <w:rPr>
          <w:ins w:id="937" w:author="Anusha De" w:date="2022-05-05T14:07:00Z"/>
        </w:rPr>
      </w:pPr>
      <w:ins w:id="938" w:author="Anusha De" w:date="2022-05-05T14:07:00Z">
        <w:r w:rsidRPr="00643A43">
          <w:t>***</w:t>
        </w:r>
        <w:r w:rsidRPr="00643A43">
          <w:rPr>
            <w:i/>
            <w:iCs/>
          </w:rPr>
          <w:t>p</w:t>
        </w:r>
        <w:r w:rsidRPr="00643A43">
          <w:t xml:space="preserve"> &lt; 0.01; **</w:t>
        </w:r>
        <w:r w:rsidRPr="00643A43">
          <w:rPr>
            <w:i/>
            <w:iCs/>
          </w:rPr>
          <w:t>p</w:t>
        </w:r>
        <w:r w:rsidRPr="00643A43">
          <w:t xml:space="preserve"> &lt; 0.05; *</w:t>
        </w:r>
        <w:r w:rsidRPr="00643A43">
          <w:rPr>
            <w:i/>
            <w:iCs/>
          </w:rPr>
          <w:t>p</w:t>
        </w:r>
        <w:r w:rsidRPr="00643A43">
          <w:t xml:space="preserve"> &lt; 0.1.</w:t>
        </w:r>
      </w:ins>
    </w:p>
    <w:p w14:paraId="022CCDAA" w14:textId="77777777" w:rsidR="009D0159" w:rsidRPr="00643A43" w:rsidRDefault="009D0159" w:rsidP="009D0159">
      <w:pPr>
        <w:pStyle w:val="1Note"/>
        <w:rPr>
          <w:ins w:id="939" w:author="Anusha De" w:date="2022-05-05T14:07:00Z"/>
        </w:rPr>
      </w:pPr>
      <w:ins w:id="940" w:author="Anusha De" w:date="2022-05-05T14:07:00Z">
        <w:r w:rsidRPr="00643A43">
          <w:t>Note: Standard errors are clustered at the actor (</w:t>
        </w:r>
        <w:proofErr w:type="spellStart"/>
        <w:r w:rsidRPr="00643A43">
          <w:t>agro</w:t>
        </w:r>
        <w:proofErr w:type="spellEnd"/>
        <w:r w:rsidRPr="00643A43">
          <w:t>-input dealers, traders, and processors) and farmer level.</w:t>
        </w:r>
      </w:ins>
    </w:p>
    <w:p w14:paraId="29DBD0E4" w14:textId="77777777" w:rsidR="00FC0594" w:rsidRPr="00643A43" w:rsidRDefault="00FC0594" w:rsidP="00643A43">
      <w:pPr>
        <w:pStyle w:val="1PP"/>
        <w:jc w:val="both"/>
      </w:pPr>
    </w:p>
    <w:p w14:paraId="49E5FB07" w14:textId="2D957A98" w:rsidR="005139B5" w:rsidRDefault="0081249E" w:rsidP="00643A43">
      <w:pPr>
        <w:pStyle w:val="1PP"/>
        <w:jc w:val="both"/>
      </w:pPr>
      <w:r w:rsidRPr="00643A43">
        <w:t>The</w:t>
      </w:r>
      <w:r w:rsidR="00F73A4C" w:rsidRPr="00643A43">
        <w:t xml:space="preserve"> </w:t>
      </w:r>
      <w:r w:rsidRPr="00643A43">
        <w:t>impact</w:t>
      </w:r>
      <w:r w:rsidR="00F73A4C" w:rsidRPr="00643A43">
        <w:t xml:space="preserve"> </w:t>
      </w:r>
      <w:r w:rsidRPr="00643A43">
        <w:t>of</w:t>
      </w:r>
      <w:r w:rsidR="00F73A4C" w:rsidRPr="00643A43">
        <w:t xml:space="preserve"> </w:t>
      </w:r>
      <w:r w:rsidRPr="00643A43">
        <w:t>the</w:t>
      </w:r>
      <w:r w:rsidR="00F73A4C" w:rsidRPr="00643A43">
        <w:t xml:space="preserve"> </w:t>
      </w:r>
      <w:r w:rsidRPr="00643A43">
        <w:t>sex</w:t>
      </w:r>
      <w:r w:rsidR="00F73A4C" w:rsidRPr="00643A43">
        <w:t xml:space="preserve"> </w:t>
      </w:r>
      <w:r w:rsidRPr="00643A43">
        <w:t>of</w:t>
      </w:r>
      <w:r w:rsidR="00F73A4C" w:rsidRPr="00643A43">
        <w:t xml:space="preserve"> </w:t>
      </w:r>
      <w:r w:rsidRPr="00643A43">
        <w:t>the</w:t>
      </w:r>
      <w:r w:rsidR="00F73A4C" w:rsidRPr="00643A43">
        <w:t xml:space="preserve"> </w:t>
      </w:r>
      <w:r w:rsidRPr="00643A43">
        <w:t>actor,</w:t>
      </w:r>
      <w:r w:rsidR="00F73A4C" w:rsidRPr="00643A43">
        <w:t xml:space="preserve"> </w:t>
      </w:r>
      <w:r w:rsidRPr="00643A43">
        <w:t>although</w:t>
      </w:r>
      <w:r w:rsidR="00F73A4C" w:rsidRPr="00643A43">
        <w:t xml:space="preserve"> </w:t>
      </w:r>
      <w:r w:rsidRPr="00643A43">
        <w:t>often</w:t>
      </w:r>
      <w:r w:rsidR="00F73A4C" w:rsidRPr="00643A43">
        <w:t xml:space="preserve"> </w:t>
      </w:r>
      <w:r w:rsidRPr="00643A43">
        <w:t>not</w:t>
      </w:r>
      <w:r w:rsidR="00F73A4C" w:rsidRPr="00643A43">
        <w:t xml:space="preserve"> </w:t>
      </w:r>
      <w:r w:rsidRPr="00643A43">
        <w:t>statistically</w:t>
      </w:r>
      <w:r w:rsidR="00F73A4C" w:rsidRPr="00643A43">
        <w:t xml:space="preserve"> </w:t>
      </w:r>
      <w:r w:rsidRPr="00643A43">
        <w:t>significant,</w:t>
      </w:r>
      <w:r w:rsidR="00F73A4C" w:rsidRPr="00643A43">
        <w:t xml:space="preserve"> </w:t>
      </w:r>
      <w:r w:rsidRPr="00643A43">
        <w:t>is</w:t>
      </w:r>
      <w:r w:rsidR="00F73A4C" w:rsidRPr="00643A43">
        <w:t xml:space="preserve"> </w:t>
      </w:r>
      <w:r w:rsidRPr="00643A43">
        <w:t>also</w:t>
      </w:r>
      <w:r w:rsidR="00F73A4C" w:rsidRPr="00643A43">
        <w:t xml:space="preserve"> </w:t>
      </w:r>
      <w:r w:rsidRPr="00643A43">
        <w:t>interesting.</w:t>
      </w:r>
      <w:r w:rsidR="00F73A4C" w:rsidRPr="00643A43">
        <w:t xml:space="preserve"> </w:t>
      </w:r>
      <w:r w:rsidRPr="00643A43">
        <w:t>The</w:t>
      </w:r>
      <w:r w:rsidR="00F73A4C" w:rsidRPr="00643A43">
        <w:t xml:space="preserve"> </w:t>
      </w:r>
      <w:r w:rsidRPr="00643A43">
        <w:t>differences</w:t>
      </w:r>
      <w:r w:rsidR="00F73A4C" w:rsidRPr="00643A43">
        <w:t xml:space="preserve"> </w:t>
      </w:r>
      <w:r w:rsidRPr="00643A43">
        <w:t>in</w:t>
      </w:r>
      <w:r w:rsidR="00F73A4C" w:rsidRPr="00643A43">
        <w:t xml:space="preserve"> </w:t>
      </w:r>
      <w:r w:rsidRPr="00643A43">
        <w:t>ratings</w:t>
      </w:r>
      <w:r w:rsidR="00F73A4C" w:rsidRPr="00643A43">
        <w:t xml:space="preserve"> </w:t>
      </w:r>
      <w:r w:rsidRPr="00643A43">
        <w:t>increase</w:t>
      </w:r>
      <w:r w:rsidR="00F73A4C" w:rsidRPr="00643A43">
        <w:t xml:space="preserve"> </w:t>
      </w:r>
      <w:r w:rsidRPr="00643A43">
        <w:t>substantially</w:t>
      </w:r>
      <w:r w:rsidR="00F73A4C" w:rsidRPr="00643A43">
        <w:t xml:space="preserve"> </w:t>
      </w:r>
      <w:r w:rsidRPr="00643A43">
        <w:t>for</w:t>
      </w:r>
      <w:r w:rsidR="00F73A4C" w:rsidRPr="00643A43">
        <w:t xml:space="preserve"> </w:t>
      </w:r>
      <w:r w:rsidRPr="00643A43">
        <w:t>quality</w:t>
      </w:r>
      <w:r w:rsidR="00F73A4C" w:rsidRPr="00643A43">
        <w:t xml:space="preserve"> </w:t>
      </w:r>
      <w:r w:rsidRPr="00643A43">
        <w:t>and</w:t>
      </w:r>
      <w:r w:rsidR="00F73A4C" w:rsidRPr="00643A43">
        <w:t xml:space="preserve"> </w:t>
      </w:r>
      <w:r w:rsidRPr="00643A43">
        <w:t>price</w:t>
      </w:r>
      <w:r w:rsidR="00F73A4C" w:rsidRPr="00643A43">
        <w:t xml:space="preserve"> </w:t>
      </w:r>
      <w:r w:rsidRPr="00643A43">
        <w:t>if</w:t>
      </w:r>
      <w:r w:rsidR="00F73A4C" w:rsidRPr="00643A43">
        <w:t xml:space="preserve"> </w:t>
      </w:r>
      <w:r w:rsidRPr="00643A43">
        <w:t>the</w:t>
      </w:r>
      <w:r w:rsidR="00F73A4C" w:rsidRPr="00643A43">
        <w:t xml:space="preserve"> </w:t>
      </w:r>
      <w:r w:rsidRPr="00643A43">
        <w:t>actor</w:t>
      </w:r>
      <w:r w:rsidR="00F73A4C" w:rsidRPr="00643A43">
        <w:t xml:space="preserve"> </w:t>
      </w:r>
      <w:r w:rsidRPr="00643A43">
        <w:t>is</w:t>
      </w:r>
      <w:r w:rsidR="00F73A4C" w:rsidRPr="00643A43">
        <w:t xml:space="preserve"> </w:t>
      </w:r>
      <w:r w:rsidRPr="00643A43">
        <w:t>a</w:t>
      </w:r>
      <w:r w:rsidR="00F73A4C" w:rsidRPr="00643A43">
        <w:t xml:space="preserve"> </w:t>
      </w:r>
      <w:r w:rsidRPr="00643A43">
        <w:t>woman,</w:t>
      </w:r>
      <w:r w:rsidR="00F73A4C" w:rsidRPr="00643A43">
        <w:t xml:space="preserve"> </w:t>
      </w:r>
      <w:r w:rsidRPr="00643A43">
        <w:t>while</w:t>
      </w:r>
      <w:r w:rsidR="00F73A4C" w:rsidRPr="00643A43">
        <w:t xml:space="preserve"> </w:t>
      </w:r>
      <w:r w:rsidRPr="00643A43">
        <w:t>the</w:t>
      </w:r>
      <w:r w:rsidR="00F73A4C" w:rsidRPr="00643A43">
        <w:t xml:space="preserve"> </w:t>
      </w:r>
      <w:r w:rsidRPr="00643A43">
        <w:t>difference</w:t>
      </w:r>
      <w:r w:rsidR="00F73A4C" w:rsidRPr="00643A43">
        <w:t xml:space="preserve"> </w:t>
      </w:r>
      <w:r w:rsidRPr="00643A43">
        <w:t>reduces</w:t>
      </w:r>
      <w:r w:rsidR="00F73A4C" w:rsidRPr="00643A43">
        <w:t xml:space="preserve"> </w:t>
      </w:r>
      <w:r w:rsidRPr="00643A43">
        <w:t>in</w:t>
      </w:r>
      <w:r w:rsidR="00F73A4C" w:rsidRPr="00643A43">
        <w:t xml:space="preserve"> </w:t>
      </w:r>
      <w:r w:rsidRPr="00643A43">
        <w:t>the</w:t>
      </w:r>
      <w:r w:rsidR="00F73A4C" w:rsidRPr="00643A43">
        <w:t xml:space="preserve"> </w:t>
      </w:r>
      <w:r w:rsidRPr="00643A43">
        <w:t>case</w:t>
      </w:r>
      <w:r w:rsidR="00F73A4C" w:rsidRPr="00643A43">
        <w:t xml:space="preserve"> </w:t>
      </w:r>
      <w:r w:rsidRPr="00643A43">
        <w:t>of</w:t>
      </w:r>
      <w:r w:rsidR="00F73A4C" w:rsidRPr="00643A43">
        <w:t xml:space="preserve"> </w:t>
      </w:r>
      <w:r w:rsidRPr="00643A43">
        <w:t>reputation-based</w:t>
      </w:r>
      <w:r w:rsidR="00F73A4C" w:rsidRPr="00643A43">
        <w:t xml:space="preserve"> </w:t>
      </w:r>
      <w:r w:rsidRPr="00643A43">
        <w:t>ratings.</w:t>
      </w:r>
      <w:r w:rsidR="00F73A4C" w:rsidRPr="00643A43">
        <w:t xml:space="preserve"> </w:t>
      </w:r>
      <w:r w:rsidRPr="00643A43">
        <w:t>Women</w:t>
      </w:r>
      <w:r w:rsidR="00F73A4C" w:rsidRPr="00643A43">
        <w:t xml:space="preserve"> </w:t>
      </w:r>
      <w:r w:rsidRPr="00643A43">
        <w:t>rate</w:t>
      </w:r>
      <w:r w:rsidR="00F73A4C" w:rsidRPr="00643A43">
        <w:t xml:space="preserve"> </w:t>
      </w:r>
      <w:r w:rsidRPr="00643A43">
        <w:t>themselves</w:t>
      </w:r>
      <w:r w:rsidR="00F73A4C" w:rsidRPr="00643A43">
        <w:t xml:space="preserve"> </w:t>
      </w:r>
      <w:r w:rsidRPr="00643A43">
        <w:t>higher</w:t>
      </w:r>
      <w:r w:rsidR="00F73A4C" w:rsidRPr="00643A43">
        <w:t xml:space="preserve"> </w:t>
      </w:r>
      <w:r w:rsidRPr="00643A43">
        <w:t>on</w:t>
      </w:r>
      <w:r w:rsidR="00F73A4C" w:rsidRPr="00643A43">
        <w:t xml:space="preserve"> </w:t>
      </w:r>
      <w:r w:rsidRPr="00643A43">
        <w:t>quality,</w:t>
      </w:r>
      <w:r w:rsidR="00F73A4C" w:rsidRPr="00643A43">
        <w:t xml:space="preserve"> </w:t>
      </w:r>
      <w:r w:rsidRPr="00643A43">
        <w:t>while</w:t>
      </w:r>
      <w:r w:rsidR="00F73A4C" w:rsidRPr="00643A43">
        <w:t xml:space="preserve"> </w:t>
      </w:r>
      <w:r w:rsidRPr="00643A43">
        <w:t>farmer</w:t>
      </w:r>
      <w:r w:rsidR="00F73A4C" w:rsidRPr="00643A43">
        <w:t xml:space="preserve"> </w:t>
      </w:r>
      <w:r w:rsidRPr="00643A43">
        <w:t>ratings</w:t>
      </w:r>
      <w:r w:rsidR="00F73A4C" w:rsidRPr="00643A43">
        <w:t xml:space="preserve"> </w:t>
      </w:r>
      <w:r w:rsidRPr="00643A43">
        <w:t>on</w:t>
      </w:r>
      <w:r w:rsidR="00F73A4C" w:rsidRPr="00643A43">
        <w:t xml:space="preserve"> </w:t>
      </w:r>
      <w:r w:rsidRPr="00643A43">
        <w:t>quality</w:t>
      </w:r>
      <w:r w:rsidR="00F73A4C" w:rsidRPr="00643A43">
        <w:t xml:space="preserve"> </w:t>
      </w:r>
      <w:r w:rsidRPr="00643A43">
        <w:t>are</w:t>
      </w:r>
      <w:r w:rsidR="00F73A4C" w:rsidRPr="00643A43">
        <w:t xml:space="preserve"> </w:t>
      </w:r>
      <w:r w:rsidRPr="00643A43">
        <w:t>not</w:t>
      </w:r>
      <w:r w:rsidR="00F73A4C" w:rsidRPr="00643A43">
        <w:t xml:space="preserve"> </w:t>
      </w:r>
      <w:r w:rsidRPr="00643A43">
        <w:t>dependent</w:t>
      </w:r>
      <w:r w:rsidR="00F73A4C" w:rsidRPr="00643A43">
        <w:t xml:space="preserve"> </w:t>
      </w:r>
      <w:r w:rsidRPr="00643A43">
        <w:t>on</w:t>
      </w:r>
      <w:r w:rsidR="00F73A4C" w:rsidRPr="00643A43">
        <w:t xml:space="preserve"> </w:t>
      </w:r>
      <w:r w:rsidRPr="00643A43">
        <w:t>the</w:t>
      </w:r>
      <w:r w:rsidR="00F73A4C" w:rsidRPr="00643A43">
        <w:t xml:space="preserve"> </w:t>
      </w:r>
      <w:r w:rsidRPr="00643A43">
        <w:t>sex</w:t>
      </w:r>
      <w:r w:rsidR="00F73A4C" w:rsidRPr="00643A43">
        <w:t xml:space="preserve"> </w:t>
      </w:r>
      <w:r w:rsidRPr="00643A43">
        <w:t>of</w:t>
      </w:r>
      <w:r w:rsidR="00F73A4C" w:rsidRPr="00643A43">
        <w:t xml:space="preserve"> </w:t>
      </w:r>
      <w:r w:rsidRPr="00643A43">
        <w:t>the</w:t>
      </w:r>
      <w:r w:rsidR="00F73A4C" w:rsidRPr="00643A43">
        <w:t xml:space="preserve"> </w:t>
      </w:r>
      <w:r w:rsidRPr="00643A43">
        <w:t>actor</w:t>
      </w:r>
      <w:r w:rsidR="00F73A4C" w:rsidRPr="00643A43">
        <w:t xml:space="preserve"> </w:t>
      </w:r>
      <w:r w:rsidRPr="00643A43">
        <w:t>being</w:t>
      </w:r>
      <w:r w:rsidR="00F73A4C" w:rsidRPr="00643A43">
        <w:t xml:space="preserve"> </w:t>
      </w:r>
      <w:r w:rsidRPr="00643A43">
        <w:t>rated.</w:t>
      </w:r>
      <w:r w:rsidR="00F73A4C" w:rsidRPr="00643A43">
        <w:t xml:space="preserve"> </w:t>
      </w:r>
      <w:r w:rsidRPr="00643A43">
        <w:t>On</w:t>
      </w:r>
      <w:r w:rsidR="00F73A4C" w:rsidRPr="00643A43">
        <w:t xml:space="preserve"> </w:t>
      </w:r>
      <w:r w:rsidRPr="00643A43">
        <w:t>price,</w:t>
      </w:r>
      <w:r w:rsidR="00F73A4C" w:rsidRPr="00643A43">
        <w:t xml:space="preserve"> </w:t>
      </w:r>
      <w:r w:rsidRPr="00643A43">
        <w:t>the</w:t>
      </w:r>
      <w:r w:rsidR="00F73A4C" w:rsidRPr="00643A43">
        <w:t xml:space="preserve"> </w:t>
      </w:r>
      <w:r w:rsidRPr="00643A43">
        <w:t>coefficient</w:t>
      </w:r>
      <w:r w:rsidR="00F73A4C" w:rsidRPr="00643A43">
        <w:t xml:space="preserve"> </w:t>
      </w:r>
      <w:r w:rsidRPr="00643A43">
        <w:t>of</w:t>
      </w:r>
      <w:r w:rsidR="00F73A4C" w:rsidRPr="00643A43">
        <w:t xml:space="preserve"> </w:t>
      </w:r>
      <w:r w:rsidRPr="00643A43">
        <w:t>the</w:t>
      </w:r>
      <w:r w:rsidR="00F73A4C" w:rsidRPr="00643A43">
        <w:t xml:space="preserve"> </w:t>
      </w:r>
      <w:r w:rsidRPr="00643A43">
        <w:t>sex</w:t>
      </w:r>
      <w:r w:rsidR="00F73A4C" w:rsidRPr="00643A43">
        <w:t xml:space="preserve"> </w:t>
      </w:r>
      <w:r w:rsidRPr="00643A43">
        <w:t>of</w:t>
      </w:r>
      <w:r w:rsidR="00F73A4C" w:rsidRPr="00643A43">
        <w:t xml:space="preserve"> </w:t>
      </w:r>
      <w:r w:rsidRPr="00643A43">
        <w:t>the</w:t>
      </w:r>
      <w:r w:rsidR="00F73A4C" w:rsidRPr="00643A43">
        <w:t xml:space="preserve"> </w:t>
      </w:r>
      <w:r w:rsidRPr="00643A43">
        <w:t>actor</w:t>
      </w:r>
      <w:r w:rsidR="00F73A4C" w:rsidRPr="00643A43">
        <w:t xml:space="preserve"> </w:t>
      </w:r>
      <w:r w:rsidRPr="00643A43">
        <w:t>is</w:t>
      </w:r>
      <w:r w:rsidR="00F73A4C" w:rsidRPr="00643A43">
        <w:t xml:space="preserve"> </w:t>
      </w:r>
      <w:r w:rsidRPr="00643A43">
        <w:t>also</w:t>
      </w:r>
      <w:r w:rsidR="00F73A4C" w:rsidRPr="00643A43">
        <w:t xml:space="preserve"> </w:t>
      </w:r>
      <w:r w:rsidRPr="00643A43">
        <w:t>positive</w:t>
      </w:r>
      <w:r w:rsidR="00F73A4C" w:rsidRPr="00643A43">
        <w:t xml:space="preserve"> </w:t>
      </w:r>
      <w:r w:rsidRPr="00643A43">
        <w:t>for</w:t>
      </w:r>
      <w:r w:rsidR="00F73A4C" w:rsidRPr="00643A43">
        <w:t xml:space="preserve"> </w:t>
      </w:r>
      <w:r w:rsidRPr="00643A43">
        <w:t>self-ratings,</w:t>
      </w:r>
      <w:r w:rsidR="00F73A4C" w:rsidRPr="00643A43">
        <w:t xml:space="preserve"> </w:t>
      </w:r>
      <w:r w:rsidRPr="00643A43">
        <w:t>but</w:t>
      </w:r>
      <w:r w:rsidR="00F73A4C" w:rsidRPr="00643A43">
        <w:t xml:space="preserve"> </w:t>
      </w:r>
      <w:r w:rsidRPr="00643A43">
        <w:t>here</w:t>
      </w:r>
      <w:r w:rsidR="00F73A4C" w:rsidRPr="00643A43">
        <w:t xml:space="preserve"> </w:t>
      </w:r>
      <w:r w:rsidRPr="00643A43">
        <w:t>the</w:t>
      </w:r>
      <w:r w:rsidR="00F73A4C" w:rsidRPr="00643A43">
        <w:t xml:space="preserve"> </w:t>
      </w:r>
      <w:r w:rsidRPr="00643A43">
        <w:t>lower</w:t>
      </w:r>
      <w:r w:rsidR="00F73A4C" w:rsidRPr="00643A43">
        <w:t xml:space="preserve"> </w:t>
      </w:r>
      <w:r w:rsidRPr="00643A43">
        <w:t>rating</w:t>
      </w:r>
      <w:r w:rsidR="00F73A4C" w:rsidRPr="00643A43">
        <w:t xml:space="preserve"> </w:t>
      </w:r>
      <w:r w:rsidRPr="00643A43">
        <w:t>from</w:t>
      </w:r>
      <w:r w:rsidR="00F73A4C" w:rsidRPr="00643A43">
        <w:t xml:space="preserve"> </w:t>
      </w:r>
      <w:r w:rsidRPr="00643A43">
        <w:t>the</w:t>
      </w:r>
      <w:r w:rsidR="00F73A4C" w:rsidRPr="00643A43">
        <w:t xml:space="preserve"> </w:t>
      </w:r>
      <w:r w:rsidRPr="00643A43">
        <w:t>farmers</w:t>
      </w:r>
      <w:r w:rsidR="00F73A4C" w:rsidRPr="00643A43">
        <w:t xml:space="preserve"> </w:t>
      </w:r>
      <w:r w:rsidRPr="00643A43">
        <w:t>of</w:t>
      </w:r>
      <w:r w:rsidR="00F73A4C" w:rsidRPr="00643A43">
        <w:t xml:space="preserve"> </w:t>
      </w:r>
      <w:r w:rsidRPr="00643A43">
        <w:t>female</w:t>
      </w:r>
      <w:r w:rsidR="00F73A4C" w:rsidRPr="00643A43">
        <w:t xml:space="preserve"> </w:t>
      </w:r>
      <w:r w:rsidRPr="00643A43">
        <w:t>actors</w:t>
      </w:r>
      <w:r w:rsidR="00F73A4C" w:rsidRPr="00643A43">
        <w:t xml:space="preserve"> </w:t>
      </w:r>
      <w:r w:rsidRPr="00643A43">
        <w:t>seems</w:t>
      </w:r>
      <w:r w:rsidR="00F73A4C" w:rsidRPr="00643A43">
        <w:t xml:space="preserve"> </w:t>
      </w:r>
      <w:r w:rsidRPr="00643A43">
        <w:t>to</w:t>
      </w:r>
      <w:r w:rsidR="00F73A4C" w:rsidRPr="00643A43">
        <w:t xml:space="preserve"> </w:t>
      </w:r>
      <w:r w:rsidRPr="00643A43">
        <w:t>make</w:t>
      </w:r>
      <w:r w:rsidR="00F73A4C" w:rsidRPr="00643A43">
        <w:t xml:space="preserve"> </w:t>
      </w:r>
      <w:r w:rsidRPr="00643A43">
        <w:t>the</w:t>
      </w:r>
      <w:r w:rsidR="00F73A4C" w:rsidRPr="00643A43">
        <w:t xml:space="preserve"> </w:t>
      </w:r>
      <w:r w:rsidRPr="00643A43">
        <w:t>gap</w:t>
      </w:r>
      <w:r w:rsidR="00F73A4C" w:rsidRPr="00643A43">
        <w:t xml:space="preserve"> </w:t>
      </w:r>
      <w:r w:rsidRPr="00643A43">
        <w:t>larger.</w:t>
      </w:r>
      <w:r w:rsidR="00F73A4C" w:rsidRPr="00643A43">
        <w:t xml:space="preserve"> </w:t>
      </w:r>
      <w:r w:rsidRPr="00643A43">
        <w:t>For</w:t>
      </w:r>
      <w:r w:rsidR="00F73A4C" w:rsidRPr="00643A43">
        <w:t xml:space="preserve"> </w:t>
      </w:r>
      <w:r w:rsidRPr="00643A43">
        <w:t>reputation,</w:t>
      </w:r>
      <w:r w:rsidR="00F73A4C" w:rsidRPr="00643A43">
        <w:t xml:space="preserve"> </w:t>
      </w:r>
      <w:r w:rsidRPr="00643A43">
        <w:t>women</w:t>
      </w:r>
      <w:r w:rsidR="00F73A4C" w:rsidRPr="00643A43">
        <w:t xml:space="preserve"> </w:t>
      </w:r>
      <w:r w:rsidRPr="00643A43">
        <w:t>actors</w:t>
      </w:r>
      <w:r w:rsidR="00F73A4C" w:rsidRPr="00643A43">
        <w:t xml:space="preserve"> </w:t>
      </w:r>
      <w:r w:rsidRPr="00643A43">
        <w:t>are</w:t>
      </w:r>
      <w:r w:rsidR="00F73A4C" w:rsidRPr="00643A43">
        <w:t xml:space="preserve"> </w:t>
      </w:r>
      <w:r w:rsidRPr="00643A43">
        <w:t>too</w:t>
      </w:r>
      <w:r w:rsidR="00F73A4C" w:rsidRPr="00643A43">
        <w:t xml:space="preserve"> </w:t>
      </w:r>
      <w:r w:rsidRPr="00643A43">
        <w:t>modest:</w:t>
      </w:r>
      <w:r w:rsidR="00F73A4C" w:rsidRPr="00643A43">
        <w:t xml:space="preserve"> </w:t>
      </w:r>
      <w:r w:rsidRPr="00643A43">
        <w:t>the</w:t>
      </w:r>
      <w:r w:rsidR="00F73A4C" w:rsidRPr="00643A43">
        <w:t xml:space="preserve"> </w:t>
      </w:r>
      <w:r w:rsidRPr="00643A43">
        <w:t>combination</w:t>
      </w:r>
      <w:r w:rsidR="00F73A4C" w:rsidRPr="00643A43">
        <w:t xml:space="preserve"> </w:t>
      </w:r>
      <w:r w:rsidRPr="00643A43">
        <w:t>of</w:t>
      </w:r>
      <w:r w:rsidR="00F73A4C" w:rsidRPr="00643A43">
        <w:t xml:space="preserve"> </w:t>
      </w:r>
      <w:r w:rsidRPr="00643A43">
        <w:t>a</w:t>
      </w:r>
      <w:r w:rsidR="00F73A4C" w:rsidRPr="00643A43">
        <w:t xml:space="preserve"> </w:t>
      </w:r>
      <w:r w:rsidRPr="00643A43">
        <w:t>negative</w:t>
      </w:r>
      <w:r w:rsidR="00F73A4C" w:rsidRPr="00643A43">
        <w:t xml:space="preserve"> </w:t>
      </w:r>
      <w:r w:rsidRPr="00643A43">
        <w:t>gender</w:t>
      </w:r>
      <w:bookmarkStart w:id="941" w:name="Conclusion"/>
      <w:bookmarkEnd w:id="941"/>
      <w:r w:rsidR="00F73A4C" w:rsidRPr="00643A43">
        <w:t xml:space="preserve"> </w:t>
      </w:r>
      <w:r w:rsidRPr="00643A43">
        <w:t>effect</w:t>
      </w:r>
      <w:r w:rsidR="00F73A4C" w:rsidRPr="00643A43">
        <w:t xml:space="preserve"> </w:t>
      </w:r>
      <w:r w:rsidRPr="00643A43">
        <w:t>on</w:t>
      </w:r>
      <w:r w:rsidR="00F73A4C" w:rsidRPr="00643A43">
        <w:t xml:space="preserve"> </w:t>
      </w:r>
      <w:r w:rsidRPr="00643A43">
        <w:t>self-ratings</w:t>
      </w:r>
      <w:r w:rsidR="00F73A4C" w:rsidRPr="00643A43">
        <w:t xml:space="preserve"> </w:t>
      </w:r>
      <w:r w:rsidRPr="00643A43">
        <w:t>and</w:t>
      </w:r>
      <w:r w:rsidR="00F73A4C" w:rsidRPr="00643A43">
        <w:t xml:space="preserve"> </w:t>
      </w:r>
      <w:r w:rsidRPr="00643A43">
        <w:t>a</w:t>
      </w:r>
      <w:r w:rsidR="00F73A4C" w:rsidRPr="00643A43">
        <w:t xml:space="preserve"> </w:t>
      </w:r>
      <w:r w:rsidRPr="00643A43">
        <w:t>positive</w:t>
      </w:r>
      <w:r w:rsidR="00F73A4C" w:rsidRPr="00643A43">
        <w:t xml:space="preserve"> </w:t>
      </w:r>
      <w:r w:rsidRPr="00643A43">
        <w:t>gender</w:t>
      </w:r>
      <w:r w:rsidR="00F73A4C" w:rsidRPr="00643A43">
        <w:t xml:space="preserve"> </w:t>
      </w:r>
      <w:r w:rsidRPr="00643A43">
        <w:t>effect</w:t>
      </w:r>
      <w:r w:rsidR="00F73A4C" w:rsidRPr="00643A43">
        <w:t xml:space="preserve"> </w:t>
      </w:r>
      <w:r w:rsidRPr="00643A43">
        <w:t>on</w:t>
      </w:r>
      <w:r w:rsidR="00F73A4C" w:rsidRPr="00643A43">
        <w:t xml:space="preserve"> </w:t>
      </w:r>
      <w:r w:rsidRPr="00643A43">
        <w:t>the</w:t>
      </w:r>
      <w:r w:rsidR="00F73A4C" w:rsidRPr="00643A43">
        <w:t xml:space="preserve"> </w:t>
      </w:r>
      <w:r w:rsidRPr="00643A43">
        <w:t>farmer</w:t>
      </w:r>
      <w:r w:rsidR="00F73A4C" w:rsidRPr="00643A43">
        <w:t xml:space="preserve"> </w:t>
      </w:r>
      <w:r w:rsidRPr="00643A43">
        <w:t>ratings</w:t>
      </w:r>
      <w:r w:rsidR="00F73A4C" w:rsidRPr="00643A43">
        <w:t xml:space="preserve"> </w:t>
      </w:r>
      <w:r w:rsidRPr="00643A43">
        <w:t>significantly</w:t>
      </w:r>
      <w:r w:rsidR="00F73A4C" w:rsidRPr="00643A43">
        <w:t xml:space="preserve"> </w:t>
      </w:r>
      <w:r w:rsidRPr="00643A43">
        <w:t>reduces</w:t>
      </w:r>
      <w:r w:rsidR="00F73A4C" w:rsidRPr="00643A43">
        <w:t xml:space="preserve"> </w:t>
      </w:r>
      <w:r w:rsidRPr="00643A43">
        <w:t>the</w:t>
      </w:r>
      <w:r w:rsidR="00F73A4C" w:rsidRPr="00643A43">
        <w:t xml:space="preserve"> </w:t>
      </w:r>
      <w:r w:rsidRPr="00643A43">
        <w:t>gap.</w:t>
      </w:r>
    </w:p>
    <w:p w14:paraId="5A8CF155" w14:textId="77777777" w:rsidR="00643A43" w:rsidRPr="00643A43" w:rsidRDefault="00643A43" w:rsidP="00643A43">
      <w:pPr>
        <w:pStyle w:val="1PP"/>
        <w:jc w:val="both"/>
      </w:pPr>
    </w:p>
    <w:p w14:paraId="173AFF19" w14:textId="77777777" w:rsidR="005139B5" w:rsidRPr="00643A43" w:rsidRDefault="0081249E" w:rsidP="00643A43">
      <w:pPr>
        <w:pStyle w:val="Heading1"/>
        <w:jc w:val="both"/>
        <w:rPr>
          <w:color w:val="auto"/>
        </w:rPr>
      </w:pPr>
      <w:r w:rsidRPr="00643A43">
        <w:rPr>
          <w:color w:val="auto"/>
        </w:rPr>
        <w:lastRenderedPageBreak/>
        <w:t>Conclusion</w:t>
      </w:r>
    </w:p>
    <w:p w14:paraId="72096DAA" w14:textId="6A696812" w:rsidR="005139B5" w:rsidRPr="00643A43" w:rsidRDefault="0081249E" w:rsidP="00643A43">
      <w:pPr>
        <w:pStyle w:val="1PP"/>
        <w:jc w:val="both"/>
      </w:pPr>
      <w:r w:rsidRPr="00643A43">
        <w:t>In</w:t>
      </w:r>
      <w:r w:rsidR="00F73A4C" w:rsidRPr="00643A43">
        <w:t xml:space="preserve"> </w:t>
      </w:r>
      <w:r w:rsidRPr="00643A43">
        <w:t>informal</w:t>
      </w:r>
      <w:r w:rsidR="00F73A4C" w:rsidRPr="00643A43">
        <w:t xml:space="preserve"> </w:t>
      </w:r>
      <w:r w:rsidRPr="00643A43">
        <w:t>food</w:t>
      </w:r>
      <w:r w:rsidR="00F73A4C" w:rsidRPr="00643A43">
        <w:t xml:space="preserve"> </w:t>
      </w:r>
      <w:r w:rsidRPr="00643A43">
        <w:t>supply</w:t>
      </w:r>
      <w:r w:rsidR="00F73A4C" w:rsidRPr="00643A43">
        <w:t xml:space="preserve"> </w:t>
      </w:r>
      <w:r w:rsidRPr="00643A43">
        <w:t>chains,</w:t>
      </w:r>
      <w:r w:rsidR="00F73A4C" w:rsidRPr="00643A43">
        <w:t xml:space="preserve"> </w:t>
      </w:r>
      <w:r w:rsidRPr="00643A43">
        <w:t>perceptions</w:t>
      </w:r>
      <w:r w:rsidR="00F73A4C" w:rsidRPr="00643A43">
        <w:t xml:space="preserve"> </w:t>
      </w:r>
      <w:r w:rsidRPr="00643A43">
        <w:t>about</w:t>
      </w:r>
      <w:r w:rsidR="00F73A4C" w:rsidRPr="00643A43">
        <w:t xml:space="preserve"> </w:t>
      </w:r>
      <w:r w:rsidRPr="00643A43">
        <w:t>the</w:t>
      </w:r>
      <w:r w:rsidR="00F73A4C" w:rsidRPr="00643A43">
        <w:t xml:space="preserve"> </w:t>
      </w:r>
      <w:r w:rsidRPr="00643A43">
        <w:t>quality</w:t>
      </w:r>
      <w:r w:rsidR="00F73A4C" w:rsidRPr="00643A43">
        <w:t xml:space="preserve"> </w:t>
      </w:r>
      <w:r w:rsidRPr="00643A43">
        <w:t>of</w:t>
      </w:r>
      <w:r w:rsidR="00F73A4C" w:rsidRPr="00643A43">
        <w:t xml:space="preserve"> </w:t>
      </w:r>
      <w:r w:rsidRPr="00643A43">
        <w:t>services</w:t>
      </w:r>
      <w:r w:rsidR="00F73A4C" w:rsidRPr="00643A43">
        <w:t xml:space="preserve"> </w:t>
      </w:r>
      <w:r w:rsidRPr="00643A43">
        <w:t>of</w:t>
      </w:r>
      <w:r w:rsidR="00F73A4C" w:rsidRPr="00643A43">
        <w:t xml:space="preserve"> </w:t>
      </w:r>
      <w:r w:rsidRPr="00643A43">
        <w:t>value</w:t>
      </w:r>
      <w:r w:rsidR="00F73A4C" w:rsidRPr="00643A43">
        <w:t xml:space="preserve"> </w:t>
      </w:r>
      <w:r w:rsidRPr="00643A43">
        <w:t>chain</w:t>
      </w:r>
      <w:r w:rsidR="00F73A4C" w:rsidRPr="00643A43">
        <w:t xml:space="preserve"> </w:t>
      </w:r>
      <w:r w:rsidRPr="00643A43">
        <w:t>actors</w:t>
      </w:r>
      <w:r w:rsidR="00F73A4C" w:rsidRPr="00643A43">
        <w:t xml:space="preserve"> </w:t>
      </w:r>
      <w:r w:rsidRPr="00643A43">
        <w:t>such</w:t>
      </w:r>
      <w:r w:rsidR="00F73A4C" w:rsidRPr="00643A43">
        <w:t xml:space="preserve"> </w:t>
      </w:r>
      <w:r w:rsidRPr="00643A43">
        <w:t>as</w:t>
      </w:r>
      <w:r w:rsidR="00F73A4C" w:rsidRPr="00643A43">
        <w:t xml:space="preserve"> </w:t>
      </w:r>
      <w:proofErr w:type="spellStart"/>
      <w:r w:rsidRPr="00643A43">
        <w:t>agro</w:t>
      </w:r>
      <w:proofErr w:type="spellEnd"/>
      <w:r w:rsidRPr="00643A43">
        <w:t>-input</w:t>
      </w:r>
      <w:r w:rsidR="00F73A4C" w:rsidRPr="00643A43">
        <w:t xml:space="preserve"> </w:t>
      </w:r>
      <w:r w:rsidRPr="00643A43">
        <w:t>dealers,</w:t>
      </w:r>
      <w:r w:rsidR="00F73A4C" w:rsidRPr="00643A43">
        <w:t xml:space="preserve"> </w:t>
      </w:r>
      <w:r w:rsidRPr="00643A43">
        <w:t>traders</w:t>
      </w:r>
      <w:r w:rsidR="00F73A4C" w:rsidRPr="00643A43">
        <w:t xml:space="preserve"> </w:t>
      </w:r>
      <w:r w:rsidRPr="00643A43">
        <w:t>and</w:t>
      </w:r>
      <w:r w:rsidR="00F73A4C" w:rsidRPr="00643A43">
        <w:t xml:space="preserve"> </w:t>
      </w:r>
      <w:r w:rsidRPr="00643A43">
        <w:t>processors</w:t>
      </w:r>
      <w:r w:rsidR="00F73A4C" w:rsidRPr="00643A43">
        <w:t xml:space="preserve"> </w:t>
      </w:r>
      <w:r w:rsidRPr="00643A43">
        <w:t>are</w:t>
      </w:r>
      <w:r w:rsidR="00F73A4C" w:rsidRPr="00643A43">
        <w:t xml:space="preserve"> </w:t>
      </w:r>
      <w:r w:rsidRPr="00643A43">
        <w:t>an</w:t>
      </w:r>
      <w:r w:rsidR="00F73A4C" w:rsidRPr="00643A43">
        <w:t xml:space="preserve"> </w:t>
      </w:r>
      <w:r w:rsidRPr="00643A43">
        <w:t>important</w:t>
      </w:r>
      <w:r w:rsidR="00F73A4C" w:rsidRPr="00643A43">
        <w:t xml:space="preserve"> </w:t>
      </w:r>
      <w:r w:rsidRPr="00643A43">
        <w:t>input</w:t>
      </w:r>
      <w:r w:rsidR="00F73A4C" w:rsidRPr="00643A43">
        <w:t xml:space="preserve"> </w:t>
      </w:r>
      <w:r w:rsidRPr="00643A43">
        <w:t>in</w:t>
      </w:r>
      <w:r w:rsidR="00F73A4C" w:rsidRPr="00643A43">
        <w:t xml:space="preserve"> </w:t>
      </w:r>
      <w:r w:rsidRPr="00643A43">
        <w:t>the</w:t>
      </w:r>
      <w:r w:rsidR="00F73A4C" w:rsidRPr="00643A43">
        <w:t xml:space="preserve"> </w:t>
      </w:r>
      <w:r w:rsidRPr="00643A43">
        <w:t>decision</w:t>
      </w:r>
      <w:r w:rsidR="00F73A4C" w:rsidRPr="00643A43">
        <w:t xml:space="preserve"> </w:t>
      </w:r>
      <w:r w:rsidRPr="00643A43">
        <w:t>making</w:t>
      </w:r>
      <w:r w:rsidR="00F73A4C" w:rsidRPr="00643A43">
        <w:t xml:space="preserve"> </w:t>
      </w:r>
      <w:r w:rsidRPr="00643A43">
        <w:t>processes</w:t>
      </w:r>
      <w:r w:rsidR="00F73A4C" w:rsidRPr="00643A43">
        <w:t xml:space="preserve"> </w:t>
      </w:r>
      <w:r w:rsidRPr="00643A43">
        <w:t>underlying</w:t>
      </w:r>
      <w:r w:rsidR="00F73A4C" w:rsidRPr="00643A43">
        <w:t xml:space="preserve"> </w:t>
      </w:r>
      <w:r w:rsidRPr="00643A43">
        <w:t>the</w:t>
      </w:r>
      <w:r w:rsidR="00F73A4C" w:rsidRPr="00643A43">
        <w:t xml:space="preserve"> </w:t>
      </w:r>
      <w:r w:rsidRPr="00643A43">
        <w:t>structure,</w:t>
      </w:r>
      <w:r w:rsidR="00F73A4C" w:rsidRPr="00643A43">
        <w:t xml:space="preserve"> </w:t>
      </w:r>
      <w:r w:rsidRPr="00643A43">
        <w:t>conduct</w:t>
      </w:r>
      <w:r w:rsidR="00F73A4C" w:rsidRPr="00643A43">
        <w:t xml:space="preserve"> </w:t>
      </w:r>
      <w:r w:rsidRPr="00643A43">
        <w:t>and</w:t>
      </w:r>
      <w:r w:rsidR="00F73A4C" w:rsidRPr="00643A43">
        <w:t xml:space="preserve"> </w:t>
      </w:r>
      <w:r w:rsidRPr="00643A43">
        <w:t>performance</w:t>
      </w:r>
      <w:r w:rsidR="00F73A4C" w:rsidRPr="00643A43">
        <w:t xml:space="preserve"> </w:t>
      </w:r>
      <w:r w:rsidRPr="00643A43">
        <w:t>of</w:t>
      </w:r>
      <w:r w:rsidR="00F73A4C" w:rsidRPr="00643A43">
        <w:t xml:space="preserve"> </w:t>
      </w:r>
      <w:r w:rsidRPr="00643A43">
        <w:t>the</w:t>
      </w:r>
      <w:r w:rsidR="00F73A4C" w:rsidRPr="00643A43">
        <w:t xml:space="preserve"> </w:t>
      </w:r>
      <w:r w:rsidRPr="00643A43">
        <w:t>value</w:t>
      </w:r>
      <w:r w:rsidR="00F73A4C" w:rsidRPr="00643A43">
        <w:t xml:space="preserve"> </w:t>
      </w:r>
      <w:r w:rsidRPr="00643A43">
        <w:t>chain.</w:t>
      </w:r>
      <w:r w:rsidR="00F73A4C" w:rsidRPr="00643A43">
        <w:t xml:space="preserve"> </w:t>
      </w:r>
      <w:r w:rsidRPr="00643A43">
        <w:t>We</w:t>
      </w:r>
      <w:r w:rsidR="00F73A4C" w:rsidRPr="00643A43">
        <w:t xml:space="preserve"> </w:t>
      </w:r>
      <w:r w:rsidRPr="00643A43">
        <w:t>thus</w:t>
      </w:r>
      <w:r w:rsidR="00F73A4C" w:rsidRPr="00643A43">
        <w:t xml:space="preserve"> </w:t>
      </w:r>
      <w:r w:rsidRPr="00643A43">
        <w:t>investigated</w:t>
      </w:r>
      <w:r w:rsidR="00F73A4C" w:rsidRPr="00643A43">
        <w:t xml:space="preserve"> </w:t>
      </w:r>
      <w:r w:rsidRPr="00643A43">
        <w:t>perceptions</w:t>
      </w:r>
      <w:r w:rsidR="00F73A4C" w:rsidRPr="00643A43">
        <w:t xml:space="preserve"> </w:t>
      </w:r>
      <w:r w:rsidRPr="00643A43">
        <w:t>of</w:t>
      </w:r>
      <w:r w:rsidR="00F73A4C" w:rsidRPr="00643A43">
        <w:t xml:space="preserve"> </w:t>
      </w:r>
      <w:r w:rsidRPr="00643A43">
        <w:t>maize</w:t>
      </w:r>
      <w:r w:rsidR="00F73A4C" w:rsidRPr="00643A43">
        <w:t xml:space="preserve"> </w:t>
      </w:r>
      <w:r w:rsidRPr="00643A43">
        <w:t>farmers</w:t>
      </w:r>
      <w:r w:rsidR="00F73A4C" w:rsidRPr="00643A43">
        <w:t xml:space="preserve"> </w:t>
      </w:r>
      <w:r w:rsidRPr="00643A43">
        <w:t>about</w:t>
      </w:r>
      <w:r w:rsidR="00F73A4C" w:rsidRPr="00643A43">
        <w:t xml:space="preserve"> </w:t>
      </w:r>
      <w:r w:rsidRPr="00643A43">
        <w:t>the</w:t>
      </w:r>
      <w:r w:rsidR="00F73A4C" w:rsidRPr="00643A43">
        <w:t xml:space="preserve"> </w:t>
      </w:r>
      <w:r w:rsidRPr="00643A43">
        <w:t>input</w:t>
      </w:r>
      <w:r w:rsidR="00F73A4C" w:rsidRPr="00643A43">
        <w:t xml:space="preserve"> </w:t>
      </w:r>
      <w:r w:rsidRPr="00643A43">
        <w:t>and</w:t>
      </w:r>
      <w:r w:rsidR="00F73A4C" w:rsidRPr="00643A43">
        <w:t xml:space="preserve"> </w:t>
      </w:r>
      <w:r w:rsidRPr="00643A43">
        <w:t>service</w:t>
      </w:r>
      <w:r w:rsidR="00F73A4C" w:rsidRPr="00643A43">
        <w:t xml:space="preserve"> </w:t>
      </w:r>
      <w:r w:rsidRPr="00643A43">
        <w:t>providers</w:t>
      </w:r>
      <w:r w:rsidR="00F73A4C" w:rsidRPr="00643A43">
        <w:t xml:space="preserve"> </w:t>
      </w:r>
      <w:r w:rsidRPr="00643A43">
        <w:t>in</w:t>
      </w:r>
      <w:r w:rsidR="00F73A4C" w:rsidRPr="00643A43">
        <w:t xml:space="preserve"> </w:t>
      </w:r>
      <w:r w:rsidRPr="00643A43">
        <w:t>informal</w:t>
      </w:r>
      <w:r w:rsidR="00F73A4C" w:rsidRPr="00643A43">
        <w:t xml:space="preserve"> </w:t>
      </w:r>
      <w:r w:rsidRPr="00643A43">
        <w:t>maize</w:t>
      </w:r>
      <w:r w:rsidR="00F73A4C" w:rsidRPr="00643A43">
        <w:t xml:space="preserve"> </w:t>
      </w:r>
      <w:r w:rsidRPr="00643A43">
        <w:t>value</w:t>
      </w:r>
      <w:r w:rsidR="00F73A4C" w:rsidRPr="00643A43">
        <w:t xml:space="preserve"> </w:t>
      </w:r>
      <w:r w:rsidRPr="00643A43">
        <w:t>chains;</w:t>
      </w:r>
      <w:r w:rsidR="00F73A4C" w:rsidRPr="00643A43">
        <w:t xml:space="preserve"> </w:t>
      </w:r>
      <w:r w:rsidRPr="00643A43">
        <w:t>and</w:t>
      </w:r>
      <w:r w:rsidR="00F73A4C" w:rsidRPr="00643A43">
        <w:t xml:space="preserve"> </w:t>
      </w:r>
      <w:r w:rsidRPr="00643A43">
        <w:t>the</w:t>
      </w:r>
      <w:r w:rsidR="00F73A4C" w:rsidRPr="00643A43">
        <w:t xml:space="preserve"> </w:t>
      </w:r>
      <w:r w:rsidRPr="00643A43">
        <w:t>perceptions</w:t>
      </w:r>
      <w:r w:rsidR="00F73A4C" w:rsidRPr="00643A43">
        <w:t xml:space="preserve"> </w:t>
      </w:r>
      <w:r w:rsidRPr="00643A43">
        <w:t>of</w:t>
      </w:r>
      <w:r w:rsidR="00F73A4C" w:rsidRPr="00643A43">
        <w:t xml:space="preserve"> </w:t>
      </w:r>
      <w:r w:rsidRPr="00643A43">
        <w:t>these</w:t>
      </w:r>
      <w:r w:rsidR="00F73A4C" w:rsidRPr="00643A43">
        <w:t xml:space="preserve"> </w:t>
      </w:r>
      <w:r w:rsidRPr="00643A43">
        <w:t>input</w:t>
      </w:r>
      <w:r w:rsidR="00F73A4C" w:rsidRPr="00643A43">
        <w:t xml:space="preserve"> </w:t>
      </w:r>
      <w:r w:rsidRPr="00643A43">
        <w:t>and</w:t>
      </w:r>
      <w:r w:rsidR="00F73A4C" w:rsidRPr="00643A43">
        <w:t xml:space="preserve"> </w:t>
      </w:r>
      <w:r w:rsidRPr="00643A43">
        <w:t>service</w:t>
      </w:r>
      <w:r w:rsidR="00F73A4C" w:rsidRPr="00643A43">
        <w:t xml:space="preserve"> </w:t>
      </w:r>
      <w:r w:rsidRPr="00643A43">
        <w:t>providers</w:t>
      </w:r>
      <w:r w:rsidR="00F73A4C" w:rsidRPr="00643A43">
        <w:t xml:space="preserve"> </w:t>
      </w:r>
      <w:r w:rsidRPr="00643A43">
        <w:t>about</w:t>
      </w:r>
      <w:r w:rsidR="00F73A4C" w:rsidRPr="00643A43">
        <w:t xml:space="preserve"> </w:t>
      </w:r>
      <w:r w:rsidRPr="00643A43">
        <w:t>themselves.</w:t>
      </w:r>
      <w:r w:rsidR="00F73A4C" w:rsidRPr="00643A43">
        <w:t xml:space="preserve"> </w:t>
      </w:r>
      <w:r w:rsidRPr="00643A43">
        <w:t>We</w:t>
      </w:r>
      <w:r w:rsidR="00F73A4C" w:rsidRPr="00643A43">
        <w:t xml:space="preserve"> </w:t>
      </w:r>
      <w:r w:rsidRPr="00643A43">
        <w:t>were</w:t>
      </w:r>
      <w:r w:rsidR="00F73A4C" w:rsidRPr="00643A43">
        <w:t xml:space="preserve"> </w:t>
      </w:r>
      <w:r w:rsidRPr="00643A43">
        <w:t>particularly</w:t>
      </w:r>
      <w:r w:rsidR="00F73A4C" w:rsidRPr="00643A43">
        <w:t xml:space="preserve"> </w:t>
      </w:r>
      <w:r w:rsidRPr="00643A43">
        <w:t>interested</w:t>
      </w:r>
      <w:r w:rsidR="00F73A4C" w:rsidRPr="00643A43">
        <w:t xml:space="preserve"> </w:t>
      </w:r>
      <w:r w:rsidRPr="00643A43">
        <w:t>in</w:t>
      </w:r>
      <w:r w:rsidR="00F73A4C" w:rsidRPr="00643A43">
        <w:t xml:space="preserve"> </w:t>
      </w:r>
      <w:r w:rsidRPr="00643A43">
        <w:t>gender-based</w:t>
      </w:r>
      <w:r w:rsidR="00F73A4C" w:rsidRPr="00643A43">
        <w:t xml:space="preserve"> </w:t>
      </w:r>
      <w:r w:rsidRPr="00643A43">
        <w:t>heterogeneity</w:t>
      </w:r>
      <w:r w:rsidR="00F73A4C" w:rsidRPr="00643A43">
        <w:t xml:space="preserve"> </w:t>
      </w:r>
      <w:r w:rsidRPr="00643A43">
        <w:t>in</w:t>
      </w:r>
      <w:r w:rsidR="00F73A4C" w:rsidRPr="00643A43">
        <w:t xml:space="preserve"> </w:t>
      </w:r>
      <w:r w:rsidRPr="00643A43">
        <w:t>these</w:t>
      </w:r>
      <w:r w:rsidR="00F73A4C" w:rsidRPr="00643A43">
        <w:t xml:space="preserve"> </w:t>
      </w:r>
      <w:r w:rsidRPr="00643A43">
        <w:t>perceptions.</w:t>
      </w:r>
      <w:r w:rsidR="00F73A4C" w:rsidRPr="00643A43">
        <w:t xml:space="preserve"> </w:t>
      </w:r>
      <w:r w:rsidRPr="00643A43">
        <w:t>Perceptions</w:t>
      </w:r>
      <w:r w:rsidR="00F73A4C" w:rsidRPr="00643A43">
        <w:t xml:space="preserve"> </w:t>
      </w:r>
      <w:r w:rsidRPr="00643A43">
        <w:t>were</w:t>
      </w:r>
      <w:r w:rsidR="00F73A4C" w:rsidRPr="00643A43">
        <w:t xml:space="preserve"> </w:t>
      </w:r>
      <w:r w:rsidRPr="00643A43">
        <w:t>captured</w:t>
      </w:r>
      <w:r w:rsidR="00F73A4C" w:rsidRPr="00643A43">
        <w:t xml:space="preserve"> </w:t>
      </w:r>
      <w:r w:rsidRPr="00643A43">
        <w:t>through</w:t>
      </w:r>
      <w:r w:rsidR="00F73A4C" w:rsidRPr="00643A43">
        <w:t xml:space="preserve"> </w:t>
      </w:r>
      <w:r w:rsidRPr="00643A43">
        <w:t>ratings</w:t>
      </w:r>
      <w:r w:rsidR="00F73A4C" w:rsidRPr="00643A43">
        <w:t xml:space="preserve"> </w:t>
      </w:r>
      <w:r w:rsidRPr="00643A43">
        <w:t>given</w:t>
      </w:r>
      <w:r w:rsidR="00F73A4C" w:rsidRPr="00643A43">
        <w:t xml:space="preserve"> </w:t>
      </w:r>
      <w:r w:rsidRPr="00643A43">
        <w:t>on</w:t>
      </w:r>
      <w:r w:rsidR="00F73A4C" w:rsidRPr="00643A43">
        <w:t xml:space="preserve"> </w:t>
      </w:r>
      <w:r w:rsidRPr="00643A43">
        <w:t>dimensions</w:t>
      </w:r>
      <w:r w:rsidR="00F73A4C" w:rsidRPr="00643A43">
        <w:t xml:space="preserve"> </w:t>
      </w:r>
      <w:r w:rsidRPr="00643A43">
        <w:t>like</w:t>
      </w:r>
      <w:r w:rsidR="00F73A4C" w:rsidRPr="00643A43">
        <w:t xml:space="preserve"> </w:t>
      </w:r>
      <w:r w:rsidRPr="00643A43">
        <w:t>ease</w:t>
      </w:r>
      <w:r w:rsidR="00F73A4C" w:rsidRPr="00643A43">
        <w:t xml:space="preserve"> </w:t>
      </w:r>
      <w:r w:rsidRPr="00643A43">
        <w:t>of</w:t>
      </w:r>
      <w:r w:rsidR="00F73A4C" w:rsidRPr="00643A43">
        <w:t xml:space="preserve"> </w:t>
      </w:r>
      <w:r w:rsidRPr="00643A43">
        <w:t>access,</w:t>
      </w:r>
      <w:r w:rsidR="00F73A4C" w:rsidRPr="00643A43">
        <w:t xml:space="preserve"> </w:t>
      </w:r>
      <w:r w:rsidRPr="00643A43">
        <w:t>quality</w:t>
      </w:r>
      <w:r w:rsidR="00F73A4C" w:rsidRPr="00643A43">
        <w:t xml:space="preserve"> </w:t>
      </w:r>
      <w:r w:rsidRPr="00643A43">
        <w:t>of</w:t>
      </w:r>
      <w:r w:rsidR="00F73A4C" w:rsidRPr="00643A43">
        <w:t xml:space="preserve"> </w:t>
      </w:r>
      <w:r w:rsidRPr="00643A43">
        <w:t>service,</w:t>
      </w:r>
      <w:r w:rsidR="00F73A4C" w:rsidRPr="00643A43">
        <w:t xml:space="preserve"> </w:t>
      </w:r>
      <w:r w:rsidRPr="00643A43">
        <w:t>price</w:t>
      </w:r>
      <w:r w:rsidR="00F73A4C" w:rsidRPr="00643A43">
        <w:t xml:space="preserve"> </w:t>
      </w:r>
      <w:r w:rsidRPr="00643A43">
        <w:t>competitiveness,</w:t>
      </w:r>
      <w:r w:rsidR="00F73A4C" w:rsidRPr="00643A43">
        <w:t xml:space="preserve"> </w:t>
      </w:r>
      <w:r w:rsidRPr="00643A43">
        <w:t>and</w:t>
      </w:r>
      <w:r w:rsidR="00F73A4C" w:rsidRPr="00643A43">
        <w:t xml:space="preserve"> </w:t>
      </w:r>
      <w:r w:rsidRPr="00643A43">
        <w:t>reputation.</w:t>
      </w:r>
    </w:p>
    <w:p w14:paraId="6EC10612" w14:textId="021C6F4E" w:rsidR="005139B5" w:rsidRPr="00643A43" w:rsidRDefault="0081249E" w:rsidP="00643A43">
      <w:pPr>
        <w:pStyle w:val="1PP"/>
        <w:jc w:val="both"/>
      </w:pPr>
      <w:r w:rsidRPr="00643A43">
        <w:t>We</w:t>
      </w:r>
      <w:r w:rsidR="00F73A4C" w:rsidRPr="00643A43">
        <w:t xml:space="preserve"> </w:t>
      </w:r>
      <w:r w:rsidRPr="00643A43">
        <w:t>find</w:t>
      </w:r>
      <w:r w:rsidR="00F73A4C" w:rsidRPr="00643A43">
        <w:t xml:space="preserve"> </w:t>
      </w:r>
      <w:r w:rsidRPr="00643A43">
        <w:t>that</w:t>
      </w:r>
      <w:r w:rsidR="00F73A4C" w:rsidRPr="00643A43">
        <w:t xml:space="preserve"> </w:t>
      </w:r>
      <w:proofErr w:type="spellStart"/>
      <w:r w:rsidRPr="00643A43">
        <w:t>agro</w:t>
      </w:r>
      <w:proofErr w:type="spellEnd"/>
      <w:r w:rsidRPr="00643A43">
        <w:t>-input</w:t>
      </w:r>
      <w:r w:rsidR="00F73A4C" w:rsidRPr="00643A43">
        <w:t xml:space="preserve"> </w:t>
      </w:r>
      <w:r w:rsidRPr="00643A43">
        <w:t>dealers,</w:t>
      </w:r>
      <w:r w:rsidR="00F73A4C" w:rsidRPr="00643A43">
        <w:t xml:space="preserve"> </w:t>
      </w:r>
      <w:r w:rsidRPr="00643A43">
        <w:t>traders</w:t>
      </w:r>
      <w:r w:rsidR="00F73A4C" w:rsidRPr="00643A43">
        <w:t xml:space="preserve"> </w:t>
      </w:r>
      <w:r w:rsidRPr="00643A43">
        <w:t>and</w:t>
      </w:r>
      <w:r w:rsidR="00F73A4C" w:rsidRPr="00643A43">
        <w:t xml:space="preserve"> </w:t>
      </w:r>
      <w:r w:rsidRPr="00643A43">
        <w:t>processors</w:t>
      </w:r>
      <w:r w:rsidR="00F73A4C" w:rsidRPr="00643A43">
        <w:t xml:space="preserve"> </w:t>
      </w:r>
      <w:r w:rsidRPr="00643A43">
        <w:t>consistently</w:t>
      </w:r>
      <w:r w:rsidR="00F73A4C" w:rsidRPr="00643A43">
        <w:t xml:space="preserve"> </w:t>
      </w:r>
      <w:r w:rsidRPr="00643A43">
        <w:t>rate</w:t>
      </w:r>
      <w:r w:rsidR="00F73A4C" w:rsidRPr="00643A43">
        <w:t xml:space="preserve"> </w:t>
      </w:r>
      <w:r w:rsidRPr="00643A43">
        <w:t>themselves</w:t>
      </w:r>
      <w:r w:rsidR="00F73A4C" w:rsidRPr="00643A43">
        <w:t xml:space="preserve"> </w:t>
      </w:r>
      <w:r w:rsidRPr="00643A43">
        <w:t>higher</w:t>
      </w:r>
      <w:r w:rsidR="00F73A4C" w:rsidRPr="00643A43">
        <w:t xml:space="preserve"> </w:t>
      </w:r>
      <w:r w:rsidRPr="00643A43">
        <w:t>than</w:t>
      </w:r>
      <w:r w:rsidR="00F73A4C" w:rsidRPr="00643A43">
        <w:t xml:space="preserve"> </w:t>
      </w:r>
      <w:r w:rsidRPr="00643A43">
        <w:t>how</w:t>
      </w:r>
      <w:r w:rsidR="00F73A4C" w:rsidRPr="00643A43">
        <w:t xml:space="preserve"> </w:t>
      </w:r>
      <w:r w:rsidRPr="00643A43">
        <w:t>farmers</w:t>
      </w:r>
      <w:r w:rsidR="00F73A4C" w:rsidRPr="00643A43">
        <w:t xml:space="preserve"> </w:t>
      </w:r>
      <w:r w:rsidRPr="00643A43">
        <w:t>rate</w:t>
      </w:r>
      <w:r w:rsidR="00F73A4C" w:rsidRPr="00643A43">
        <w:t xml:space="preserve"> </w:t>
      </w:r>
      <w:r w:rsidRPr="00643A43">
        <w:t>them,</w:t>
      </w:r>
      <w:r w:rsidR="00F73A4C" w:rsidRPr="00643A43">
        <w:t xml:space="preserve"> </w:t>
      </w:r>
      <w:r w:rsidRPr="00643A43">
        <w:t>except</w:t>
      </w:r>
      <w:r w:rsidR="00F73A4C" w:rsidRPr="00643A43">
        <w:t xml:space="preserve"> </w:t>
      </w:r>
      <w:r w:rsidRPr="00643A43">
        <w:t>for</w:t>
      </w:r>
      <w:r w:rsidR="00F73A4C" w:rsidRPr="00643A43">
        <w:t xml:space="preserve"> </w:t>
      </w:r>
      <w:r w:rsidRPr="00643A43">
        <w:t>one</w:t>
      </w:r>
      <w:r w:rsidR="00F73A4C" w:rsidRPr="00643A43">
        <w:t xml:space="preserve"> </w:t>
      </w:r>
      <w:r w:rsidRPr="00643A43">
        <w:t>attribute</w:t>
      </w:r>
      <w:r w:rsidR="00F73A4C" w:rsidRPr="00643A43">
        <w:t xml:space="preserve"> </w:t>
      </w:r>
      <w:r w:rsidRPr="00643A43">
        <w:t>that</w:t>
      </w:r>
      <w:r w:rsidR="00F73A4C" w:rsidRPr="00643A43">
        <w:t xml:space="preserve"> </w:t>
      </w:r>
      <w:r w:rsidRPr="00643A43">
        <w:t>is</w:t>
      </w:r>
      <w:r w:rsidR="00F73A4C" w:rsidRPr="00643A43">
        <w:t xml:space="preserve"> </w:t>
      </w:r>
      <w:r w:rsidRPr="00643A43">
        <w:t>easily</w:t>
      </w:r>
      <w:r w:rsidR="00F73A4C" w:rsidRPr="00643A43">
        <w:t xml:space="preserve"> </w:t>
      </w:r>
      <w:r w:rsidRPr="00643A43">
        <w:t>observable</w:t>
      </w:r>
      <w:r w:rsidR="00F73A4C" w:rsidRPr="00643A43">
        <w:t xml:space="preserve"> </w:t>
      </w:r>
      <w:r w:rsidRPr="00643A43">
        <w:t>by</w:t>
      </w:r>
      <w:r w:rsidR="00F73A4C" w:rsidRPr="00643A43">
        <w:t xml:space="preserve"> </w:t>
      </w:r>
      <w:r w:rsidRPr="00643A43">
        <w:t>both</w:t>
      </w:r>
      <w:r w:rsidR="00F73A4C" w:rsidRPr="00643A43">
        <w:t xml:space="preserve"> </w:t>
      </w:r>
      <w:r w:rsidRPr="00643A43">
        <w:t>those</w:t>
      </w:r>
      <w:r w:rsidR="00F73A4C" w:rsidRPr="00643A43">
        <w:t xml:space="preserve"> </w:t>
      </w:r>
      <w:r w:rsidRPr="00643A43">
        <w:t>who</w:t>
      </w:r>
      <w:r w:rsidR="00F73A4C" w:rsidRPr="00643A43">
        <w:t xml:space="preserve"> </w:t>
      </w:r>
      <w:r w:rsidRPr="00643A43">
        <w:t>rate</w:t>
      </w:r>
      <w:r w:rsidR="00F73A4C" w:rsidRPr="00643A43">
        <w:t xml:space="preserve"> </w:t>
      </w:r>
      <w:r w:rsidRPr="00643A43">
        <w:t>and</w:t>
      </w:r>
      <w:r w:rsidR="00F73A4C" w:rsidRPr="00643A43">
        <w:t xml:space="preserve"> </w:t>
      </w:r>
      <w:r w:rsidRPr="00643A43">
        <w:t>those</w:t>
      </w:r>
      <w:r w:rsidR="00F73A4C" w:rsidRPr="00643A43">
        <w:t xml:space="preserve"> </w:t>
      </w:r>
      <w:r w:rsidRPr="00643A43">
        <w:t>who</w:t>
      </w:r>
      <w:r w:rsidR="00F73A4C" w:rsidRPr="00643A43">
        <w:t xml:space="preserve"> </w:t>
      </w:r>
      <w:r w:rsidRPr="00643A43">
        <w:t>get</w:t>
      </w:r>
      <w:r w:rsidR="00F73A4C" w:rsidRPr="00643A43">
        <w:t xml:space="preserve"> </w:t>
      </w:r>
      <w:r w:rsidRPr="00643A43">
        <w:t>rated.</w:t>
      </w:r>
      <w:r w:rsidR="00F73A4C" w:rsidRPr="00643A43">
        <w:t xml:space="preserve"> </w:t>
      </w:r>
      <w:r w:rsidRPr="00643A43">
        <w:t>We</w:t>
      </w:r>
      <w:r w:rsidR="00F73A4C" w:rsidRPr="00643A43">
        <w:t xml:space="preserve"> </w:t>
      </w:r>
      <w:r w:rsidRPr="00643A43">
        <w:t>do</w:t>
      </w:r>
      <w:r w:rsidR="00F73A4C" w:rsidRPr="00643A43">
        <w:t xml:space="preserve"> </w:t>
      </w:r>
      <w:r w:rsidRPr="00643A43">
        <w:t>not</w:t>
      </w:r>
      <w:r w:rsidR="00F73A4C" w:rsidRPr="00643A43">
        <w:t xml:space="preserve"> </w:t>
      </w:r>
      <w:r w:rsidRPr="00643A43">
        <w:t>find</w:t>
      </w:r>
      <w:r w:rsidR="00F73A4C" w:rsidRPr="00643A43">
        <w:t xml:space="preserve"> </w:t>
      </w:r>
      <w:r w:rsidRPr="00643A43">
        <w:t>that</w:t>
      </w:r>
      <w:r w:rsidR="00F73A4C" w:rsidRPr="00643A43">
        <w:t xml:space="preserve"> </w:t>
      </w:r>
      <w:r w:rsidRPr="00643A43">
        <w:t>gender</w:t>
      </w:r>
      <w:r w:rsidR="00F73A4C" w:rsidRPr="00643A43">
        <w:t xml:space="preserve"> </w:t>
      </w:r>
      <w:r w:rsidRPr="00643A43">
        <w:t>plays</w:t>
      </w:r>
      <w:r w:rsidR="00F73A4C" w:rsidRPr="00643A43">
        <w:t xml:space="preserve"> </w:t>
      </w:r>
      <w:r w:rsidRPr="00643A43">
        <w:t>a</w:t>
      </w:r>
      <w:r w:rsidR="00F73A4C" w:rsidRPr="00643A43">
        <w:t xml:space="preserve"> </w:t>
      </w:r>
      <w:r w:rsidRPr="00643A43">
        <w:t>significant</w:t>
      </w:r>
      <w:r w:rsidR="00F73A4C" w:rsidRPr="00643A43">
        <w:t xml:space="preserve"> </w:t>
      </w:r>
      <w:r w:rsidRPr="00643A43">
        <w:t>role</w:t>
      </w:r>
      <w:r w:rsidR="00F73A4C" w:rsidRPr="00643A43">
        <w:t xml:space="preserve"> </w:t>
      </w:r>
      <w:r w:rsidRPr="00643A43">
        <w:t>in</w:t>
      </w:r>
      <w:r w:rsidR="00F73A4C" w:rsidRPr="00643A43">
        <w:t xml:space="preserve"> </w:t>
      </w:r>
      <w:r w:rsidRPr="00643A43">
        <w:t>self-assessments,</w:t>
      </w:r>
      <w:r w:rsidR="00F73A4C" w:rsidRPr="00643A43">
        <w:t xml:space="preserve"> </w:t>
      </w:r>
      <w:r w:rsidRPr="00643A43">
        <w:t>except</w:t>
      </w:r>
      <w:r w:rsidR="00F73A4C" w:rsidRPr="00643A43">
        <w:t xml:space="preserve"> </w:t>
      </w:r>
      <w:r w:rsidRPr="00643A43">
        <w:t>perhaps</w:t>
      </w:r>
      <w:r w:rsidR="00F73A4C" w:rsidRPr="00643A43">
        <w:t xml:space="preserve"> </w:t>
      </w:r>
      <w:r w:rsidRPr="00643A43">
        <w:t>for</w:t>
      </w:r>
      <w:r w:rsidR="00F73A4C" w:rsidRPr="00643A43">
        <w:t xml:space="preserve"> </w:t>
      </w:r>
      <w:r w:rsidRPr="00643A43">
        <w:t>the</w:t>
      </w:r>
      <w:r w:rsidR="00F73A4C" w:rsidRPr="00643A43">
        <w:t xml:space="preserve"> </w:t>
      </w:r>
      <w:r w:rsidRPr="00643A43">
        <w:t>fact</w:t>
      </w:r>
      <w:r w:rsidR="00F73A4C" w:rsidRPr="00643A43">
        <w:t xml:space="preserve"> </w:t>
      </w:r>
      <w:r w:rsidRPr="00643A43">
        <w:t>that</w:t>
      </w:r>
      <w:r w:rsidR="00F73A4C" w:rsidRPr="00643A43">
        <w:t xml:space="preserve"> </w:t>
      </w:r>
      <w:r w:rsidRPr="00643A43">
        <w:t>women</w:t>
      </w:r>
      <w:r w:rsidR="00F73A4C" w:rsidRPr="00643A43">
        <w:t xml:space="preserve"> </w:t>
      </w:r>
      <w:r w:rsidRPr="00643A43">
        <w:t>seem</w:t>
      </w:r>
      <w:r w:rsidR="00F73A4C" w:rsidRPr="00643A43">
        <w:t xml:space="preserve"> </w:t>
      </w:r>
      <w:r w:rsidRPr="00643A43">
        <w:t>to</w:t>
      </w:r>
      <w:r w:rsidR="00F73A4C" w:rsidRPr="00643A43">
        <w:t xml:space="preserve"> </w:t>
      </w:r>
      <w:r w:rsidRPr="00643A43">
        <w:t>rate</w:t>
      </w:r>
      <w:r w:rsidR="00F73A4C" w:rsidRPr="00643A43">
        <w:t xml:space="preserve"> </w:t>
      </w:r>
      <w:r w:rsidRPr="00643A43">
        <w:t>themselves</w:t>
      </w:r>
      <w:r w:rsidR="00F73A4C" w:rsidRPr="00643A43">
        <w:t xml:space="preserve"> </w:t>
      </w:r>
      <w:r w:rsidRPr="00643A43">
        <w:t>somewhat</w:t>
      </w:r>
      <w:r w:rsidR="00F73A4C" w:rsidRPr="00643A43">
        <w:t xml:space="preserve"> </w:t>
      </w:r>
      <w:r w:rsidRPr="00643A43">
        <w:t>higher</w:t>
      </w:r>
      <w:r w:rsidR="00F73A4C" w:rsidRPr="00643A43">
        <w:t xml:space="preserve"> </w:t>
      </w:r>
      <w:r w:rsidRPr="00643A43">
        <w:t>on</w:t>
      </w:r>
      <w:r w:rsidR="00F73A4C" w:rsidRPr="00643A43">
        <w:t xml:space="preserve"> </w:t>
      </w:r>
      <w:r w:rsidRPr="00643A43">
        <w:t>the</w:t>
      </w:r>
      <w:r w:rsidR="00F73A4C" w:rsidRPr="00643A43">
        <w:t xml:space="preserve"> </w:t>
      </w:r>
      <w:r w:rsidRPr="00643A43">
        <w:t>quality</w:t>
      </w:r>
      <w:r w:rsidR="00F73A4C" w:rsidRPr="00643A43">
        <w:t xml:space="preserve"> </w:t>
      </w:r>
      <w:r w:rsidRPr="00643A43">
        <w:t>dimension.</w:t>
      </w:r>
      <w:r w:rsidR="00F73A4C" w:rsidRPr="00643A43">
        <w:t xml:space="preserve"> </w:t>
      </w:r>
      <w:r w:rsidRPr="00643A43">
        <w:t>The</w:t>
      </w:r>
      <w:r w:rsidR="00F73A4C" w:rsidRPr="00643A43">
        <w:t xml:space="preserve"> </w:t>
      </w:r>
      <w:r w:rsidRPr="00643A43">
        <w:t>sex</w:t>
      </w:r>
      <w:r w:rsidR="00F73A4C" w:rsidRPr="00643A43">
        <w:t xml:space="preserve"> </w:t>
      </w:r>
      <w:r w:rsidRPr="00643A43">
        <w:t>of</w:t>
      </w:r>
      <w:r w:rsidR="00F73A4C" w:rsidRPr="00643A43">
        <w:t xml:space="preserve"> </w:t>
      </w:r>
      <w:r w:rsidRPr="00643A43">
        <w:t>the</w:t>
      </w:r>
      <w:r w:rsidR="00F73A4C" w:rsidRPr="00643A43">
        <w:t xml:space="preserve"> </w:t>
      </w:r>
      <w:r w:rsidRPr="00643A43">
        <w:t>actor</w:t>
      </w:r>
      <w:r w:rsidR="00F73A4C" w:rsidRPr="00643A43">
        <w:t xml:space="preserve"> </w:t>
      </w:r>
      <w:r w:rsidRPr="00643A43">
        <w:t>being</w:t>
      </w:r>
      <w:r w:rsidR="00F73A4C" w:rsidRPr="00643A43">
        <w:t xml:space="preserve"> </w:t>
      </w:r>
      <w:r w:rsidRPr="00643A43">
        <w:t>rated</w:t>
      </w:r>
      <w:r w:rsidR="00F73A4C" w:rsidRPr="00643A43">
        <w:t xml:space="preserve"> </w:t>
      </w:r>
      <w:r w:rsidRPr="00643A43">
        <w:t>does</w:t>
      </w:r>
      <w:r w:rsidR="00F73A4C" w:rsidRPr="00643A43">
        <w:t xml:space="preserve"> </w:t>
      </w:r>
      <w:r w:rsidRPr="00643A43">
        <w:t>not</w:t>
      </w:r>
      <w:r w:rsidR="00F73A4C" w:rsidRPr="00643A43">
        <w:t xml:space="preserve"> </w:t>
      </w:r>
      <w:r w:rsidRPr="00643A43">
        <w:t>affect</w:t>
      </w:r>
      <w:r w:rsidR="00F73A4C" w:rsidRPr="00643A43">
        <w:t xml:space="preserve"> </w:t>
      </w:r>
      <w:r w:rsidRPr="00643A43">
        <w:t>the</w:t>
      </w:r>
      <w:r w:rsidR="00F73A4C" w:rsidRPr="00643A43">
        <w:t xml:space="preserve"> </w:t>
      </w:r>
      <w:r w:rsidRPr="00643A43">
        <w:t>rating</w:t>
      </w:r>
      <w:r w:rsidR="00F73A4C" w:rsidRPr="00643A43">
        <w:t xml:space="preserve"> </w:t>
      </w:r>
      <w:r w:rsidRPr="00643A43">
        <w:t>that</w:t>
      </w:r>
      <w:r w:rsidR="00F73A4C" w:rsidRPr="00643A43">
        <w:t xml:space="preserve"> </w:t>
      </w:r>
      <w:r w:rsidRPr="00643A43">
        <w:t>they</w:t>
      </w:r>
      <w:r w:rsidR="00F73A4C" w:rsidRPr="00643A43">
        <w:t xml:space="preserve"> </w:t>
      </w:r>
      <w:r w:rsidRPr="00643A43">
        <w:t>receive</w:t>
      </w:r>
      <w:r w:rsidR="00F73A4C" w:rsidRPr="00643A43">
        <w:t xml:space="preserve"> </w:t>
      </w:r>
      <w:r w:rsidRPr="00643A43">
        <w:t>and</w:t>
      </w:r>
      <w:r w:rsidR="00F73A4C" w:rsidRPr="00643A43">
        <w:t xml:space="preserve"> </w:t>
      </w:r>
      <w:r w:rsidRPr="00643A43">
        <w:t>we</w:t>
      </w:r>
      <w:r w:rsidR="00F73A4C" w:rsidRPr="00643A43">
        <w:t xml:space="preserve"> </w:t>
      </w:r>
      <w:r w:rsidRPr="00643A43">
        <w:t>find</w:t>
      </w:r>
      <w:r w:rsidR="00F73A4C" w:rsidRPr="00643A43">
        <w:t xml:space="preserve"> </w:t>
      </w:r>
      <w:r w:rsidRPr="00643A43">
        <w:t>no</w:t>
      </w:r>
      <w:r w:rsidR="00F73A4C" w:rsidRPr="00643A43">
        <w:t xml:space="preserve"> </w:t>
      </w:r>
      <w:r w:rsidRPr="00643A43">
        <w:t>signs</w:t>
      </w:r>
      <w:r w:rsidR="00F73A4C" w:rsidRPr="00643A43">
        <w:t xml:space="preserve"> </w:t>
      </w:r>
      <w:r w:rsidRPr="00643A43">
        <w:t>of</w:t>
      </w:r>
      <w:r w:rsidR="00F73A4C" w:rsidRPr="00643A43">
        <w:t xml:space="preserve"> </w:t>
      </w:r>
      <w:r w:rsidRPr="00643A43">
        <w:t>gender-based</w:t>
      </w:r>
      <w:r w:rsidR="00F73A4C" w:rsidRPr="00643A43">
        <w:t xml:space="preserve"> </w:t>
      </w:r>
      <w:r w:rsidRPr="00643A43">
        <w:t>homophily</w:t>
      </w:r>
      <w:r w:rsidR="00F73A4C" w:rsidRPr="00643A43">
        <w:t xml:space="preserve"> </w:t>
      </w:r>
      <w:r w:rsidRPr="00643A43">
        <w:t>for</w:t>
      </w:r>
      <w:r w:rsidR="00F73A4C" w:rsidRPr="00643A43">
        <w:t xml:space="preserve"> </w:t>
      </w:r>
      <w:r w:rsidRPr="00643A43">
        <w:t>women</w:t>
      </w:r>
      <w:r w:rsidR="00F73A4C" w:rsidRPr="00643A43">
        <w:t xml:space="preserve"> </w:t>
      </w:r>
      <w:r w:rsidRPr="00643A43">
        <w:t>in</w:t>
      </w:r>
      <w:r w:rsidR="00F73A4C" w:rsidRPr="00643A43">
        <w:t xml:space="preserve"> </w:t>
      </w:r>
      <w:r w:rsidRPr="00643A43">
        <w:t>the</w:t>
      </w:r>
      <w:r w:rsidR="00F73A4C" w:rsidRPr="00643A43">
        <w:t xml:space="preserve"> </w:t>
      </w:r>
      <w:r w:rsidRPr="00643A43">
        <w:t>ratings.</w:t>
      </w:r>
      <w:r w:rsidR="00F73A4C" w:rsidRPr="00643A43">
        <w:t xml:space="preserve"> </w:t>
      </w:r>
      <w:r w:rsidRPr="00643A43">
        <w:t>There</w:t>
      </w:r>
      <w:r w:rsidR="00F73A4C" w:rsidRPr="00643A43">
        <w:t xml:space="preserve"> </w:t>
      </w:r>
      <w:r w:rsidRPr="00643A43">
        <w:t>is</w:t>
      </w:r>
      <w:r w:rsidR="00F73A4C" w:rsidRPr="00643A43">
        <w:t xml:space="preserve"> </w:t>
      </w:r>
      <w:r w:rsidRPr="00643A43">
        <w:t>some</w:t>
      </w:r>
      <w:r w:rsidR="00F73A4C" w:rsidRPr="00643A43">
        <w:t xml:space="preserve"> </w:t>
      </w:r>
      <w:r w:rsidRPr="00643A43">
        <w:t>evidence</w:t>
      </w:r>
      <w:r w:rsidR="00F73A4C" w:rsidRPr="00643A43">
        <w:t xml:space="preserve"> </w:t>
      </w:r>
      <w:r w:rsidRPr="00643A43">
        <w:t>that</w:t>
      </w:r>
      <w:r w:rsidR="00F73A4C" w:rsidRPr="00643A43">
        <w:t xml:space="preserve"> </w:t>
      </w:r>
      <w:r w:rsidRPr="00643A43">
        <w:t>female</w:t>
      </w:r>
      <w:r w:rsidR="00F73A4C" w:rsidRPr="00643A43">
        <w:t xml:space="preserve"> </w:t>
      </w:r>
      <w:r w:rsidRPr="00643A43">
        <w:t>farmers</w:t>
      </w:r>
      <w:r w:rsidR="00F73A4C" w:rsidRPr="00643A43">
        <w:t xml:space="preserve"> </w:t>
      </w:r>
      <w:r w:rsidRPr="00643A43">
        <w:t>rate</w:t>
      </w:r>
      <w:r w:rsidR="00F73A4C" w:rsidRPr="00643A43">
        <w:t xml:space="preserve"> </w:t>
      </w:r>
      <w:r w:rsidRPr="00643A43">
        <w:t>more</w:t>
      </w:r>
      <w:r w:rsidR="00F73A4C" w:rsidRPr="00643A43">
        <w:t xml:space="preserve"> </w:t>
      </w:r>
      <w:proofErr w:type="spellStart"/>
      <w:r w:rsidRPr="00643A43">
        <w:t>favo</w:t>
      </w:r>
      <w:r w:rsidR="00846677">
        <w:t>urably</w:t>
      </w:r>
      <w:proofErr w:type="spellEnd"/>
      <w:r w:rsidR="00F73A4C" w:rsidRPr="00643A43">
        <w:t xml:space="preserve"> </w:t>
      </w:r>
      <w:r w:rsidRPr="00643A43">
        <w:t>than</w:t>
      </w:r>
      <w:r w:rsidR="00F73A4C" w:rsidRPr="00643A43">
        <w:t xml:space="preserve"> </w:t>
      </w:r>
      <w:r w:rsidRPr="00643A43">
        <w:t>male</w:t>
      </w:r>
      <w:r w:rsidR="00F73A4C" w:rsidRPr="00643A43">
        <w:t xml:space="preserve"> </w:t>
      </w:r>
      <w:r w:rsidRPr="00643A43">
        <w:t>farmers</w:t>
      </w:r>
      <w:del w:id="942" w:author="Anusha De" w:date="2022-05-05T14:08:00Z">
        <w:r w:rsidRPr="00643A43" w:rsidDel="009D0159">
          <w:delText>,</w:delText>
        </w:r>
        <w:r w:rsidR="00F73A4C" w:rsidRPr="00643A43" w:rsidDel="009D0159">
          <w:delText xml:space="preserve"> </w:delText>
        </w:r>
        <w:r w:rsidRPr="00643A43" w:rsidDel="009D0159">
          <w:delText>but</w:delText>
        </w:r>
        <w:r w:rsidR="00F73A4C" w:rsidRPr="00643A43" w:rsidDel="009D0159">
          <w:delText xml:space="preserve"> </w:delText>
        </w:r>
        <w:r w:rsidRPr="00643A43" w:rsidDel="009D0159">
          <w:delText>only</w:delText>
        </w:r>
        <w:r w:rsidR="00F73A4C" w:rsidRPr="00643A43" w:rsidDel="009D0159">
          <w:delText xml:space="preserve"> </w:delText>
        </w:r>
        <w:r w:rsidRPr="00643A43" w:rsidDel="009D0159">
          <w:delText>in</w:delText>
        </w:r>
        <w:r w:rsidR="00F73A4C" w:rsidRPr="00643A43" w:rsidDel="009D0159">
          <w:delText xml:space="preserve"> </w:delText>
        </w:r>
        <w:r w:rsidRPr="00643A43" w:rsidDel="009D0159">
          <w:delText>some</w:delText>
        </w:r>
        <w:r w:rsidR="00F73A4C" w:rsidRPr="00643A43" w:rsidDel="009D0159">
          <w:delText xml:space="preserve"> </w:delText>
        </w:r>
        <w:r w:rsidRPr="00643A43" w:rsidDel="009D0159">
          <w:delText>dimensions</w:delText>
        </w:r>
      </w:del>
      <w:r w:rsidRPr="00643A43">
        <w:t>.</w:t>
      </w:r>
      <w:r w:rsidR="00F73A4C" w:rsidRPr="00643A43">
        <w:t xml:space="preserve"> </w:t>
      </w:r>
      <w:r w:rsidRPr="00643A43">
        <w:t>Taken</w:t>
      </w:r>
      <w:r w:rsidR="00F73A4C" w:rsidRPr="00643A43">
        <w:t xml:space="preserve"> </w:t>
      </w:r>
      <w:r w:rsidRPr="00643A43">
        <w:t>together,</w:t>
      </w:r>
      <w:r w:rsidR="00F73A4C" w:rsidRPr="00643A43">
        <w:t xml:space="preserve"> </w:t>
      </w:r>
      <w:r w:rsidRPr="00643A43">
        <w:t>women</w:t>
      </w:r>
      <w:r w:rsidR="00F73A4C" w:rsidRPr="00643A43">
        <w:t xml:space="preserve"> </w:t>
      </w:r>
      <w:r w:rsidRPr="00643A43">
        <w:t>actors</w:t>
      </w:r>
      <w:r w:rsidR="00F73A4C" w:rsidRPr="00643A43">
        <w:t xml:space="preserve"> </w:t>
      </w:r>
      <w:r w:rsidRPr="00643A43">
        <w:t>rate</w:t>
      </w:r>
      <w:r w:rsidR="00F73A4C" w:rsidRPr="00643A43">
        <w:t xml:space="preserve"> </w:t>
      </w:r>
      <w:r w:rsidRPr="00643A43">
        <w:t>themselves</w:t>
      </w:r>
      <w:r w:rsidR="00F73A4C" w:rsidRPr="00643A43">
        <w:t xml:space="preserve"> </w:t>
      </w:r>
      <w:r w:rsidRPr="00643A43">
        <w:t>relatively</w:t>
      </w:r>
      <w:r w:rsidR="00F73A4C" w:rsidRPr="00643A43">
        <w:t xml:space="preserve"> </w:t>
      </w:r>
      <w:r w:rsidRPr="00643A43">
        <w:t>higher</w:t>
      </w:r>
      <w:r w:rsidR="00F73A4C" w:rsidRPr="00643A43">
        <w:t xml:space="preserve"> </w:t>
      </w:r>
      <w:r w:rsidRPr="00643A43">
        <w:t>and/or</w:t>
      </w:r>
      <w:r w:rsidR="00F73A4C" w:rsidRPr="00643A43">
        <w:t xml:space="preserve"> </w:t>
      </w:r>
      <w:r w:rsidRPr="00643A43">
        <w:t>farmers</w:t>
      </w:r>
      <w:r w:rsidR="00F73A4C" w:rsidRPr="00643A43">
        <w:t xml:space="preserve"> </w:t>
      </w:r>
      <w:r w:rsidRPr="00643A43">
        <w:t>rate</w:t>
      </w:r>
      <w:r w:rsidR="00F73A4C" w:rsidRPr="00643A43">
        <w:t xml:space="preserve"> </w:t>
      </w:r>
      <w:r w:rsidRPr="00643A43">
        <w:t>female</w:t>
      </w:r>
      <w:r w:rsidR="00F73A4C" w:rsidRPr="00643A43">
        <w:t xml:space="preserve"> </w:t>
      </w:r>
      <w:r w:rsidRPr="00643A43">
        <w:t>actors</w:t>
      </w:r>
      <w:r w:rsidR="00F73A4C" w:rsidRPr="00643A43">
        <w:t xml:space="preserve"> </w:t>
      </w:r>
      <w:r w:rsidRPr="00643A43">
        <w:t>relatively</w:t>
      </w:r>
      <w:r w:rsidR="00F73A4C" w:rsidRPr="00643A43">
        <w:t xml:space="preserve"> </w:t>
      </w:r>
      <w:r w:rsidRPr="00643A43">
        <w:t>lower</w:t>
      </w:r>
      <w:r w:rsidR="00F73A4C" w:rsidRPr="00643A43">
        <w:t xml:space="preserve"> </w:t>
      </w:r>
      <w:r w:rsidRPr="00643A43">
        <w:t>when</w:t>
      </w:r>
      <w:r w:rsidR="00F73A4C" w:rsidRPr="00643A43">
        <w:t xml:space="preserve"> </w:t>
      </w:r>
      <w:r w:rsidRPr="00643A43">
        <w:t>price</w:t>
      </w:r>
      <w:r w:rsidR="00F73A4C" w:rsidRPr="00643A43">
        <w:t xml:space="preserve"> </w:t>
      </w:r>
      <w:ins w:id="943" w:author="Anusha De" w:date="2022-05-05T14:08:00Z">
        <w:r w:rsidR="009D0159">
          <w:t xml:space="preserve">competitiveness is concerned </w:t>
        </w:r>
      </w:ins>
      <w:r w:rsidRPr="00643A43">
        <w:t>and</w:t>
      </w:r>
      <w:r w:rsidR="00F73A4C" w:rsidRPr="00643A43">
        <w:t xml:space="preserve"> </w:t>
      </w:r>
      <w:ins w:id="944" w:author="Anusha De" w:date="2022-05-05T14:08:00Z">
        <w:r w:rsidR="009D0159">
          <w:t xml:space="preserve">higher when </w:t>
        </w:r>
      </w:ins>
      <w:r w:rsidRPr="00643A43">
        <w:t>quality</w:t>
      </w:r>
      <w:r w:rsidR="00F73A4C" w:rsidRPr="00643A43">
        <w:t xml:space="preserve"> </w:t>
      </w:r>
      <w:ins w:id="945" w:author="Anusha De" w:date="2022-05-05T14:09:00Z">
        <w:r w:rsidR="0018527F">
          <w:t xml:space="preserve">is </w:t>
        </w:r>
      </w:ins>
      <w:r w:rsidRPr="00643A43">
        <w:t>consider</w:t>
      </w:r>
      <w:ins w:id="946" w:author="Anusha De" w:date="2022-05-05T14:09:00Z">
        <w:r w:rsidR="0018527F">
          <w:t>ed</w:t>
        </w:r>
      </w:ins>
      <w:del w:id="947" w:author="Anusha De" w:date="2022-05-05T14:09:00Z">
        <w:r w:rsidRPr="00643A43" w:rsidDel="0018527F">
          <w:delText>ations</w:delText>
        </w:r>
        <w:r w:rsidR="00F73A4C" w:rsidRPr="00643A43" w:rsidDel="0018527F">
          <w:delText xml:space="preserve"> </w:delText>
        </w:r>
        <w:r w:rsidRPr="00643A43" w:rsidDel="0018527F">
          <w:delText>are</w:delText>
        </w:r>
        <w:r w:rsidR="00F73A4C" w:rsidRPr="00643A43" w:rsidDel="0018527F">
          <w:delText xml:space="preserve"> </w:delText>
        </w:r>
        <w:r w:rsidRPr="00643A43" w:rsidDel="0018527F">
          <w:delText>concerned</w:delText>
        </w:r>
      </w:del>
      <w:r w:rsidRPr="00643A43">
        <w:t>.</w:t>
      </w:r>
      <w:r w:rsidR="00F73A4C" w:rsidRPr="00643A43">
        <w:t xml:space="preserve"> </w:t>
      </w:r>
      <w:r w:rsidRPr="00643A43">
        <w:t>Female</w:t>
      </w:r>
      <w:r w:rsidR="00F73A4C" w:rsidRPr="00643A43">
        <w:t xml:space="preserve"> </w:t>
      </w:r>
      <w:r w:rsidRPr="00643A43">
        <w:t>actors</w:t>
      </w:r>
      <w:r w:rsidR="00F73A4C" w:rsidRPr="00643A43">
        <w:t xml:space="preserve"> </w:t>
      </w:r>
      <w:r w:rsidRPr="00643A43">
        <w:t>may</w:t>
      </w:r>
      <w:r w:rsidR="00F73A4C" w:rsidRPr="00643A43">
        <w:t xml:space="preserve"> </w:t>
      </w:r>
      <w:r w:rsidRPr="00643A43">
        <w:t>also</w:t>
      </w:r>
      <w:r w:rsidR="00F73A4C" w:rsidRPr="00643A43">
        <w:t xml:space="preserve"> </w:t>
      </w:r>
      <w:r w:rsidRPr="00643A43">
        <w:t>be</w:t>
      </w:r>
      <w:r w:rsidR="00F73A4C" w:rsidRPr="00643A43">
        <w:t xml:space="preserve"> </w:t>
      </w:r>
      <w:r w:rsidRPr="00643A43">
        <w:t>too</w:t>
      </w:r>
      <w:r w:rsidR="00F73A4C" w:rsidRPr="00643A43">
        <w:t xml:space="preserve"> </w:t>
      </w:r>
      <w:r w:rsidRPr="00643A43">
        <w:t>modest</w:t>
      </w:r>
      <w:r w:rsidR="00F73A4C" w:rsidRPr="00643A43">
        <w:t xml:space="preserve"> </w:t>
      </w:r>
      <w:r w:rsidRPr="00643A43">
        <w:t>with</w:t>
      </w:r>
      <w:r w:rsidR="00F73A4C" w:rsidRPr="00643A43">
        <w:t xml:space="preserve"> </w:t>
      </w:r>
      <w:r w:rsidRPr="00643A43">
        <w:t>respect</w:t>
      </w:r>
      <w:r w:rsidR="00F73A4C" w:rsidRPr="00643A43">
        <w:t xml:space="preserve"> </w:t>
      </w:r>
      <w:r w:rsidRPr="00643A43">
        <w:t>to</w:t>
      </w:r>
      <w:r w:rsidR="00F73A4C" w:rsidRPr="00643A43">
        <w:t xml:space="preserve"> </w:t>
      </w:r>
      <w:r w:rsidRPr="00643A43">
        <w:t>the</w:t>
      </w:r>
      <w:r w:rsidR="00F73A4C" w:rsidRPr="00643A43">
        <w:t xml:space="preserve"> </w:t>
      </w:r>
      <w:r w:rsidRPr="00643A43">
        <w:t>reputation</w:t>
      </w:r>
      <w:r w:rsidR="00F73A4C" w:rsidRPr="00643A43">
        <w:t xml:space="preserve"> </w:t>
      </w:r>
      <w:r w:rsidRPr="00643A43">
        <w:t>they</w:t>
      </w:r>
      <w:r w:rsidR="00F73A4C" w:rsidRPr="00643A43">
        <w:t xml:space="preserve"> </w:t>
      </w:r>
      <w:r w:rsidRPr="00643A43">
        <w:t>have.</w:t>
      </w:r>
    </w:p>
    <w:p w14:paraId="7E12CF5B" w14:textId="0AFC99AD" w:rsidR="005139B5" w:rsidRPr="00643A43" w:rsidRDefault="0081249E" w:rsidP="00643A43">
      <w:pPr>
        <w:pStyle w:val="1PP"/>
        <w:jc w:val="both"/>
      </w:pPr>
      <w:r w:rsidRPr="00643A43">
        <w:t>In</w:t>
      </w:r>
      <w:r w:rsidR="00F73A4C" w:rsidRPr="00643A43">
        <w:t xml:space="preserve"> </w:t>
      </w:r>
      <w:r w:rsidRPr="00643A43">
        <w:t>terms</w:t>
      </w:r>
      <w:r w:rsidR="00F73A4C" w:rsidRPr="00643A43">
        <w:t xml:space="preserve"> </w:t>
      </w:r>
      <w:r w:rsidRPr="00643A43">
        <w:t>of</w:t>
      </w:r>
      <w:r w:rsidR="00F73A4C" w:rsidRPr="00643A43">
        <w:t xml:space="preserve"> </w:t>
      </w:r>
      <w:r w:rsidRPr="00643A43">
        <w:t>policy</w:t>
      </w:r>
      <w:r w:rsidR="00F73A4C" w:rsidRPr="00643A43">
        <w:t xml:space="preserve"> </w:t>
      </w:r>
      <w:r w:rsidRPr="00643A43">
        <w:t>implications,</w:t>
      </w:r>
      <w:r w:rsidR="00F73A4C" w:rsidRPr="00643A43">
        <w:t xml:space="preserve"> </w:t>
      </w:r>
      <w:r w:rsidRPr="00643A43">
        <w:t>it</w:t>
      </w:r>
      <w:r w:rsidR="00F73A4C" w:rsidRPr="00643A43">
        <w:t xml:space="preserve"> </w:t>
      </w:r>
      <w:r w:rsidRPr="00643A43">
        <w:t>is</w:t>
      </w:r>
      <w:r w:rsidR="00F73A4C" w:rsidRPr="00643A43">
        <w:t xml:space="preserve"> </w:t>
      </w:r>
      <w:r w:rsidRPr="00643A43">
        <w:t>reassuring</w:t>
      </w:r>
      <w:r w:rsidR="00F73A4C" w:rsidRPr="00643A43">
        <w:t xml:space="preserve"> </w:t>
      </w:r>
      <w:r w:rsidRPr="00643A43">
        <w:t>to</w:t>
      </w:r>
      <w:r w:rsidR="00F73A4C" w:rsidRPr="00643A43">
        <w:t xml:space="preserve"> </w:t>
      </w:r>
      <w:r w:rsidRPr="00643A43">
        <w:t>find</w:t>
      </w:r>
      <w:r w:rsidR="00F73A4C" w:rsidRPr="00643A43">
        <w:t xml:space="preserve"> </w:t>
      </w:r>
      <w:r w:rsidRPr="00643A43">
        <w:t>that</w:t>
      </w:r>
      <w:r w:rsidR="00F73A4C" w:rsidRPr="00643A43">
        <w:t xml:space="preserve"> </w:t>
      </w:r>
      <w:r w:rsidRPr="00643A43">
        <w:t>one</w:t>
      </w:r>
      <w:r w:rsidR="00F73A4C" w:rsidRPr="00643A43">
        <w:t xml:space="preserve"> </w:t>
      </w:r>
      <w:r w:rsidRPr="00643A43">
        <w:t>of</w:t>
      </w:r>
      <w:r w:rsidR="00F73A4C" w:rsidRPr="00643A43">
        <w:t xml:space="preserve"> </w:t>
      </w:r>
      <w:r w:rsidRPr="00643A43">
        <w:t>the</w:t>
      </w:r>
      <w:r w:rsidR="00F73A4C" w:rsidRPr="00643A43">
        <w:t xml:space="preserve"> </w:t>
      </w:r>
      <w:r w:rsidRPr="00643A43">
        <w:t>key</w:t>
      </w:r>
      <w:r w:rsidR="00F73A4C" w:rsidRPr="00643A43">
        <w:t xml:space="preserve"> </w:t>
      </w:r>
      <w:r w:rsidRPr="00643A43">
        <w:t>hypotheses</w:t>
      </w:r>
      <w:r w:rsidR="00F73A4C" w:rsidRPr="00643A43">
        <w:t xml:space="preserve"> </w:t>
      </w:r>
      <w:r w:rsidRPr="00643A43">
        <w:t>in</w:t>
      </w:r>
      <w:r w:rsidR="00F73A4C" w:rsidRPr="00643A43">
        <w:t xml:space="preserve"> </w:t>
      </w:r>
      <w:r w:rsidRPr="00643A43">
        <w:t>this</w:t>
      </w:r>
      <w:r w:rsidR="00F73A4C" w:rsidRPr="00643A43">
        <w:t xml:space="preserve"> </w:t>
      </w:r>
      <w:r w:rsidRPr="00643A43">
        <w:t>study,</w:t>
      </w:r>
      <w:r w:rsidR="00F73A4C" w:rsidRPr="00643A43">
        <w:t xml:space="preserve"> </w:t>
      </w:r>
      <w:r w:rsidRPr="00643A43">
        <w:t>namely</w:t>
      </w:r>
      <w:r w:rsidR="00F73A4C" w:rsidRPr="00643A43">
        <w:t xml:space="preserve"> </w:t>
      </w:r>
      <w:r w:rsidRPr="00643A43">
        <w:t>that</w:t>
      </w:r>
      <w:r w:rsidR="00F73A4C" w:rsidRPr="00643A43">
        <w:t xml:space="preserve"> </w:t>
      </w:r>
      <w:r w:rsidRPr="00643A43">
        <w:t>female</w:t>
      </w:r>
      <w:r w:rsidR="00F73A4C" w:rsidRPr="00643A43">
        <w:t xml:space="preserve"> </w:t>
      </w:r>
      <w:proofErr w:type="spellStart"/>
      <w:r w:rsidRPr="00643A43">
        <w:t>agro</w:t>
      </w:r>
      <w:proofErr w:type="spellEnd"/>
      <w:r w:rsidRPr="00643A43">
        <w:t>-input</w:t>
      </w:r>
      <w:r w:rsidR="00F73A4C" w:rsidRPr="00643A43">
        <w:t xml:space="preserve"> </w:t>
      </w:r>
      <w:r w:rsidRPr="00643A43">
        <w:t>dealers,</w:t>
      </w:r>
      <w:r w:rsidR="00F73A4C" w:rsidRPr="00643A43">
        <w:t xml:space="preserve"> </w:t>
      </w:r>
      <w:r w:rsidRPr="00643A43">
        <w:t>traders</w:t>
      </w:r>
      <w:r w:rsidR="00F73A4C" w:rsidRPr="00643A43">
        <w:t xml:space="preserve"> </w:t>
      </w:r>
      <w:r w:rsidRPr="00643A43">
        <w:t>and</w:t>
      </w:r>
      <w:r w:rsidR="00F73A4C" w:rsidRPr="00643A43">
        <w:t xml:space="preserve"> </w:t>
      </w:r>
      <w:r w:rsidRPr="00643A43">
        <w:t>processors</w:t>
      </w:r>
      <w:r w:rsidR="00F73A4C" w:rsidRPr="00643A43">
        <w:t xml:space="preserve"> </w:t>
      </w:r>
      <w:r w:rsidRPr="00643A43">
        <w:t>are</w:t>
      </w:r>
      <w:r w:rsidR="00F73A4C" w:rsidRPr="00643A43">
        <w:t xml:space="preserve"> </w:t>
      </w:r>
      <w:r w:rsidRPr="00643A43">
        <w:t>systematically</w:t>
      </w:r>
      <w:r w:rsidR="00F73A4C" w:rsidRPr="00643A43">
        <w:t xml:space="preserve"> </w:t>
      </w:r>
      <w:r w:rsidRPr="00643A43">
        <w:t>rated</w:t>
      </w:r>
      <w:r w:rsidR="00F73A4C" w:rsidRPr="00643A43">
        <w:t xml:space="preserve"> </w:t>
      </w:r>
      <w:r w:rsidRPr="00643A43">
        <w:t>lower</w:t>
      </w:r>
      <w:r w:rsidR="00F73A4C" w:rsidRPr="00643A43">
        <w:t xml:space="preserve"> </w:t>
      </w:r>
      <w:r w:rsidRPr="00643A43">
        <w:t>than</w:t>
      </w:r>
      <w:r w:rsidR="00F73A4C" w:rsidRPr="00643A43">
        <w:t xml:space="preserve"> </w:t>
      </w:r>
      <w:r w:rsidRPr="00643A43">
        <w:t>male</w:t>
      </w:r>
      <w:r w:rsidR="00F73A4C" w:rsidRPr="00643A43">
        <w:t xml:space="preserve"> </w:t>
      </w:r>
      <w:r w:rsidRPr="00643A43">
        <w:t>actors,</w:t>
      </w:r>
      <w:r w:rsidR="00F73A4C" w:rsidRPr="00643A43">
        <w:t xml:space="preserve"> </w:t>
      </w:r>
      <w:r w:rsidRPr="00643A43">
        <w:t>was</w:t>
      </w:r>
      <w:r w:rsidR="00F73A4C" w:rsidRPr="00643A43">
        <w:t xml:space="preserve"> </w:t>
      </w:r>
      <w:r w:rsidRPr="00643A43">
        <w:t>not</w:t>
      </w:r>
      <w:r w:rsidR="00F73A4C" w:rsidRPr="00643A43">
        <w:t xml:space="preserve"> </w:t>
      </w:r>
      <w:r w:rsidRPr="00643A43">
        <w:t>supported</w:t>
      </w:r>
      <w:r w:rsidR="00F73A4C" w:rsidRPr="00643A43">
        <w:t xml:space="preserve"> </w:t>
      </w:r>
      <w:r w:rsidRPr="00643A43">
        <w:t>by</w:t>
      </w:r>
      <w:r w:rsidR="00F73A4C" w:rsidRPr="00643A43">
        <w:t xml:space="preserve"> </w:t>
      </w:r>
      <w:r w:rsidRPr="00643A43">
        <w:t>the</w:t>
      </w:r>
      <w:r w:rsidR="00F73A4C" w:rsidRPr="00643A43">
        <w:t xml:space="preserve"> </w:t>
      </w:r>
      <w:r w:rsidRPr="00643A43">
        <w:t>data.</w:t>
      </w:r>
      <w:r w:rsidR="00F73A4C" w:rsidRPr="00643A43">
        <w:t xml:space="preserve"> </w:t>
      </w:r>
      <w:r w:rsidRPr="00643A43">
        <w:t>Still,</w:t>
      </w:r>
      <w:r w:rsidR="00F73A4C" w:rsidRPr="00643A43">
        <w:t xml:space="preserve"> </w:t>
      </w:r>
      <w:r w:rsidRPr="00643A43">
        <w:t>given</w:t>
      </w:r>
      <w:r w:rsidR="00F73A4C" w:rsidRPr="00643A43">
        <w:t xml:space="preserve"> </w:t>
      </w:r>
      <w:r w:rsidRPr="00643A43">
        <w:t>an</w:t>
      </w:r>
      <w:r w:rsidR="00F73A4C" w:rsidRPr="00643A43">
        <w:t xml:space="preserve"> </w:t>
      </w:r>
      <w:r w:rsidRPr="00643A43">
        <w:t>extensive</w:t>
      </w:r>
      <w:r w:rsidR="00F73A4C" w:rsidRPr="00643A43">
        <w:t xml:space="preserve"> </w:t>
      </w:r>
      <w:r w:rsidRPr="00643A43">
        <w:t>literature</w:t>
      </w:r>
      <w:r w:rsidR="00F73A4C" w:rsidRPr="00643A43">
        <w:t xml:space="preserve"> </w:t>
      </w:r>
      <w:r w:rsidRPr="00643A43">
        <w:t>that</w:t>
      </w:r>
      <w:r w:rsidR="00F73A4C" w:rsidRPr="00643A43">
        <w:t xml:space="preserve"> </w:t>
      </w:r>
      <w:r w:rsidRPr="00643A43">
        <w:t>does</w:t>
      </w:r>
      <w:r w:rsidR="00F73A4C" w:rsidRPr="00643A43">
        <w:t xml:space="preserve"> </w:t>
      </w:r>
      <w:r w:rsidRPr="00643A43">
        <w:t>find</w:t>
      </w:r>
      <w:r w:rsidR="00F73A4C" w:rsidRPr="00643A43">
        <w:t xml:space="preserve"> </w:t>
      </w:r>
      <w:r w:rsidRPr="00643A43">
        <w:t>discrimination</w:t>
      </w:r>
      <w:r w:rsidR="00F73A4C" w:rsidRPr="00643A43">
        <w:t xml:space="preserve"> </w:t>
      </w:r>
      <w:r w:rsidRPr="00643A43">
        <w:t>in</w:t>
      </w:r>
      <w:r w:rsidR="00F73A4C" w:rsidRPr="00643A43">
        <w:t xml:space="preserve"> </w:t>
      </w:r>
      <w:r w:rsidRPr="00643A43">
        <w:t>a</w:t>
      </w:r>
      <w:r w:rsidR="00F73A4C" w:rsidRPr="00643A43">
        <w:t xml:space="preserve"> </w:t>
      </w:r>
      <w:r w:rsidRPr="00643A43">
        <w:t>variety</w:t>
      </w:r>
      <w:r w:rsidR="00F73A4C" w:rsidRPr="00643A43">
        <w:t xml:space="preserve"> </w:t>
      </w:r>
      <w:r w:rsidRPr="00643A43">
        <w:t>of</w:t>
      </w:r>
      <w:r w:rsidR="00F73A4C" w:rsidRPr="00643A43">
        <w:t xml:space="preserve"> </w:t>
      </w:r>
      <w:r w:rsidRPr="00643A43">
        <w:t>contexts</w:t>
      </w:r>
      <w:r w:rsidR="00F73A4C" w:rsidRPr="00643A43">
        <w:t xml:space="preserve"> </w:t>
      </w:r>
      <w:r w:rsidRPr="00643A43">
        <w:t>(</w:t>
      </w:r>
      <w:proofErr w:type="spellStart"/>
      <w:r w:rsidRPr="00643A43">
        <w:t>eg.</w:t>
      </w:r>
      <w:proofErr w:type="spellEnd"/>
      <w:r w:rsidR="00F73A4C" w:rsidRPr="00643A43">
        <w:t xml:space="preserve"> </w:t>
      </w:r>
      <w:hyperlink w:anchor="_bookmark43" w:history="1">
        <w:proofErr w:type="spellStart"/>
        <w:r w:rsidR="005E6082" w:rsidRPr="00643A43">
          <w:t>Lyness</w:t>
        </w:r>
        <w:proofErr w:type="spellEnd"/>
        <w:r w:rsidR="00F73A4C" w:rsidRPr="00643A43">
          <w:t xml:space="preserve"> </w:t>
        </w:r>
        <w:r w:rsidR="005E6082" w:rsidRPr="00643A43">
          <w:t>&amp;</w:t>
        </w:r>
        <w:r w:rsidR="00F73A4C" w:rsidRPr="00643A43">
          <w:t xml:space="preserve"> </w:t>
        </w:r>
        <w:r w:rsidR="005E6082" w:rsidRPr="00643A43">
          <w:t>Heilman</w:t>
        </w:r>
      </w:hyperlink>
      <w:r w:rsidR="005E6082" w:rsidRPr="00643A43">
        <w:t>,</w:t>
      </w:r>
      <w:r w:rsidR="00F73A4C" w:rsidRPr="00643A43">
        <w:t xml:space="preserve"> </w:t>
      </w:r>
      <w:hyperlink w:anchor="_bookmark43" w:history="1">
        <w:r w:rsidR="005E6082" w:rsidRPr="00643A43">
          <w:t>2006</w:t>
        </w:r>
      </w:hyperlink>
      <w:r w:rsidR="005E6082" w:rsidRPr="00643A43">
        <w:t>;</w:t>
      </w:r>
      <w:r w:rsidR="00F73A4C" w:rsidRPr="00643A43">
        <w:t xml:space="preserve"> </w:t>
      </w:r>
      <w:hyperlink w:anchor="_bookmark50" w:history="1">
        <w:proofErr w:type="spellStart"/>
        <w:r w:rsidRPr="00643A43">
          <w:t>Mengel</w:t>
        </w:r>
        <w:proofErr w:type="spellEnd"/>
        <w:r w:rsidR="00F73A4C" w:rsidRPr="00643A43">
          <w:t xml:space="preserve"> </w:t>
        </w:r>
        <w:r w:rsidRPr="00643A43">
          <w:t>et</w:t>
        </w:r>
        <w:r w:rsidR="00F73A4C" w:rsidRPr="00643A43">
          <w:t xml:space="preserve"> </w:t>
        </w:r>
        <w:r w:rsidRPr="00643A43">
          <w:t>al.</w:t>
        </w:r>
      </w:hyperlink>
      <w:r w:rsidRPr="00643A43">
        <w:t>,</w:t>
      </w:r>
      <w:r w:rsidR="00F73A4C" w:rsidRPr="00643A43">
        <w:t xml:space="preserve"> </w:t>
      </w:r>
      <w:hyperlink w:anchor="_bookmark50" w:history="1">
        <w:r w:rsidRPr="00643A43">
          <w:t>2018</w:t>
        </w:r>
      </w:hyperlink>
      <w:r w:rsidRPr="00643A43">
        <w:t>;</w:t>
      </w:r>
      <w:r w:rsidR="00F73A4C" w:rsidRPr="00643A43">
        <w:t xml:space="preserve"> </w:t>
      </w:r>
      <w:hyperlink w:anchor="_bookmark54" w:history="1">
        <w:r w:rsidR="005E6082" w:rsidRPr="00643A43">
          <w:t>Mitchell</w:t>
        </w:r>
        <w:r w:rsidR="00F73A4C" w:rsidRPr="00643A43">
          <w:t xml:space="preserve"> </w:t>
        </w:r>
        <w:r w:rsidR="005E6082" w:rsidRPr="00643A43">
          <w:t>&amp;</w:t>
        </w:r>
        <w:r w:rsidR="00F73A4C" w:rsidRPr="00643A43">
          <w:t xml:space="preserve"> </w:t>
        </w:r>
        <w:r w:rsidR="005E6082" w:rsidRPr="00643A43">
          <w:t>Martin</w:t>
        </w:r>
      </w:hyperlink>
      <w:r w:rsidRPr="00643A43">
        <w:t>,</w:t>
      </w:r>
      <w:r w:rsidR="00F73A4C" w:rsidRPr="00643A43">
        <w:t xml:space="preserve"> </w:t>
      </w:r>
      <w:hyperlink w:anchor="_bookmark54" w:history="1">
        <w:r w:rsidRPr="00643A43">
          <w:t>2018</w:t>
        </w:r>
      </w:hyperlink>
      <w:r w:rsidRPr="00643A43">
        <w:t>),</w:t>
      </w:r>
      <w:r w:rsidR="00F73A4C" w:rsidRPr="00643A43">
        <w:t xml:space="preserve"> </w:t>
      </w:r>
      <w:r w:rsidRPr="00643A43">
        <w:t>we</w:t>
      </w:r>
      <w:r w:rsidR="00F73A4C" w:rsidRPr="00643A43">
        <w:t xml:space="preserve"> </w:t>
      </w:r>
      <w:r w:rsidRPr="00643A43">
        <w:t>caution</w:t>
      </w:r>
      <w:r w:rsidR="00F73A4C" w:rsidRPr="00643A43">
        <w:t xml:space="preserve"> </w:t>
      </w:r>
      <w:r w:rsidRPr="00643A43">
        <w:t>against</w:t>
      </w:r>
      <w:r w:rsidR="00F73A4C" w:rsidRPr="00643A43">
        <w:t xml:space="preserve"> </w:t>
      </w:r>
      <w:r w:rsidRPr="00643A43">
        <w:t>sweeping</w:t>
      </w:r>
      <w:r w:rsidR="00F73A4C" w:rsidRPr="00643A43">
        <w:t xml:space="preserve"> </w:t>
      </w:r>
      <w:r w:rsidRPr="00643A43">
        <w:t>conclusions.</w:t>
      </w:r>
      <w:r w:rsidR="00F73A4C" w:rsidRPr="00643A43">
        <w:t xml:space="preserve"> </w:t>
      </w:r>
      <w:r w:rsidRPr="00643A43">
        <w:t>Heterogeneous</w:t>
      </w:r>
      <w:r w:rsidR="00F73A4C" w:rsidRPr="00643A43">
        <w:t xml:space="preserve"> </w:t>
      </w:r>
      <w:r w:rsidRPr="00643A43">
        <w:t>effects</w:t>
      </w:r>
      <w:r w:rsidR="00F73A4C" w:rsidRPr="00643A43">
        <w:t xml:space="preserve"> </w:t>
      </w:r>
      <w:r w:rsidRPr="00643A43">
        <w:t>between</w:t>
      </w:r>
      <w:r w:rsidR="00F73A4C" w:rsidRPr="00643A43">
        <w:t xml:space="preserve"> </w:t>
      </w:r>
      <w:r w:rsidRPr="00643A43">
        <w:t>actors</w:t>
      </w:r>
      <w:r w:rsidR="00F73A4C" w:rsidRPr="00643A43">
        <w:t xml:space="preserve"> </w:t>
      </w:r>
      <w:r w:rsidRPr="00643A43">
        <w:t>may</w:t>
      </w:r>
      <w:r w:rsidR="00F73A4C" w:rsidRPr="00643A43">
        <w:t xml:space="preserve"> </w:t>
      </w:r>
      <w:r w:rsidRPr="00643A43">
        <w:t>suffer</w:t>
      </w:r>
      <w:r w:rsidR="00F73A4C" w:rsidRPr="00643A43">
        <w:t xml:space="preserve"> </w:t>
      </w:r>
      <w:r w:rsidRPr="00643A43">
        <w:t>from</w:t>
      </w:r>
      <w:r w:rsidR="00F73A4C" w:rsidRPr="00643A43">
        <w:t xml:space="preserve"> </w:t>
      </w:r>
      <w:r w:rsidRPr="00643A43">
        <w:t>low</w:t>
      </w:r>
      <w:r w:rsidR="00F73A4C" w:rsidRPr="00643A43">
        <w:t xml:space="preserve"> </w:t>
      </w:r>
      <w:r w:rsidRPr="00643A43">
        <w:t>sample</w:t>
      </w:r>
      <w:r w:rsidR="00F73A4C" w:rsidRPr="00643A43">
        <w:t xml:space="preserve"> </w:t>
      </w:r>
      <w:r w:rsidRPr="00643A43">
        <w:t>size</w:t>
      </w:r>
      <w:r w:rsidR="00F73A4C" w:rsidRPr="00643A43">
        <w:t xml:space="preserve"> </w:t>
      </w:r>
      <w:r w:rsidRPr="00643A43">
        <w:t>and</w:t>
      </w:r>
      <w:r w:rsidR="00F73A4C" w:rsidRPr="00643A43">
        <w:t xml:space="preserve"> </w:t>
      </w:r>
      <w:r w:rsidRPr="00643A43">
        <w:t>limited</w:t>
      </w:r>
      <w:r w:rsidR="00F73A4C" w:rsidRPr="00643A43">
        <w:t xml:space="preserve"> </w:t>
      </w:r>
      <w:r w:rsidRPr="00643A43">
        <w:t>variation</w:t>
      </w:r>
      <w:r w:rsidR="00F73A4C" w:rsidRPr="00643A43">
        <w:t xml:space="preserve"> </w:t>
      </w:r>
      <w:r w:rsidRPr="00643A43">
        <w:t>in</w:t>
      </w:r>
      <w:r w:rsidR="00F73A4C" w:rsidRPr="00643A43">
        <w:t xml:space="preserve"> </w:t>
      </w:r>
      <w:r w:rsidRPr="00643A43">
        <w:t>the</w:t>
      </w:r>
      <w:r w:rsidR="00F73A4C" w:rsidRPr="00643A43">
        <w:t xml:space="preserve"> </w:t>
      </w:r>
      <w:r w:rsidRPr="00643A43">
        <w:t>gender</w:t>
      </w:r>
      <w:r w:rsidR="00F73A4C" w:rsidRPr="00643A43">
        <w:t xml:space="preserve"> </w:t>
      </w:r>
      <w:r w:rsidRPr="00643A43">
        <w:t>of</w:t>
      </w:r>
      <w:r w:rsidR="00F73A4C" w:rsidRPr="00643A43">
        <w:t xml:space="preserve"> </w:t>
      </w:r>
      <w:r w:rsidRPr="00643A43">
        <w:t>the</w:t>
      </w:r>
      <w:r w:rsidR="00F73A4C" w:rsidRPr="00643A43">
        <w:t xml:space="preserve"> </w:t>
      </w:r>
      <w:r w:rsidRPr="00643A43">
        <w:t>actor.</w:t>
      </w:r>
      <w:r w:rsidR="00F73A4C" w:rsidRPr="00643A43">
        <w:t xml:space="preserve"> </w:t>
      </w:r>
      <w:r w:rsidRPr="00643A43">
        <w:t>For</w:t>
      </w:r>
      <w:r w:rsidR="00F73A4C" w:rsidRPr="00643A43">
        <w:t xml:space="preserve"> </w:t>
      </w:r>
      <w:r w:rsidRPr="00643A43">
        <w:t>instance,</w:t>
      </w:r>
      <w:r w:rsidR="00F73A4C" w:rsidRPr="00643A43">
        <w:t xml:space="preserve"> </w:t>
      </w:r>
      <w:r w:rsidRPr="00643A43">
        <w:t>we</w:t>
      </w:r>
      <w:r w:rsidR="00F73A4C" w:rsidRPr="00643A43">
        <w:t xml:space="preserve"> </w:t>
      </w:r>
      <w:r w:rsidRPr="00643A43">
        <w:t>do</w:t>
      </w:r>
      <w:r w:rsidR="00F73A4C" w:rsidRPr="00643A43">
        <w:t xml:space="preserve"> </w:t>
      </w:r>
      <w:r w:rsidRPr="00643A43">
        <w:t>find</w:t>
      </w:r>
      <w:r w:rsidR="00F73A4C" w:rsidRPr="00643A43">
        <w:t xml:space="preserve"> </w:t>
      </w:r>
      <w:r w:rsidRPr="00643A43">
        <w:t>that</w:t>
      </w:r>
      <w:r w:rsidR="00F73A4C" w:rsidRPr="00643A43">
        <w:t xml:space="preserve"> </w:t>
      </w:r>
      <w:r w:rsidRPr="00643A43">
        <w:t>male</w:t>
      </w:r>
      <w:r w:rsidR="00F73A4C" w:rsidRPr="00643A43">
        <w:t xml:space="preserve"> </w:t>
      </w:r>
      <w:proofErr w:type="spellStart"/>
      <w:r w:rsidRPr="00643A43">
        <w:t>agro</w:t>
      </w:r>
      <w:proofErr w:type="spellEnd"/>
      <w:r w:rsidRPr="00643A43">
        <w:t>-input</w:t>
      </w:r>
      <w:r w:rsidR="00F73A4C" w:rsidRPr="00643A43">
        <w:t xml:space="preserve"> </w:t>
      </w:r>
      <w:r w:rsidRPr="00643A43">
        <w:t>dealers</w:t>
      </w:r>
      <w:r w:rsidR="00F73A4C" w:rsidRPr="00643A43">
        <w:t xml:space="preserve"> </w:t>
      </w:r>
      <w:r w:rsidRPr="00643A43">
        <w:t>get</w:t>
      </w:r>
      <w:r w:rsidR="00F73A4C" w:rsidRPr="00643A43">
        <w:t xml:space="preserve"> </w:t>
      </w:r>
      <w:r w:rsidRPr="00643A43">
        <w:t>higher</w:t>
      </w:r>
      <w:r w:rsidR="00F73A4C" w:rsidRPr="00643A43">
        <w:t xml:space="preserve"> </w:t>
      </w:r>
      <w:r w:rsidRPr="00643A43">
        <w:t>scores</w:t>
      </w:r>
      <w:r w:rsidR="00F73A4C" w:rsidRPr="00643A43">
        <w:t xml:space="preserve"> </w:t>
      </w:r>
      <w:r w:rsidRPr="00643A43">
        <w:t>for</w:t>
      </w:r>
      <w:r w:rsidR="00F73A4C" w:rsidRPr="00643A43">
        <w:t xml:space="preserve"> </w:t>
      </w:r>
      <w:r w:rsidRPr="00643A43">
        <w:t>location</w:t>
      </w:r>
      <w:r w:rsidR="00F73A4C" w:rsidRPr="00643A43">
        <w:t xml:space="preserve"> </w:t>
      </w:r>
      <w:r w:rsidRPr="00643A43">
        <w:t>than</w:t>
      </w:r>
      <w:r w:rsidR="00F73A4C" w:rsidRPr="00643A43">
        <w:t xml:space="preserve"> </w:t>
      </w:r>
      <w:r w:rsidRPr="00643A43">
        <w:t>women,</w:t>
      </w:r>
      <w:r w:rsidR="00F73A4C" w:rsidRPr="00643A43">
        <w:t xml:space="preserve"> </w:t>
      </w:r>
      <w:r w:rsidRPr="00643A43">
        <w:t>and</w:t>
      </w:r>
      <w:r w:rsidR="00F73A4C" w:rsidRPr="00643A43">
        <w:t xml:space="preserve"> </w:t>
      </w:r>
      <w:r w:rsidRPr="00643A43">
        <w:t>this</w:t>
      </w:r>
      <w:r w:rsidR="00F73A4C" w:rsidRPr="00643A43">
        <w:t xml:space="preserve"> </w:t>
      </w:r>
      <w:r w:rsidRPr="00643A43">
        <w:t>effect</w:t>
      </w:r>
      <w:r w:rsidR="00F73A4C" w:rsidRPr="00643A43">
        <w:t xml:space="preserve"> </w:t>
      </w:r>
      <w:r w:rsidRPr="00643A43">
        <w:t>may</w:t>
      </w:r>
      <w:r w:rsidR="00F73A4C" w:rsidRPr="00643A43">
        <w:t xml:space="preserve"> </w:t>
      </w:r>
      <w:r w:rsidRPr="00643A43">
        <w:t>become</w:t>
      </w:r>
      <w:r w:rsidR="00F73A4C" w:rsidRPr="00643A43">
        <w:t xml:space="preserve"> </w:t>
      </w:r>
      <w:r w:rsidRPr="00643A43">
        <w:t>significant</w:t>
      </w:r>
      <w:r w:rsidR="00F73A4C" w:rsidRPr="00643A43">
        <w:t xml:space="preserve"> </w:t>
      </w:r>
      <w:r w:rsidRPr="00643A43">
        <w:t>if</w:t>
      </w:r>
      <w:r w:rsidR="00F73A4C" w:rsidRPr="00643A43">
        <w:t xml:space="preserve"> </w:t>
      </w:r>
      <w:r w:rsidRPr="00643A43">
        <w:t>the</w:t>
      </w:r>
      <w:r w:rsidR="00F73A4C" w:rsidRPr="00643A43">
        <w:t xml:space="preserve"> </w:t>
      </w:r>
      <w:r w:rsidRPr="00643A43">
        <w:t>sample</w:t>
      </w:r>
      <w:r w:rsidR="00F73A4C" w:rsidRPr="00643A43">
        <w:t xml:space="preserve"> </w:t>
      </w:r>
      <w:r w:rsidRPr="00643A43">
        <w:t>size</w:t>
      </w:r>
      <w:r w:rsidR="00F73A4C" w:rsidRPr="00643A43">
        <w:t xml:space="preserve"> </w:t>
      </w:r>
      <w:r w:rsidRPr="00643A43">
        <w:t>grows.</w:t>
      </w:r>
    </w:p>
    <w:p w14:paraId="32A9C8C6" w14:textId="0B7FF5AF" w:rsidR="005139B5" w:rsidRPr="00643A43" w:rsidRDefault="0081249E" w:rsidP="00643A43">
      <w:pPr>
        <w:pStyle w:val="1PP"/>
        <w:jc w:val="both"/>
      </w:pPr>
      <w:r w:rsidRPr="00643A43">
        <w:t>The</w:t>
      </w:r>
      <w:r w:rsidR="00F73A4C" w:rsidRPr="00643A43">
        <w:t xml:space="preserve"> </w:t>
      </w:r>
      <w:r w:rsidRPr="00643A43">
        <w:t>fact</w:t>
      </w:r>
      <w:r w:rsidR="00F73A4C" w:rsidRPr="00643A43">
        <w:t xml:space="preserve"> </w:t>
      </w:r>
      <w:r w:rsidRPr="00643A43">
        <w:t>that</w:t>
      </w:r>
      <w:r w:rsidR="00F73A4C" w:rsidRPr="00643A43">
        <w:t xml:space="preserve"> </w:t>
      </w:r>
      <w:r w:rsidRPr="00643A43">
        <w:t>self-assessments</w:t>
      </w:r>
      <w:r w:rsidR="00F73A4C" w:rsidRPr="00643A43">
        <w:t xml:space="preserve"> </w:t>
      </w:r>
      <w:r w:rsidRPr="00643A43">
        <w:t>are</w:t>
      </w:r>
      <w:r w:rsidR="00F73A4C" w:rsidRPr="00643A43">
        <w:t xml:space="preserve"> </w:t>
      </w:r>
      <w:r w:rsidRPr="00643A43">
        <w:t>always</w:t>
      </w:r>
      <w:r w:rsidR="00F73A4C" w:rsidRPr="00643A43">
        <w:t xml:space="preserve"> </w:t>
      </w:r>
      <w:r w:rsidRPr="00643A43">
        <w:t>larger</w:t>
      </w:r>
      <w:r w:rsidR="00F73A4C" w:rsidRPr="00643A43">
        <w:t xml:space="preserve"> </w:t>
      </w:r>
      <w:r w:rsidRPr="00643A43">
        <w:t>than</w:t>
      </w:r>
      <w:r w:rsidR="00F73A4C" w:rsidRPr="00643A43">
        <w:t xml:space="preserve"> </w:t>
      </w:r>
      <w:r w:rsidRPr="00643A43">
        <w:t>farmer</w:t>
      </w:r>
      <w:r w:rsidR="00F73A4C" w:rsidRPr="00643A43">
        <w:t xml:space="preserve"> </w:t>
      </w:r>
      <w:r w:rsidRPr="00643A43">
        <w:t>rating</w:t>
      </w:r>
      <w:r w:rsidR="00F73A4C" w:rsidRPr="00643A43">
        <w:t xml:space="preserve"> </w:t>
      </w:r>
      <w:r w:rsidRPr="00643A43">
        <w:t>may</w:t>
      </w:r>
      <w:r w:rsidR="00F73A4C" w:rsidRPr="00643A43">
        <w:t xml:space="preserve"> </w:t>
      </w:r>
      <w:r w:rsidRPr="00643A43">
        <w:t>either</w:t>
      </w:r>
      <w:r w:rsidR="00F73A4C" w:rsidRPr="00643A43">
        <w:t xml:space="preserve"> </w:t>
      </w:r>
      <w:r w:rsidRPr="00643A43">
        <w:t>mean</w:t>
      </w:r>
      <w:r w:rsidR="00F73A4C" w:rsidRPr="00643A43">
        <w:t xml:space="preserve"> </w:t>
      </w:r>
      <w:r w:rsidRPr="00643A43">
        <w:t>that</w:t>
      </w:r>
      <w:r w:rsidR="00F73A4C" w:rsidRPr="00643A43">
        <w:t xml:space="preserve"> </w:t>
      </w:r>
      <w:r w:rsidRPr="00643A43">
        <w:t>actors</w:t>
      </w:r>
      <w:r w:rsidR="00F73A4C" w:rsidRPr="00643A43">
        <w:t xml:space="preserve"> </w:t>
      </w:r>
      <w:r w:rsidRPr="00643A43">
        <w:t>are</w:t>
      </w:r>
      <w:r w:rsidR="00F73A4C" w:rsidRPr="00643A43">
        <w:t xml:space="preserve"> </w:t>
      </w:r>
      <w:r w:rsidRPr="00643A43">
        <w:t>overconfident</w:t>
      </w:r>
      <w:r w:rsidR="00F73A4C" w:rsidRPr="00643A43">
        <w:t xml:space="preserve"> </w:t>
      </w:r>
      <w:r w:rsidRPr="00643A43">
        <w:t>or</w:t>
      </w:r>
      <w:r w:rsidR="00F73A4C" w:rsidRPr="00643A43">
        <w:t xml:space="preserve"> </w:t>
      </w:r>
      <w:r w:rsidRPr="00643A43">
        <w:t>farmers</w:t>
      </w:r>
      <w:r w:rsidR="00F73A4C" w:rsidRPr="00643A43">
        <w:t xml:space="preserve"> </w:t>
      </w:r>
      <w:r w:rsidRPr="00643A43">
        <w:t>are</w:t>
      </w:r>
      <w:r w:rsidR="00F73A4C" w:rsidRPr="00643A43">
        <w:t xml:space="preserve"> </w:t>
      </w:r>
      <w:r w:rsidRPr="00643A43">
        <w:t>overcritical.</w:t>
      </w:r>
      <w:r w:rsidR="00F73A4C" w:rsidRPr="00643A43">
        <w:t xml:space="preserve"> </w:t>
      </w:r>
      <w:r w:rsidRPr="00643A43">
        <w:t>Overconfidence</w:t>
      </w:r>
      <w:r w:rsidR="00F73A4C" w:rsidRPr="00643A43">
        <w:t xml:space="preserve"> </w:t>
      </w:r>
      <w:r w:rsidRPr="00643A43">
        <w:t>of</w:t>
      </w:r>
      <w:r w:rsidR="00F73A4C" w:rsidRPr="00643A43">
        <w:t xml:space="preserve"> </w:t>
      </w:r>
      <w:r w:rsidRPr="00643A43">
        <w:t>value</w:t>
      </w:r>
      <w:r w:rsidR="00F73A4C" w:rsidRPr="00643A43">
        <w:t xml:space="preserve"> </w:t>
      </w:r>
      <w:r w:rsidRPr="00643A43">
        <w:t>chain</w:t>
      </w:r>
      <w:r w:rsidR="00F73A4C" w:rsidRPr="00643A43">
        <w:t xml:space="preserve"> </w:t>
      </w:r>
      <w:r w:rsidRPr="00643A43">
        <w:t>actors</w:t>
      </w:r>
      <w:r w:rsidR="00F73A4C" w:rsidRPr="00643A43">
        <w:t xml:space="preserve"> </w:t>
      </w:r>
      <w:r w:rsidRPr="00643A43">
        <w:t>may</w:t>
      </w:r>
      <w:r w:rsidR="00F73A4C" w:rsidRPr="00643A43">
        <w:t xml:space="preserve"> </w:t>
      </w:r>
      <w:r w:rsidRPr="00643A43">
        <w:t>delay</w:t>
      </w:r>
      <w:r w:rsidR="00F73A4C" w:rsidRPr="00643A43">
        <w:t xml:space="preserve"> </w:t>
      </w:r>
      <w:r w:rsidRPr="00643A43">
        <w:t>innovations</w:t>
      </w:r>
      <w:r w:rsidR="00F73A4C" w:rsidRPr="00643A43">
        <w:t xml:space="preserve"> </w:t>
      </w:r>
      <w:r w:rsidRPr="00643A43">
        <w:t>within</w:t>
      </w:r>
      <w:r w:rsidR="00F73A4C" w:rsidRPr="00643A43">
        <w:t xml:space="preserve"> </w:t>
      </w:r>
      <w:r w:rsidRPr="00643A43">
        <w:t>the</w:t>
      </w:r>
      <w:r w:rsidR="00F73A4C" w:rsidRPr="00643A43">
        <w:t xml:space="preserve"> </w:t>
      </w:r>
      <w:r w:rsidRPr="00643A43">
        <w:t>chain</w:t>
      </w:r>
      <w:r w:rsidR="00F73A4C" w:rsidRPr="00643A43">
        <w:t xml:space="preserve"> </w:t>
      </w:r>
      <w:r w:rsidRPr="00643A43">
        <w:t>as</w:t>
      </w:r>
      <w:r w:rsidR="00F73A4C" w:rsidRPr="00643A43">
        <w:t xml:space="preserve"> </w:t>
      </w:r>
      <w:r w:rsidRPr="00643A43">
        <w:t>actors</w:t>
      </w:r>
      <w:r w:rsidR="00F73A4C" w:rsidRPr="00643A43">
        <w:t xml:space="preserve"> </w:t>
      </w:r>
      <w:r w:rsidRPr="00643A43">
        <w:t>do</w:t>
      </w:r>
      <w:r w:rsidR="00F73A4C" w:rsidRPr="00643A43">
        <w:t xml:space="preserve"> </w:t>
      </w:r>
      <w:r w:rsidRPr="00643A43">
        <w:t>not</w:t>
      </w:r>
      <w:r w:rsidR="00F73A4C" w:rsidRPr="00643A43">
        <w:t xml:space="preserve"> </w:t>
      </w:r>
      <w:r w:rsidRPr="00643A43">
        <w:t>see</w:t>
      </w:r>
      <w:r w:rsidR="00F73A4C" w:rsidRPr="00643A43">
        <w:t xml:space="preserve"> </w:t>
      </w:r>
      <w:r w:rsidRPr="00643A43">
        <w:t>the</w:t>
      </w:r>
      <w:r w:rsidR="00F73A4C" w:rsidRPr="00643A43">
        <w:t xml:space="preserve"> </w:t>
      </w:r>
      <w:r w:rsidRPr="00643A43">
        <w:t>need</w:t>
      </w:r>
      <w:r w:rsidR="00F73A4C" w:rsidRPr="00643A43">
        <w:t xml:space="preserve"> </w:t>
      </w:r>
      <w:r w:rsidRPr="00643A43">
        <w:t>to</w:t>
      </w:r>
      <w:r w:rsidR="00F73A4C" w:rsidRPr="00643A43">
        <w:t xml:space="preserve"> </w:t>
      </w:r>
      <w:r w:rsidRPr="00643A43">
        <w:t>improve.</w:t>
      </w:r>
      <w:r w:rsidR="00F73A4C" w:rsidRPr="00643A43">
        <w:t xml:space="preserve"> </w:t>
      </w:r>
      <w:r w:rsidRPr="00643A43">
        <w:t>Farmers</w:t>
      </w:r>
      <w:r w:rsidR="00F73A4C" w:rsidRPr="00643A43">
        <w:t xml:space="preserve"> </w:t>
      </w:r>
      <w:r w:rsidRPr="00643A43">
        <w:t>that</w:t>
      </w:r>
      <w:r w:rsidR="00F73A4C" w:rsidRPr="00643A43">
        <w:t xml:space="preserve"> </w:t>
      </w:r>
      <w:r w:rsidRPr="00643A43">
        <w:t>expect</w:t>
      </w:r>
      <w:r w:rsidR="00F73A4C" w:rsidRPr="00643A43">
        <w:t xml:space="preserve"> </w:t>
      </w:r>
      <w:r w:rsidRPr="00643A43">
        <w:t>more</w:t>
      </w:r>
      <w:r w:rsidR="00F73A4C" w:rsidRPr="00643A43">
        <w:t xml:space="preserve"> </w:t>
      </w:r>
      <w:r w:rsidRPr="00643A43">
        <w:t>from</w:t>
      </w:r>
      <w:r w:rsidR="00F73A4C" w:rsidRPr="00643A43">
        <w:t xml:space="preserve"> </w:t>
      </w:r>
      <w:r w:rsidRPr="00643A43">
        <w:t>value</w:t>
      </w:r>
      <w:r w:rsidR="00F73A4C" w:rsidRPr="00643A43">
        <w:t xml:space="preserve"> </w:t>
      </w:r>
      <w:r w:rsidRPr="00643A43">
        <w:t>chain</w:t>
      </w:r>
      <w:r w:rsidR="00F73A4C" w:rsidRPr="00643A43">
        <w:t xml:space="preserve"> </w:t>
      </w:r>
      <w:r w:rsidRPr="00643A43">
        <w:t>actors</w:t>
      </w:r>
      <w:r w:rsidR="00F73A4C" w:rsidRPr="00643A43">
        <w:t xml:space="preserve"> </w:t>
      </w:r>
      <w:r w:rsidRPr="00643A43">
        <w:t>are</w:t>
      </w:r>
      <w:r w:rsidR="00F73A4C" w:rsidRPr="00643A43">
        <w:t xml:space="preserve"> </w:t>
      </w:r>
      <w:r w:rsidRPr="00643A43">
        <w:t>likely</w:t>
      </w:r>
      <w:r w:rsidR="00F73A4C" w:rsidRPr="00643A43">
        <w:t xml:space="preserve"> </w:t>
      </w:r>
      <w:r w:rsidRPr="00643A43">
        <w:t>to</w:t>
      </w:r>
      <w:r w:rsidR="00F73A4C" w:rsidRPr="00643A43">
        <w:t xml:space="preserve"> </w:t>
      </w:r>
      <w:r w:rsidRPr="00643A43">
        <w:t>demand</w:t>
      </w:r>
      <w:r w:rsidR="00F73A4C" w:rsidRPr="00643A43">
        <w:t xml:space="preserve"> </w:t>
      </w:r>
      <w:r w:rsidRPr="00643A43">
        <w:t>less</w:t>
      </w:r>
      <w:r w:rsidR="00F73A4C" w:rsidRPr="00643A43">
        <w:t xml:space="preserve"> </w:t>
      </w:r>
      <w:r w:rsidRPr="00643A43">
        <w:t>services</w:t>
      </w:r>
      <w:r w:rsidR="00F73A4C" w:rsidRPr="00643A43">
        <w:t xml:space="preserve"> </w:t>
      </w:r>
      <w:r w:rsidRPr="00643A43">
        <w:t>from</w:t>
      </w:r>
      <w:r w:rsidR="00F73A4C" w:rsidRPr="00643A43">
        <w:t xml:space="preserve"> </w:t>
      </w:r>
      <w:r w:rsidRPr="00643A43">
        <w:t>these</w:t>
      </w:r>
      <w:r w:rsidR="00F73A4C" w:rsidRPr="00643A43">
        <w:t xml:space="preserve"> </w:t>
      </w:r>
      <w:r w:rsidRPr="00643A43">
        <w:t>actors.</w:t>
      </w:r>
      <w:r w:rsidR="00F73A4C" w:rsidRPr="00643A43">
        <w:t xml:space="preserve"> </w:t>
      </w:r>
      <w:r w:rsidRPr="00643A43">
        <w:t>As</w:t>
      </w:r>
      <w:r w:rsidR="00F73A4C" w:rsidRPr="00643A43">
        <w:t xml:space="preserve"> </w:t>
      </w:r>
      <w:r w:rsidRPr="00643A43">
        <w:t>such,</w:t>
      </w:r>
      <w:r w:rsidR="00F73A4C" w:rsidRPr="00643A43">
        <w:t xml:space="preserve"> </w:t>
      </w:r>
      <w:r w:rsidRPr="00643A43">
        <w:t>policy</w:t>
      </w:r>
      <w:r w:rsidR="00F73A4C" w:rsidRPr="00643A43">
        <w:t xml:space="preserve"> </w:t>
      </w:r>
      <w:r w:rsidRPr="00643A43">
        <w:t>interventions</w:t>
      </w:r>
      <w:r w:rsidR="00F73A4C" w:rsidRPr="00643A43">
        <w:t xml:space="preserve"> </w:t>
      </w:r>
      <w:r w:rsidRPr="00643A43">
        <w:t>aimed</w:t>
      </w:r>
      <w:r w:rsidR="00F73A4C" w:rsidRPr="00643A43">
        <w:t xml:space="preserve"> </w:t>
      </w:r>
      <w:r w:rsidRPr="00643A43">
        <w:t>at</w:t>
      </w:r>
      <w:r w:rsidR="00F73A4C" w:rsidRPr="00643A43">
        <w:t xml:space="preserve"> </w:t>
      </w:r>
      <w:r w:rsidRPr="00643A43">
        <w:t>reducing</w:t>
      </w:r>
      <w:r w:rsidR="00F73A4C" w:rsidRPr="00643A43">
        <w:t xml:space="preserve"> </w:t>
      </w:r>
      <w:r w:rsidRPr="00643A43">
        <w:t>the</w:t>
      </w:r>
      <w:r w:rsidR="00F73A4C" w:rsidRPr="00643A43">
        <w:t xml:space="preserve"> </w:t>
      </w:r>
      <w:r w:rsidRPr="00643A43">
        <w:t>gap</w:t>
      </w:r>
      <w:r w:rsidR="00F73A4C" w:rsidRPr="00643A43">
        <w:t xml:space="preserve"> </w:t>
      </w:r>
      <w:r w:rsidRPr="00643A43">
        <w:t>between</w:t>
      </w:r>
      <w:r w:rsidR="00F73A4C" w:rsidRPr="00643A43">
        <w:t xml:space="preserve"> </w:t>
      </w:r>
      <w:r w:rsidRPr="00643A43">
        <w:t>actor</w:t>
      </w:r>
      <w:r w:rsidR="00F73A4C" w:rsidRPr="00643A43">
        <w:t xml:space="preserve"> </w:t>
      </w:r>
      <w:r w:rsidRPr="00643A43">
        <w:t>self-assessments</w:t>
      </w:r>
      <w:r w:rsidR="00F73A4C" w:rsidRPr="00643A43">
        <w:t xml:space="preserve"> </w:t>
      </w:r>
      <w:r w:rsidRPr="00643A43">
        <w:t>and</w:t>
      </w:r>
      <w:r w:rsidR="00F73A4C" w:rsidRPr="00643A43">
        <w:t xml:space="preserve"> </w:t>
      </w:r>
      <w:r w:rsidRPr="00643A43">
        <w:t>farmer</w:t>
      </w:r>
      <w:r w:rsidR="00F73A4C" w:rsidRPr="00643A43">
        <w:t xml:space="preserve"> </w:t>
      </w:r>
      <w:r w:rsidRPr="00643A43">
        <w:t>ratings</w:t>
      </w:r>
      <w:r w:rsidR="00F73A4C" w:rsidRPr="00643A43">
        <w:t xml:space="preserve"> </w:t>
      </w:r>
      <w:r w:rsidRPr="00643A43">
        <w:t>are</w:t>
      </w:r>
      <w:r w:rsidR="00F73A4C" w:rsidRPr="00643A43">
        <w:t xml:space="preserve"> </w:t>
      </w:r>
      <w:r w:rsidRPr="00643A43">
        <w:t>likely</w:t>
      </w:r>
      <w:r w:rsidR="00F73A4C" w:rsidRPr="00643A43">
        <w:t xml:space="preserve"> </w:t>
      </w:r>
      <w:r w:rsidRPr="00643A43">
        <w:t>to</w:t>
      </w:r>
      <w:r w:rsidR="00F73A4C" w:rsidRPr="00643A43">
        <w:t xml:space="preserve"> </w:t>
      </w:r>
      <w:r w:rsidRPr="00643A43">
        <w:t>increase</w:t>
      </w:r>
      <w:r w:rsidR="00F73A4C" w:rsidRPr="00643A43">
        <w:t xml:space="preserve"> </w:t>
      </w:r>
      <w:r w:rsidRPr="00643A43">
        <w:t>efficiency</w:t>
      </w:r>
      <w:r w:rsidR="00F73A4C" w:rsidRPr="00643A43">
        <w:t xml:space="preserve"> </w:t>
      </w:r>
      <w:r w:rsidRPr="00643A43">
        <w:t>in</w:t>
      </w:r>
      <w:r w:rsidR="00F73A4C" w:rsidRPr="00643A43">
        <w:t xml:space="preserve"> </w:t>
      </w:r>
      <w:r w:rsidRPr="00643A43">
        <w:t>value</w:t>
      </w:r>
      <w:r w:rsidR="00F73A4C" w:rsidRPr="00643A43">
        <w:t xml:space="preserve"> </w:t>
      </w:r>
      <w:r w:rsidRPr="00643A43">
        <w:t>chains.</w:t>
      </w:r>
      <w:r w:rsidR="00F73A4C" w:rsidRPr="00643A43">
        <w:t xml:space="preserve"> </w:t>
      </w:r>
      <w:r w:rsidRPr="00643A43">
        <w:t>Examples</w:t>
      </w:r>
      <w:r w:rsidR="00F73A4C" w:rsidRPr="00643A43">
        <w:t xml:space="preserve"> </w:t>
      </w:r>
      <w:r w:rsidRPr="00643A43">
        <w:t>of</w:t>
      </w:r>
      <w:r w:rsidR="00F73A4C" w:rsidRPr="00643A43">
        <w:t xml:space="preserve"> </w:t>
      </w:r>
      <w:r w:rsidRPr="00643A43">
        <w:t>such</w:t>
      </w:r>
      <w:r w:rsidR="00F73A4C" w:rsidRPr="00643A43">
        <w:t xml:space="preserve"> </w:t>
      </w:r>
      <w:r w:rsidRPr="00643A43">
        <w:t>policy</w:t>
      </w:r>
      <w:r w:rsidR="00F73A4C" w:rsidRPr="00643A43">
        <w:t xml:space="preserve"> </w:t>
      </w:r>
      <w:r w:rsidRPr="00643A43">
        <w:t>interventions</w:t>
      </w:r>
      <w:r w:rsidR="00F73A4C" w:rsidRPr="00643A43">
        <w:t xml:space="preserve"> </w:t>
      </w:r>
      <w:r w:rsidRPr="00643A43">
        <w:t>include</w:t>
      </w:r>
      <w:r w:rsidR="00F73A4C" w:rsidRPr="00643A43">
        <w:t xml:space="preserve"> </w:t>
      </w:r>
      <w:r w:rsidRPr="00643A43">
        <w:t>certification</w:t>
      </w:r>
      <w:r w:rsidR="00F73A4C" w:rsidRPr="00643A43">
        <w:t xml:space="preserve"> </w:t>
      </w:r>
      <w:r w:rsidRPr="00643A43">
        <w:t>by</w:t>
      </w:r>
      <w:r w:rsidR="00F73A4C" w:rsidRPr="00643A43">
        <w:t xml:space="preserve"> </w:t>
      </w:r>
      <w:r w:rsidRPr="00643A43">
        <w:t>independent</w:t>
      </w:r>
      <w:r w:rsidR="00F73A4C" w:rsidRPr="00643A43">
        <w:t xml:space="preserve"> </w:t>
      </w:r>
      <w:r w:rsidRPr="00643A43">
        <w:t>agency</w:t>
      </w:r>
      <w:r w:rsidR="00F73A4C" w:rsidRPr="00643A43">
        <w:t xml:space="preserve"> </w:t>
      </w:r>
      <w:r w:rsidRPr="00643A43">
        <w:t>or</w:t>
      </w:r>
      <w:r w:rsidR="00F73A4C" w:rsidRPr="00643A43">
        <w:t xml:space="preserve"> </w:t>
      </w:r>
      <w:r w:rsidRPr="00643A43">
        <w:t>non-centralized</w:t>
      </w:r>
      <w:r w:rsidR="00F73A4C" w:rsidRPr="00643A43">
        <w:t xml:space="preserve"> </w:t>
      </w:r>
      <w:r w:rsidRPr="00643A43">
        <w:t>clearing</w:t>
      </w:r>
      <w:r w:rsidR="00F73A4C" w:rsidRPr="00643A43">
        <w:t xml:space="preserve"> </w:t>
      </w:r>
      <w:r w:rsidRPr="00643A43">
        <w:t>house</w:t>
      </w:r>
      <w:r w:rsidR="00F73A4C" w:rsidRPr="00643A43">
        <w:t xml:space="preserve"> </w:t>
      </w:r>
      <w:r w:rsidRPr="00643A43">
        <w:t>mechanisms</w:t>
      </w:r>
      <w:r w:rsidR="00F73A4C" w:rsidRPr="00643A43">
        <w:t xml:space="preserve"> </w:t>
      </w:r>
      <w:r w:rsidRPr="00643A43">
        <w:t>based</w:t>
      </w:r>
      <w:r w:rsidR="00F73A4C" w:rsidRPr="00643A43">
        <w:t xml:space="preserve"> </w:t>
      </w:r>
      <w:r w:rsidRPr="00643A43">
        <w:t>on</w:t>
      </w:r>
      <w:r w:rsidR="00F73A4C" w:rsidRPr="00643A43">
        <w:t xml:space="preserve"> </w:t>
      </w:r>
      <w:r w:rsidRPr="00643A43">
        <w:t>crowd</w:t>
      </w:r>
      <w:r w:rsidR="00F73A4C" w:rsidRPr="00643A43">
        <w:t xml:space="preserve"> </w:t>
      </w:r>
      <w:r w:rsidRPr="00643A43">
        <w:t>sourcing</w:t>
      </w:r>
      <w:r w:rsidR="00F73A4C" w:rsidRPr="00643A43">
        <w:t xml:space="preserve"> </w:t>
      </w:r>
      <w:r w:rsidRPr="00643A43">
        <w:t>(</w:t>
      </w:r>
      <w:proofErr w:type="spellStart"/>
      <w:r w:rsidR="006B0D07" w:rsidRPr="00643A43">
        <w:fldChar w:fldCharType="begin"/>
      </w:r>
      <w:r w:rsidR="006B0D07" w:rsidRPr="00643A43">
        <w:instrText xml:space="preserve"> HYPERLINK \l "_bookmark37" </w:instrText>
      </w:r>
      <w:r w:rsidR="006B0D07" w:rsidRPr="00643A43">
        <w:fldChar w:fldCharType="separate"/>
      </w:r>
      <w:r w:rsidR="00A6172B" w:rsidRPr="00643A43">
        <w:t>Hasanain</w:t>
      </w:r>
      <w:proofErr w:type="spellEnd"/>
      <w:r w:rsidR="00F73A4C" w:rsidRPr="00643A43">
        <w:t xml:space="preserve"> </w:t>
      </w:r>
      <w:r w:rsidR="00A6172B" w:rsidRPr="00643A43">
        <w:t>et</w:t>
      </w:r>
      <w:r w:rsidR="00F73A4C" w:rsidRPr="00643A43">
        <w:t xml:space="preserve"> </w:t>
      </w:r>
      <w:r w:rsidR="00A6172B" w:rsidRPr="00643A43">
        <w:t>al.</w:t>
      </w:r>
      <w:r w:rsidR="006B0D07" w:rsidRPr="00643A43">
        <w:fldChar w:fldCharType="end"/>
      </w:r>
      <w:r w:rsidR="00A6172B" w:rsidRPr="00643A43">
        <w:t>,</w:t>
      </w:r>
      <w:r w:rsidR="00F73A4C" w:rsidRPr="00643A43">
        <w:t xml:space="preserve"> </w:t>
      </w:r>
      <w:hyperlink w:anchor="_bookmark37" w:history="1">
        <w:r w:rsidR="00A6172B" w:rsidRPr="00643A43">
          <w:t>2019</w:t>
        </w:r>
      </w:hyperlink>
      <w:r w:rsidR="00A6172B" w:rsidRPr="00643A43">
        <w:t>;</w:t>
      </w:r>
      <w:r w:rsidR="00F73A4C" w:rsidRPr="00643A43">
        <w:t xml:space="preserve"> </w:t>
      </w:r>
      <w:hyperlink w:anchor="_bookmark60" w:history="1">
        <w:r w:rsidR="00A6172B" w:rsidRPr="00643A43">
          <w:t>Reimers</w:t>
        </w:r>
        <w:r w:rsidR="00F73A4C" w:rsidRPr="00643A43">
          <w:t xml:space="preserve"> </w:t>
        </w:r>
        <w:r w:rsidR="00A6172B" w:rsidRPr="00643A43">
          <w:t>&amp;</w:t>
        </w:r>
        <w:r w:rsidR="00F73A4C" w:rsidRPr="00643A43">
          <w:t xml:space="preserve"> </w:t>
        </w:r>
        <w:proofErr w:type="spellStart"/>
        <w:r w:rsidR="00A6172B" w:rsidRPr="00643A43">
          <w:t>Waldfogel</w:t>
        </w:r>
        <w:proofErr w:type="spellEnd"/>
      </w:hyperlink>
      <w:r w:rsidRPr="00643A43">
        <w:t>,</w:t>
      </w:r>
      <w:r w:rsidR="00F73A4C" w:rsidRPr="00643A43">
        <w:t xml:space="preserve"> </w:t>
      </w:r>
      <w:hyperlink w:anchor="_bookmark60" w:history="1">
        <w:r w:rsidRPr="00643A43">
          <w:t>2021</w:t>
        </w:r>
      </w:hyperlink>
      <w:r w:rsidRPr="00643A43">
        <w:t>).</w:t>
      </w:r>
    </w:p>
    <w:p w14:paraId="3688315E" w14:textId="7D7EB81F" w:rsidR="005139B5" w:rsidRPr="00643A43" w:rsidRDefault="0081249E" w:rsidP="00643A43">
      <w:pPr>
        <w:pStyle w:val="1PP"/>
        <w:jc w:val="both"/>
      </w:pPr>
      <w:r w:rsidRPr="00643A43">
        <w:t>Even</w:t>
      </w:r>
      <w:r w:rsidR="00F73A4C" w:rsidRPr="00643A43">
        <w:t xml:space="preserve"> </w:t>
      </w:r>
      <w:r w:rsidRPr="00643A43">
        <w:t>though</w:t>
      </w:r>
      <w:r w:rsidR="00F73A4C" w:rsidRPr="00643A43">
        <w:t xml:space="preserve"> </w:t>
      </w:r>
      <w:r w:rsidRPr="00643A43">
        <w:t>we</w:t>
      </w:r>
      <w:r w:rsidR="00F73A4C" w:rsidRPr="00643A43">
        <w:t xml:space="preserve"> </w:t>
      </w:r>
      <w:r w:rsidRPr="00643A43">
        <w:t>did</w:t>
      </w:r>
      <w:r w:rsidR="00F73A4C" w:rsidRPr="00643A43">
        <w:t xml:space="preserve"> </w:t>
      </w:r>
      <w:r w:rsidRPr="00643A43">
        <w:t>not</w:t>
      </w:r>
      <w:r w:rsidR="00F73A4C" w:rsidRPr="00643A43">
        <w:t xml:space="preserve"> </w:t>
      </w:r>
      <w:r w:rsidRPr="00643A43">
        <w:t>find</w:t>
      </w:r>
      <w:r w:rsidR="00F73A4C" w:rsidRPr="00643A43">
        <w:t xml:space="preserve"> </w:t>
      </w:r>
      <w:r w:rsidRPr="00643A43">
        <w:t>that</w:t>
      </w:r>
      <w:r w:rsidR="00F73A4C" w:rsidRPr="00643A43">
        <w:t xml:space="preserve"> </w:t>
      </w:r>
      <w:r w:rsidRPr="00643A43">
        <w:t>farmers</w:t>
      </w:r>
      <w:r w:rsidR="00F73A4C" w:rsidRPr="00643A43">
        <w:t xml:space="preserve"> </w:t>
      </w:r>
      <w:r w:rsidRPr="00643A43">
        <w:t>rate</w:t>
      </w:r>
      <w:r w:rsidR="00F73A4C" w:rsidRPr="00643A43">
        <w:t xml:space="preserve"> </w:t>
      </w:r>
      <w:r w:rsidRPr="00643A43">
        <w:t>female</w:t>
      </w:r>
      <w:r w:rsidR="00F73A4C" w:rsidRPr="00643A43">
        <w:t xml:space="preserve"> </w:t>
      </w:r>
      <w:r w:rsidRPr="00643A43">
        <w:t>agents</w:t>
      </w:r>
      <w:r w:rsidR="00F73A4C" w:rsidRPr="00643A43">
        <w:t xml:space="preserve"> </w:t>
      </w:r>
      <w:r w:rsidRPr="00643A43">
        <w:t>differently,</w:t>
      </w:r>
      <w:r w:rsidR="00F73A4C" w:rsidRPr="00643A43">
        <w:t xml:space="preserve"> </w:t>
      </w:r>
      <w:r w:rsidRPr="00643A43">
        <w:t>gender</w:t>
      </w:r>
      <w:r w:rsidR="00F73A4C" w:rsidRPr="00643A43">
        <w:t xml:space="preserve"> </w:t>
      </w:r>
      <w:r w:rsidRPr="00643A43">
        <w:t>may</w:t>
      </w:r>
      <w:r w:rsidR="00F73A4C" w:rsidRPr="00643A43">
        <w:t xml:space="preserve"> </w:t>
      </w:r>
      <w:r w:rsidRPr="00643A43">
        <w:t>still</w:t>
      </w:r>
      <w:r w:rsidR="00F73A4C" w:rsidRPr="00643A43">
        <w:t xml:space="preserve"> </w:t>
      </w:r>
      <w:r w:rsidRPr="00643A43">
        <w:t>affect</w:t>
      </w:r>
      <w:r w:rsidR="00F73A4C" w:rsidRPr="00643A43">
        <w:t xml:space="preserve"> </w:t>
      </w:r>
      <w:r w:rsidRPr="00643A43">
        <w:t>inclusiveness</w:t>
      </w:r>
      <w:r w:rsidR="00F73A4C" w:rsidRPr="00643A43">
        <w:t xml:space="preserve"> </w:t>
      </w:r>
      <w:r w:rsidRPr="00643A43">
        <w:t>of</w:t>
      </w:r>
      <w:r w:rsidR="00F73A4C" w:rsidRPr="00643A43">
        <w:t xml:space="preserve"> </w:t>
      </w:r>
      <w:r w:rsidRPr="00643A43">
        <w:t>value</w:t>
      </w:r>
      <w:r w:rsidR="00F73A4C" w:rsidRPr="00643A43">
        <w:t xml:space="preserve"> </w:t>
      </w:r>
      <w:r w:rsidRPr="00643A43">
        <w:t>chains.</w:t>
      </w:r>
      <w:r w:rsidR="00F73A4C" w:rsidRPr="00643A43">
        <w:t xml:space="preserve"> </w:t>
      </w:r>
      <w:r w:rsidRPr="00643A43">
        <w:t>For</w:t>
      </w:r>
      <w:r w:rsidR="00F73A4C" w:rsidRPr="00643A43">
        <w:t xml:space="preserve"> </w:t>
      </w:r>
      <w:r w:rsidRPr="00643A43">
        <w:t>instance,</w:t>
      </w:r>
      <w:r w:rsidR="00F73A4C" w:rsidRPr="00643A43">
        <w:t xml:space="preserve"> </w:t>
      </w:r>
      <w:r w:rsidRPr="00643A43">
        <w:t>the</w:t>
      </w:r>
      <w:r w:rsidR="00F73A4C" w:rsidRPr="00643A43">
        <w:t xml:space="preserve"> </w:t>
      </w:r>
      <w:r w:rsidRPr="00643A43">
        <w:t>tendency</w:t>
      </w:r>
      <w:r w:rsidR="00F73A4C" w:rsidRPr="00643A43">
        <w:t xml:space="preserve"> </w:t>
      </w:r>
      <w:r w:rsidRPr="00643A43">
        <w:t>of</w:t>
      </w:r>
      <w:r w:rsidR="00F73A4C" w:rsidRPr="00643A43">
        <w:t xml:space="preserve"> </w:t>
      </w:r>
      <w:r w:rsidRPr="00643A43">
        <w:t>female</w:t>
      </w:r>
      <w:r w:rsidR="00F73A4C" w:rsidRPr="00643A43">
        <w:t xml:space="preserve"> </w:t>
      </w:r>
      <w:r w:rsidRPr="00643A43">
        <w:t>farmers</w:t>
      </w:r>
      <w:r w:rsidR="00F73A4C" w:rsidRPr="00643A43">
        <w:t xml:space="preserve"> </w:t>
      </w:r>
      <w:r w:rsidRPr="00643A43">
        <w:t>to</w:t>
      </w:r>
      <w:r w:rsidR="00F73A4C" w:rsidRPr="00643A43">
        <w:t xml:space="preserve"> </w:t>
      </w:r>
      <w:r w:rsidRPr="00643A43">
        <w:t>rate</w:t>
      </w:r>
      <w:r w:rsidR="00F73A4C" w:rsidRPr="00643A43">
        <w:t xml:space="preserve"> </w:t>
      </w:r>
      <w:r w:rsidRPr="00643A43">
        <w:t>more</w:t>
      </w:r>
      <w:r w:rsidR="00F73A4C" w:rsidRPr="00643A43">
        <w:t xml:space="preserve"> </w:t>
      </w:r>
      <w:proofErr w:type="spellStart"/>
      <w:r w:rsidRPr="00643A43">
        <w:lastRenderedPageBreak/>
        <w:t>favourably</w:t>
      </w:r>
      <w:proofErr w:type="spellEnd"/>
      <w:r w:rsidR="00F73A4C" w:rsidRPr="00643A43">
        <w:t xml:space="preserve"> </w:t>
      </w:r>
      <w:r w:rsidRPr="00643A43">
        <w:t>may</w:t>
      </w:r>
      <w:r w:rsidR="00F73A4C" w:rsidRPr="00643A43">
        <w:t xml:space="preserve"> </w:t>
      </w:r>
      <w:r w:rsidRPr="00643A43">
        <w:t>result</w:t>
      </w:r>
      <w:r w:rsidR="00F73A4C" w:rsidRPr="00643A43">
        <w:t xml:space="preserve"> </w:t>
      </w:r>
      <w:r w:rsidRPr="00643A43">
        <w:t>in</w:t>
      </w:r>
      <w:r w:rsidR="00F73A4C" w:rsidRPr="00643A43">
        <w:t xml:space="preserve"> </w:t>
      </w:r>
      <w:r w:rsidRPr="00643A43">
        <w:t>input</w:t>
      </w:r>
      <w:r w:rsidR="00F73A4C" w:rsidRPr="00643A43">
        <w:t xml:space="preserve"> </w:t>
      </w:r>
      <w:r w:rsidRPr="00643A43">
        <w:t>and</w:t>
      </w:r>
      <w:r w:rsidR="00F73A4C" w:rsidRPr="00643A43">
        <w:t xml:space="preserve"> </w:t>
      </w:r>
      <w:r w:rsidRPr="00643A43">
        <w:t>service</w:t>
      </w:r>
      <w:r w:rsidR="00F73A4C" w:rsidRPr="00643A43">
        <w:t xml:space="preserve"> </w:t>
      </w:r>
      <w:r w:rsidRPr="00643A43">
        <w:t>providers</w:t>
      </w:r>
      <w:r w:rsidR="00F73A4C" w:rsidRPr="00643A43">
        <w:t xml:space="preserve"> </w:t>
      </w:r>
      <w:r w:rsidRPr="00643A43">
        <w:t>treating</w:t>
      </w:r>
      <w:r w:rsidR="00F73A4C" w:rsidRPr="00643A43">
        <w:t xml:space="preserve"> </w:t>
      </w:r>
      <w:r w:rsidRPr="00643A43">
        <w:t>women</w:t>
      </w:r>
      <w:r w:rsidR="00F73A4C" w:rsidRPr="00643A43">
        <w:t xml:space="preserve"> </w:t>
      </w:r>
      <w:r w:rsidRPr="00643A43">
        <w:t>farmers</w:t>
      </w:r>
      <w:r w:rsidR="00F73A4C" w:rsidRPr="00643A43">
        <w:t xml:space="preserve"> </w:t>
      </w:r>
      <w:r w:rsidRPr="00643A43">
        <w:t>differently</w:t>
      </w:r>
      <w:r w:rsidR="007E7B6D" w:rsidRPr="00643A43">
        <w:rPr>
          <w:rStyle w:val="FootnoteReference"/>
        </w:rPr>
        <w:footnoteReference w:id="6"/>
      </w:r>
      <w:r w:rsidR="00F73A4C" w:rsidRPr="00643A43">
        <w:t xml:space="preserve"> </w:t>
      </w:r>
      <w:r w:rsidRPr="00643A43">
        <w:t>The</w:t>
      </w:r>
      <w:r w:rsidR="00F73A4C" w:rsidRPr="00643A43">
        <w:t xml:space="preserve"> </w:t>
      </w:r>
      <w:r w:rsidRPr="00643A43">
        <w:t>fact</w:t>
      </w:r>
      <w:r w:rsidR="00F73A4C" w:rsidRPr="00643A43">
        <w:t xml:space="preserve"> </w:t>
      </w:r>
      <w:r w:rsidRPr="00643A43">
        <w:t>that</w:t>
      </w:r>
      <w:r w:rsidR="00F73A4C" w:rsidRPr="00643A43">
        <w:t xml:space="preserve"> </w:t>
      </w:r>
      <w:r w:rsidRPr="00643A43">
        <w:t>female</w:t>
      </w:r>
      <w:r w:rsidR="00F73A4C" w:rsidRPr="00643A43">
        <w:t xml:space="preserve"> </w:t>
      </w:r>
      <w:r w:rsidRPr="00643A43">
        <w:t>farmers</w:t>
      </w:r>
      <w:r w:rsidR="00F73A4C" w:rsidRPr="00643A43">
        <w:t xml:space="preserve"> </w:t>
      </w:r>
      <w:r w:rsidRPr="00643A43">
        <w:t>rate</w:t>
      </w:r>
      <w:r w:rsidR="00F73A4C" w:rsidRPr="00643A43">
        <w:t xml:space="preserve"> </w:t>
      </w:r>
      <w:r w:rsidRPr="00643A43">
        <w:t>higher</w:t>
      </w:r>
      <w:r w:rsidR="00F73A4C" w:rsidRPr="00643A43">
        <w:t xml:space="preserve"> </w:t>
      </w:r>
      <w:r w:rsidRPr="00643A43">
        <w:t>also</w:t>
      </w:r>
      <w:r w:rsidR="00F73A4C" w:rsidRPr="00643A43">
        <w:t xml:space="preserve"> </w:t>
      </w:r>
      <w:r w:rsidRPr="00643A43">
        <w:t>means</w:t>
      </w:r>
      <w:r w:rsidR="00F73A4C" w:rsidRPr="00643A43">
        <w:t xml:space="preserve"> </w:t>
      </w:r>
      <w:r w:rsidRPr="00643A43">
        <w:t>that</w:t>
      </w:r>
      <w:r w:rsidR="00F73A4C" w:rsidRPr="00643A43">
        <w:t xml:space="preserve"> </w:t>
      </w:r>
      <w:r w:rsidRPr="00643A43">
        <w:t>the</w:t>
      </w:r>
      <w:r w:rsidR="00F73A4C" w:rsidRPr="00643A43">
        <w:t xml:space="preserve"> </w:t>
      </w:r>
      <w:r w:rsidRPr="00643A43">
        <w:t>gap</w:t>
      </w:r>
      <w:r w:rsidR="00F73A4C" w:rsidRPr="00643A43">
        <w:t xml:space="preserve"> </w:t>
      </w:r>
      <w:r w:rsidRPr="00643A43">
        <w:t>between</w:t>
      </w:r>
      <w:r w:rsidR="00F73A4C" w:rsidRPr="00643A43">
        <w:t xml:space="preserve"> </w:t>
      </w:r>
      <w:r w:rsidRPr="00643A43">
        <w:t>self-assessments</w:t>
      </w:r>
      <w:r w:rsidR="00F73A4C" w:rsidRPr="00643A43">
        <w:t xml:space="preserve"> </w:t>
      </w:r>
      <w:r w:rsidRPr="00643A43">
        <w:t>of</w:t>
      </w:r>
      <w:r w:rsidR="00F73A4C" w:rsidRPr="00643A43">
        <w:t xml:space="preserve"> </w:t>
      </w:r>
      <w:r w:rsidRPr="00643A43">
        <w:t>actors</w:t>
      </w:r>
      <w:r w:rsidR="00F73A4C" w:rsidRPr="00643A43">
        <w:t xml:space="preserve"> </w:t>
      </w:r>
      <w:r w:rsidRPr="00643A43">
        <w:t>and</w:t>
      </w:r>
      <w:r w:rsidR="00F73A4C" w:rsidRPr="00643A43">
        <w:t xml:space="preserve"> </w:t>
      </w:r>
      <w:r w:rsidRPr="00643A43">
        <w:t>ratings</w:t>
      </w:r>
      <w:r w:rsidR="00F73A4C" w:rsidRPr="00643A43">
        <w:t xml:space="preserve"> </w:t>
      </w:r>
      <w:r w:rsidRPr="00643A43">
        <w:t>of</w:t>
      </w:r>
      <w:r w:rsidR="00F73A4C" w:rsidRPr="00643A43">
        <w:t xml:space="preserve"> </w:t>
      </w:r>
      <w:r w:rsidRPr="00643A43">
        <w:t>female</w:t>
      </w:r>
      <w:r w:rsidR="00F73A4C" w:rsidRPr="00643A43">
        <w:t xml:space="preserve"> </w:t>
      </w:r>
      <w:r w:rsidRPr="00643A43">
        <w:t>farmers</w:t>
      </w:r>
      <w:r w:rsidR="00F73A4C" w:rsidRPr="00643A43">
        <w:t xml:space="preserve"> </w:t>
      </w:r>
      <w:r w:rsidRPr="00643A43">
        <w:t>is</w:t>
      </w:r>
      <w:r w:rsidR="00F73A4C" w:rsidRPr="00643A43">
        <w:t xml:space="preserve"> </w:t>
      </w:r>
      <w:r w:rsidRPr="00643A43">
        <w:t>smaller</w:t>
      </w:r>
      <w:r w:rsidR="00F73A4C" w:rsidRPr="00643A43">
        <w:t xml:space="preserve"> </w:t>
      </w:r>
      <w:r w:rsidRPr="00643A43">
        <w:t>than</w:t>
      </w:r>
      <w:r w:rsidR="00F73A4C" w:rsidRPr="00643A43">
        <w:t xml:space="preserve"> </w:t>
      </w:r>
      <w:r w:rsidRPr="00643A43">
        <w:t>the</w:t>
      </w:r>
      <w:r w:rsidR="00F73A4C" w:rsidRPr="00643A43">
        <w:t xml:space="preserve"> </w:t>
      </w:r>
      <w:r w:rsidRPr="00643A43">
        <w:t>gap</w:t>
      </w:r>
      <w:r w:rsidR="00F73A4C" w:rsidRPr="00643A43">
        <w:t xml:space="preserve"> </w:t>
      </w:r>
      <w:r w:rsidRPr="00643A43">
        <w:t>between</w:t>
      </w:r>
      <w:r w:rsidR="00F73A4C" w:rsidRPr="00643A43">
        <w:t xml:space="preserve"> </w:t>
      </w:r>
      <w:r w:rsidRPr="00643A43">
        <w:t>self-assessments</w:t>
      </w:r>
      <w:r w:rsidR="00F73A4C" w:rsidRPr="00643A43">
        <w:t xml:space="preserve"> </w:t>
      </w:r>
      <w:r w:rsidRPr="00643A43">
        <w:t>of</w:t>
      </w:r>
      <w:r w:rsidR="00F73A4C" w:rsidRPr="00643A43">
        <w:t xml:space="preserve"> </w:t>
      </w:r>
      <w:r w:rsidRPr="00643A43">
        <w:t>actors</w:t>
      </w:r>
      <w:r w:rsidR="00F73A4C" w:rsidRPr="00643A43">
        <w:t xml:space="preserve"> </w:t>
      </w:r>
      <w:r w:rsidRPr="00643A43">
        <w:t>and</w:t>
      </w:r>
      <w:r w:rsidR="00F73A4C" w:rsidRPr="00643A43">
        <w:t xml:space="preserve"> </w:t>
      </w:r>
      <w:r w:rsidRPr="00643A43">
        <w:t>ratings</w:t>
      </w:r>
      <w:r w:rsidR="00F73A4C" w:rsidRPr="00643A43">
        <w:t xml:space="preserve"> </w:t>
      </w:r>
      <w:r w:rsidRPr="00643A43">
        <w:t>of</w:t>
      </w:r>
      <w:r w:rsidR="00F73A4C" w:rsidRPr="00643A43">
        <w:t xml:space="preserve"> </w:t>
      </w:r>
      <w:r w:rsidRPr="00643A43">
        <w:t>male</w:t>
      </w:r>
      <w:r w:rsidR="00F73A4C" w:rsidRPr="00643A43">
        <w:t xml:space="preserve"> </w:t>
      </w:r>
      <w:r w:rsidRPr="00643A43">
        <w:t>farmers.</w:t>
      </w:r>
      <w:r w:rsidR="00F73A4C" w:rsidRPr="00643A43">
        <w:t xml:space="preserve"> </w:t>
      </w:r>
      <w:r w:rsidRPr="00643A43">
        <w:t>This</w:t>
      </w:r>
      <w:r w:rsidR="00F73A4C" w:rsidRPr="00643A43">
        <w:t xml:space="preserve"> </w:t>
      </w:r>
      <w:r w:rsidRPr="00643A43">
        <w:t>may</w:t>
      </w:r>
      <w:r w:rsidR="00F73A4C" w:rsidRPr="00643A43">
        <w:t xml:space="preserve"> </w:t>
      </w:r>
      <w:r w:rsidRPr="00643A43">
        <w:t>lead</w:t>
      </w:r>
      <w:r w:rsidR="00F73A4C" w:rsidRPr="00643A43">
        <w:t xml:space="preserve"> </w:t>
      </w:r>
      <w:r w:rsidRPr="00643A43">
        <w:t>to</w:t>
      </w:r>
      <w:r w:rsidR="00F73A4C" w:rsidRPr="00643A43">
        <w:t xml:space="preserve"> </w:t>
      </w:r>
      <w:r w:rsidRPr="00643A43">
        <w:t>differences</w:t>
      </w:r>
      <w:r w:rsidR="00F73A4C" w:rsidRPr="00643A43">
        <w:t xml:space="preserve"> </w:t>
      </w:r>
      <w:r w:rsidRPr="00643A43">
        <w:t>in</w:t>
      </w:r>
      <w:r w:rsidR="00F73A4C" w:rsidRPr="00643A43">
        <w:t xml:space="preserve"> </w:t>
      </w:r>
      <w:r w:rsidRPr="00643A43">
        <w:t>the</w:t>
      </w:r>
      <w:r w:rsidR="00F73A4C" w:rsidRPr="00643A43">
        <w:t xml:space="preserve"> </w:t>
      </w:r>
      <w:r w:rsidRPr="00643A43">
        <w:t>efficiency</w:t>
      </w:r>
      <w:r w:rsidR="00F73A4C" w:rsidRPr="00643A43">
        <w:t xml:space="preserve"> </w:t>
      </w:r>
      <w:r w:rsidRPr="00643A43">
        <w:t>of</w:t>
      </w:r>
      <w:r w:rsidR="00F73A4C" w:rsidRPr="00643A43">
        <w:t xml:space="preserve"> </w:t>
      </w:r>
      <w:r w:rsidRPr="00643A43">
        <w:t>the</w:t>
      </w:r>
      <w:r w:rsidR="00F73A4C" w:rsidRPr="00643A43">
        <w:t xml:space="preserve"> </w:t>
      </w:r>
      <w:r w:rsidRPr="00643A43">
        <w:t>chain</w:t>
      </w:r>
      <w:r w:rsidR="00F73A4C" w:rsidRPr="00643A43">
        <w:t xml:space="preserve"> </w:t>
      </w:r>
      <w:r w:rsidRPr="00643A43">
        <w:t>conditional</w:t>
      </w:r>
      <w:r w:rsidR="00F73A4C" w:rsidRPr="00643A43">
        <w:t xml:space="preserve"> </w:t>
      </w:r>
      <w:r w:rsidRPr="00643A43">
        <w:t>on</w:t>
      </w:r>
      <w:r w:rsidR="00F73A4C" w:rsidRPr="00643A43">
        <w:t xml:space="preserve"> </w:t>
      </w:r>
      <w:r w:rsidRPr="00643A43">
        <w:t>the</w:t>
      </w:r>
      <w:r w:rsidR="00F73A4C" w:rsidRPr="00643A43">
        <w:t xml:space="preserve"> </w:t>
      </w:r>
      <w:r w:rsidRPr="00643A43">
        <w:t>gender</w:t>
      </w:r>
      <w:r w:rsidR="00F73A4C" w:rsidRPr="00643A43">
        <w:t xml:space="preserve"> </w:t>
      </w:r>
      <w:r w:rsidRPr="00643A43">
        <w:t>of</w:t>
      </w:r>
      <w:r w:rsidR="00F73A4C" w:rsidRPr="00643A43">
        <w:t xml:space="preserve"> </w:t>
      </w:r>
      <w:r w:rsidRPr="00643A43">
        <w:t>the</w:t>
      </w:r>
      <w:r w:rsidR="00F73A4C" w:rsidRPr="00643A43">
        <w:t xml:space="preserve"> </w:t>
      </w:r>
      <w:r w:rsidRPr="00643A43">
        <w:t>farmers.</w:t>
      </w:r>
    </w:p>
    <w:p w14:paraId="5E46122E" w14:textId="6C133B18" w:rsidR="00E44936" w:rsidRDefault="0081249E" w:rsidP="00643A43">
      <w:pPr>
        <w:pStyle w:val="1PP"/>
        <w:jc w:val="both"/>
      </w:pPr>
      <w:r w:rsidRPr="00643A43">
        <w:t>Finally,</w:t>
      </w:r>
      <w:r w:rsidR="00F73A4C" w:rsidRPr="00643A43">
        <w:t xml:space="preserve"> </w:t>
      </w:r>
      <w:r w:rsidRPr="00643A43">
        <w:t>judged</w:t>
      </w:r>
      <w:r w:rsidR="00F73A4C" w:rsidRPr="00643A43">
        <w:t xml:space="preserve"> </w:t>
      </w:r>
      <w:r w:rsidRPr="00643A43">
        <w:t>by</w:t>
      </w:r>
      <w:r w:rsidR="00F73A4C" w:rsidRPr="00643A43">
        <w:t xml:space="preserve"> </w:t>
      </w:r>
      <w:r w:rsidRPr="00643A43">
        <w:t>farmer</w:t>
      </w:r>
      <w:r w:rsidR="00F73A4C" w:rsidRPr="00643A43">
        <w:t xml:space="preserve"> </w:t>
      </w:r>
      <w:r w:rsidRPr="00643A43">
        <w:t>perceptions,</w:t>
      </w:r>
      <w:r w:rsidR="00F73A4C" w:rsidRPr="00643A43">
        <w:t xml:space="preserve"> </w:t>
      </w:r>
      <w:r w:rsidRPr="00643A43">
        <w:t>there</w:t>
      </w:r>
      <w:r w:rsidR="00F73A4C" w:rsidRPr="00643A43">
        <w:t xml:space="preserve"> </w:t>
      </w:r>
      <w:r w:rsidRPr="00643A43">
        <w:t>seem</w:t>
      </w:r>
      <w:r w:rsidR="00F73A4C" w:rsidRPr="00643A43">
        <w:t xml:space="preserve"> </w:t>
      </w:r>
      <w:r w:rsidRPr="00643A43">
        <w:t>to</w:t>
      </w:r>
      <w:r w:rsidR="00F73A4C" w:rsidRPr="00643A43">
        <w:t xml:space="preserve"> </w:t>
      </w:r>
      <w:r w:rsidRPr="00643A43">
        <w:t>be</w:t>
      </w:r>
      <w:r w:rsidR="00F73A4C" w:rsidRPr="00643A43">
        <w:t xml:space="preserve"> </w:t>
      </w:r>
      <w:r w:rsidRPr="00643A43">
        <w:t>issues</w:t>
      </w:r>
      <w:r w:rsidR="00F73A4C" w:rsidRPr="00643A43">
        <w:t xml:space="preserve"> </w:t>
      </w:r>
      <w:r w:rsidRPr="00643A43">
        <w:t>related</w:t>
      </w:r>
      <w:r w:rsidR="00F73A4C" w:rsidRPr="00643A43">
        <w:t xml:space="preserve"> </w:t>
      </w:r>
      <w:r w:rsidRPr="00643A43">
        <w:t>to</w:t>
      </w:r>
      <w:r w:rsidR="00F73A4C" w:rsidRPr="00643A43">
        <w:t xml:space="preserve"> </w:t>
      </w:r>
      <w:r w:rsidRPr="00643A43">
        <w:t>price</w:t>
      </w:r>
      <w:r w:rsidR="00F73A4C" w:rsidRPr="00643A43">
        <w:t xml:space="preserve"> </w:t>
      </w:r>
      <w:r w:rsidRPr="00643A43">
        <w:t>competitiveness</w:t>
      </w:r>
      <w:r w:rsidR="00F73A4C" w:rsidRPr="00643A43">
        <w:t xml:space="preserve"> </w:t>
      </w:r>
      <w:r w:rsidRPr="00643A43">
        <w:t>within</w:t>
      </w:r>
      <w:r w:rsidR="00F73A4C" w:rsidRPr="00643A43">
        <w:t xml:space="preserve"> </w:t>
      </w:r>
      <w:r w:rsidRPr="00643A43">
        <w:t>the</w:t>
      </w:r>
      <w:r w:rsidR="00F73A4C" w:rsidRPr="00643A43">
        <w:t xml:space="preserve"> </w:t>
      </w:r>
      <w:r w:rsidRPr="00643A43">
        <w:t>maize</w:t>
      </w:r>
      <w:r w:rsidR="00F73A4C" w:rsidRPr="00643A43">
        <w:t xml:space="preserve"> </w:t>
      </w:r>
      <w:r w:rsidRPr="00643A43">
        <w:t>value</w:t>
      </w:r>
      <w:r w:rsidR="00F73A4C" w:rsidRPr="00643A43">
        <w:t xml:space="preserve"> </w:t>
      </w:r>
      <w:r w:rsidRPr="00643A43">
        <w:t>chain,</w:t>
      </w:r>
      <w:r w:rsidR="00F73A4C" w:rsidRPr="00643A43">
        <w:t xml:space="preserve"> </w:t>
      </w:r>
      <w:r w:rsidRPr="00643A43">
        <w:t>as</w:t>
      </w:r>
      <w:r w:rsidR="00F73A4C" w:rsidRPr="00643A43">
        <w:t xml:space="preserve"> </w:t>
      </w:r>
      <w:proofErr w:type="spellStart"/>
      <w:r w:rsidRPr="00643A43">
        <w:t>agro</w:t>
      </w:r>
      <w:proofErr w:type="spellEnd"/>
      <w:r w:rsidRPr="00643A43">
        <w:t>-input</w:t>
      </w:r>
      <w:r w:rsidR="00F73A4C" w:rsidRPr="00643A43">
        <w:t xml:space="preserve"> </w:t>
      </w:r>
      <w:r w:rsidRPr="00643A43">
        <w:t>dealers,</w:t>
      </w:r>
      <w:r w:rsidR="00F73A4C" w:rsidRPr="00643A43">
        <w:t xml:space="preserve"> </w:t>
      </w:r>
      <w:r w:rsidRPr="00643A43">
        <w:t>traders</w:t>
      </w:r>
      <w:r w:rsidR="00F73A4C" w:rsidRPr="00643A43">
        <w:t xml:space="preserve"> </w:t>
      </w:r>
      <w:r w:rsidRPr="00643A43">
        <w:t>and</w:t>
      </w:r>
      <w:r w:rsidR="00F73A4C" w:rsidRPr="00643A43">
        <w:t xml:space="preserve"> </w:t>
      </w:r>
      <w:r w:rsidRPr="00643A43">
        <w:t>processors</w:t>
      </w:r>
      <w:r w:rsidR="00F73A4C" w:rsidRPr="00643A43">
        <w:t xml:space="preserve"> </w:t>
      </w:r>
      <w:r w:rsidRPr="00643A43">
        <w:t>are</w:t>
      </w:r>
      <w:r w:rsidR="00F73A4C" w:rsidRPr="00643A43">
        <w:t xml:space="preserve"> </w:t>
      </w:r>
      <w:r w:rsidRPr="00643A43">
        <w:t>consistently</w:t>
      </w:r>
      <w:r w:rsidR="00F73A4C" w:rsidRPr="00643A43">
        <w:t xml:space="preserve"> </w:t>
      </w:r>
      <w:r w:rsidRPr="00643A43">
        <w:t>scored</w:t>
      </w:r>
      <w:r w:rsidR="00F73A4C" w:rsidRPr="00643A43">
        <w:t xml:space="preserve"> </w:t>
      </w:r>
      <w:r w:rsidRPr="00643A43">
        <w:t>lowest.</w:t>
      </w:r>
      <w:r w:rsidR="00F73A4C" w:rsidRPr="00643A43">
        <w:t xml:space="preserve"> </w:t>
      </w:r>
      <w:r w:rsidRPr="00643A43">
        <w:t>Quality,</w:t>
      </w:r>
      <w:r w:rsidR="00F73A4C" w:rsidRPr="00643A43">
        <w:t xml:space="preserve"> </w:t>
      </w:r>
      <w:r w:rsidRPr="00643A43">
        <w:t>on</w:t>
      </w:r>
      <w:r w:rsidR="00F73A4C" w:rsidRPr="00643A43">
        <w:t xml:space="preserve"> </w:t>
      </w:r>
      <w:r w:rsidRPr="00643A43">
        <w:t>the</w:t>
      </w:r>
      <w:r w:rsidR="00F73A4C" w:rsidRPr="00643A43">
        <w:t xml:space="preserve"> </w:t>
      </w:r>
      <w:r w:rsidRPr="00643A43">
        <w:t>other</w:t>
      </w:r>
      <w:r w:rsidR="00F73A4C" w:rsidRPr="00643A43">
        <w:t xml:space="preserve"> </w:t>
      </w:r>
      <w:r w:rsidRPr="00643A43">
        <w:t>hand,</w:t>
      </w:r>
      <w:r w:rsidR="00F73A4C" w:rsidRPr="00643A43">
        <w:t xml:space="preserve"> </w:t>
      </w:r>
      <w:r w:rsidRPr="00643A43">
        <w:t>seems</w:t>
      </w:r>
      <w:r w:rsidR="00F73A4C" w:rsidRPr="00643A43">
        <w:t xml:space="preserve"> </w:t>
      </w:r>
      <w:r w:rsidRPr="00643A43">
        <w:t>to</w:t>
      </w:r>
      <w:r w:rsidR="00F73A4C" w:rsidRPr="00643A43">
        <w:t xml:space="preserve"> </w:t>
      </w:r>
      <w:r w:rsidRPr="00643A43">
        <w:t>be</w:t>
      </w:r>
      <w:r w:rsidR="00F73A4C" w:rsidRPr="00643A43">
        <w:t xml:space="preserve"> </w:t>
      </w:r>
      <w:r w:rsidRPr="00643A43">
        <w:t>rated</w:t>
      </w:r>
      <w:r w:rsidR="00F73A4C" w:rsidRPr="00643A43">
        <w:t xml:space="preserve"> </w:t>
      </w:r>
      <w:r w:rsidRPr="00643A43">
        <w:t>fairly</w:t>
      </w:r>
      <w:r w:rsidR="00F73A4C" w:rsidRPr="00643A43">
        <w:t xml:space="preserve"> </w:t>
      </w:r>
      <w:r w:rsidRPr="00643A43">
        <w:t>good.</w:t>
      </w:r>
      <w:r w:rsidR="00F73A4C" w:rsidRPr="00643A43">
        <w:t xml:space="preserve"> </w:t>
      </w:r>
      <w:r w:rsidRPr="00643A43">
        <w:t>Input</w:t>
      </w:r>
      <w:r w:rsidR="00F73A4C" w:rsidRPr="00643A43">
        <w:t xml:space="preserve"> </w:t>
      </w:r>
      <w:r w:rsidRPr="00643A43">
        <w:t>dealers,</w:t>
      </w:r>
      <w:r w:rsidR="00F73A4C" w:rsidRPr="00643A43">
        <w:t xml:space="preserve"> </w:t>
      </w:r>
      <w:r w:rsidRPr="00643A43">
        <w:t>for</w:t>
      </w:r>
      <w:r w:rsidR="00F73A4C" w:rsidRPr="00643A43">
        <w:t xml:space="preserve"> </w:t>
      </w:r>
      <w:r w:rsidRPr="00643A43">
        <w:t>example,</w:t>
      </w:r>
      <w:r w:rsidR="00F73A4C" w:rsidRPr="00643A43">
        <w:t xml:space="preserve"> </w:t>
      </w:r>
      <w:r w:rsidRPr="00643A43">
        <w:t>are</w:t>
      </w:r>
      <w:r w:rsidR="00F73A4C" w:rsidRPr="00643A43">
        <w:t xml:space="preserve"> </w:t>
      </w:r>
      <w:r w:rsidRPr="00643A43">
        <w:t>perceived</w:t>
      </w:r>
      <w:r w:rsidR="00F73A4C" w:rsidRPr="00643A43">
        <w:t xml:space="preserve"> </w:t>
      </w:r>
      <w:r w:rsidRPr="00643A43">
        <w:t>to</w:t>
      </w:r>
      <w:r w:rsidR="00F73A4C" w:rsidRPr="00643A43">
        <w:t xml:space="preserve"> </w:t>
      </w:r>
      <w:r w:rsidRPr="00643A43">
        <w:t>be</w:t>
      </w:r>
      <w:r w:rsidR="00F73A4C" w:rsidRPr="00643A43">
        <w:t xml:space="preserve"> </w:t>
      </w:r>
      <w:r w:rsidRPr="00643A43">
        <w:t>performing</w:t>
      </w:r>
      <w:r w:rsidR="00F73A4C" w:rsidRPr="00643A43">
        <w:t xml:space="preserve"> </w:t>
      </w:r>
      <w:r w:rsidRPr="00643A43">
        <w:t>poorly</w:t>
      </w:r>
      <w:r w:rsidR="00F73A4C" w:rsidRPr="00643A43">
        <w:t xml:space="preserve"> </w:t>
      </w:r>
      <w:r w:rsidRPr="00643A43">
        <w:t>in</w:t>
      </w:r>
      <w:r w:rsidR="00F73A4C" w:rsidRPr="00643A43">
        <w:t xml:space="preserve"> </w:t>
      </w:r>
      <w:r w:rsidRPr="00643A43">
        <w:t>terms</w:t>
      </w:r>
      <w:r w:rsidR="00F73A4C" w:rsidRPr="00643A43">
        <w:t xml:space="preserve"> </w:t>
      </w:r>
      <w:r w:rsidRPr="00643A43">
        <w:t>of</w:t>
      </w:r>
      <w:r w:rsidR="00F73A4C" w:rsidRPr="00643A43">
        <w:t xml:space="preserve"> </w:t>
      </w:r>
      <w:r w:rsidRPr="00643A43">
        <w:t>price</w:t>
      </w:r>
      <w:r w:rsidR="00F73A4C" w:rsidRPr="00643A43">
        <w:t xml:space="preserve"> </w:t>
      </w:r>
      <w:r w:rsidRPr="00643A43">
        <w:t>competitiveness</w:t>
      </w:r>
      <w:r w:rsidR="00F73A4C" w:rsidRPr="00643A43">
        <w:t xml:space="preserve"> </w:t>
      </w:r>
      <w:r w:rsidRPr="00643A43">
        <w:t>but</w:t>
      </w:r>
      <w:r w:rsidR="00F73A4C" w:rsidRPr="00643A43">
        <w:t xml:space="preserve"> </w:t>
      </w:r>
      <w:r w:rsidRPr="00643A43">
        <w:t>get</w:t>
      </w:r>
      <w:r w:rsidR="00F73A4C" w:rsidRPr="00643A43">
        <w:t xml:space="preserve"> </w:t>
      </w:r>
      <w:r w:rsidRPr="00643A43">
        <w:t>high</w:t>
      </w:r>
      <w:del w:id="948" w:author="Anusha De" w:date="2022-05-05T14:10:00Z">
        <w:r w:rsidRPr="00643A43" w:rsidDel="0018527F">
          <w:delText>est</w:delText>
        </w:r>
      </w:del>
      <w:r w:rsidR="00F73A4C" w:rsidRPr="00643A43">
        <w:t xml:space="preserve"> </w:t>
      </w:r>
      <w:r w:rsidRPr="00643A43">
        <w:t>scores</w:t>
      </w:r>
      <w:r w:rsidR="00F73A4C" w:rsidRPr="00643A43">
        <w:t xml:space="preserve"> </w:t>
      </w:r>
      <w:r w:rsidRPr="00643A43">
        <w:t>for</w:t>
      </w:r>
      <w:r w:rsidR="00F73A4C" w:rsidRPr="00643A43">
        <w:t xml:space="preserve"> </w:t>
      </w:r>
      <w:r w:rsidRPr="00643A43">
        <w:t>quality.</w:t>
      </w:r>
      <w:r w:rsidR="00F73A4C" w:rsidRPr="00643A43">
        <w:t xml:space="preserve"> </w:t>
      </w:r>
      <w:r w:rsidRPr="00643A43">
        <w:t>This</w:t>
      </w:r>
      <w:r w:rsidR="00F73A4C" w:rsidRPr="00643A43">
        <w:t xml:space="preserve"> </w:t>
      </w:r>
      <w:r w:rsidRPr="00643A43">
        <w:t>seems</w:t>
      </w:r>
      <w:r w:rsidR="00F73A4C" w:rsidRPr="00643A43">
        <w:t xml:space="preserve"> </w:t>
      </w:r>
      <w:r w:rsidRPr="00643A43">
        <w:t>to</w:t>
      </w:r>
      <w:r w:rsidR="00F73A4C" w:rsidRPr="00643A43">
        <w:t xml:space="preserve"> </w:t>
      </w:r>
      <w:r w:rsidRPr="00643A43">
        <w:t>contradict</w:t>
      </w:r>
      <w:r w:rsidR="00F73A4C" w:rsidRPr="00643A43">
        <w:t xml:space="preserve"> </w:t>
      </w:r>
      <w:r w:rsidRPr="00643A43">
        <w:t>recent</w:t>
      </w:r>
      <w:r w:rsidR="00F73A4C" w:rsidRPr="00643A43">
        <w:t xml:space="preserve"> </w:t>
      </w:r>
      <w:r w:rsidRPr="00643A43">
        <w:t>studies</w:t>
      </w:r>
      <w:r w:rsidR="00F73A4C" w:rsidRPr="00643A43">
        <w:t xml:space="preserve"> </w:t>
      </w:r>
      <w:r w:rsidRPr="00643A43">
        <w:t>that</w:t>
      </w:r>
      <w:r w:rsidR="00F73A4C" w:rsidRPr="00643A43">
        <w:t xml:space="preserve"> </w:t>
      </w:r>
      <w:r w:rsidRPr="00643A43">
        <w:t>blame</w:t>
      </w:r>
      <w:r w:rsidR="00F73A4C" w:rsidRPr="00643A43">
        <w:t xml:space="preserve"> </w:t>
      </w:r>
      <w:r w:rsidRPr="00643A43">
        <w:t>poor</w:t>
      </w:r>
      <w:r w:rsidR="00F73A4C" w:rsidRPr="00643A43">
        <w:t xml:space="preserve"> </w:t>
      </w:r>
      <w:r w:rsidRPr="00643A43">
        <w:t>quality</w:t>
      </w:r>
      <w:r w:rsidR="00F73A4C" w:rsidRPr="00643A43">
        <w:t xml:space="preserve"> </w:t>
      </w:r>
      <w:r w:rsidRPr="00643A43">
        <w:t>of</w:t>
      </w:r>
      <w:r w:rsidR="00F73A4C" w:rsidRPr="00643A43">
        <w:t xml:space="preserve"> </w:t>
      </w:r>
      <w:r w:rsidRPr="00643A43">
        <w:t>inputs</w:t>
      </w:r>
      <w:r w:rsidR="00F73A4C" w:rsidRPr="00643A43">
        <w:t xml:space="preserve"> </w:t>
      </w:r>
      <w:r w:rsidRPr="00643A43">
        <w:t>as</w:t>
      </w:r>
      <w:r w:rsidR="00F73A4C" w:rsidRPr="00643A43">
        <w:t xml:space="preserve"> </w:t>
      </w:r>
      <w:r w:rsidRPr="00643A43">
        <w:t>the</w:t>
      </w:r>
      <w:r w:rsidR="00F73A4C" w:rsidRPr="00643A43">
        <w:t xml:space="preserve"> </w:t>
      </w:r>
      <w:r w:rsidRPr="00643A43">
        <w:t>root</w:t>
      </w:r>
      <w:r w:rsidR="00F73A4C" w:rsidRPr="00643A43">
        <w:t xml:space="preserve"> </w:t>
      </w:r>
      <w:r w:rsidRPr="00643A43">
        <w:t>cause</w:t>
      </w:r>
      <w:r w:rsidR="00F73A4C" w:rsidRPr="00643A43">
        <w:t xml:space="preserve"> </w:t>
      </w:r>
      <w:r w:rsidRPr="00643A43">
        <w:t>for</w:t>
      </w:r>
      <w:r w:rsidR="00F73A4C" w:rsidRPr="00643A43">
        <w:t xml:space="preserve"> </w:t>
      </w:r>
      <w:r w:rsidRPr="00643A43">
        <w:t>low</w:t>
      </w:r>
      <w:r w:rsidR="00F73A4C" w:rsidRPr="00643A43">
        <w:t xml:space="preserve"> </w:t>
      </w:r>
      <w:r w:rsidRPr="00643A43">
        <w:t>adoption</w:t>
      </w:r>
      <w:r w:rsidR="00F73A4C" w:rsidRPr="00643A43">
        <w:t xml:space="preserve"> </w:t>
      </w:r>
      <w:r w:rsidRPr="00643A43">
        <w:t>by</w:t>
      </w:r>
      <w:r w:rsidR="00F73A4C" w:rsidRPr="00643A43">
        <w:t xml:space="preserve"> </w:t>
      </w:r>
      <w:r w:rsidRPr="00643A43">
        <w:t>farmers</w:t>
      </w:r>
      <w:r w:rsidR="00F73A4C" w:rsidRPr="00643A43">
        <w:t xml:space="preserve"> </w:t>
      </w:r>
      <w:r w:rsidRPr="00643A43">
        <w:t>(</w:t>
      </w:r>
      <w:hyperlink w:anchor="_bookmark22" w:history="1">
        <w:r w:rsidRPr="00643A43">
          <w:t>Bold</w:t>
        </w:r>
        <w:r w:rsidR="00F73A4C" w:rsidRPr="00643A43">
          <w:t xml:space="preserve"> </w:t>
        </w:r>
        <w:r w:rsidRPr="00643A43">
          <w:t>et</w:t>
        </w:r>
        <w:r w:rsidR="00F73A4C" w:rsidRPr="00643A43">
          <w:t xml:space="preserve"> </w:t>
        </w:r>
        <w:r w:rsidRPr="00643A43">
          <w:t>al.</w:t>
        </w:r>
      </w:hyperlink>
      <w:r w:rsidRPr="00643A43">
        <w:t>,</w:t>
      </w:r>
      <w:r w:rsidR="00F73A4C" w:rsidRPr="00643A43">
        <w:t xml:space="preserve"> </w:t>
      </w:r>
      <w:hyperlink w:anchor="_bookmark22" w:history="1">
        <w:r w:rsidRPr="00643A43">
          <w:t>2017</w:t>
        </w:r>
      </w:hyperlink>
      <w:r w:rsidRPr="00643A43">
        <w:t>).</w:t>
      </w:r>
      <w:r w:rsidR="00F73A4C" w:rsidRPr="00643A43">
        <w:t xml:space="preserve"> </w:t>
      </w:r>
      <w:r w:rsidRPr="00643A43">
        <w:t>Rather,</w:t>
      </w:r>
      <w:r w:rsidR="00F73A4C" w:rsidRPr="00643A43">
        <w:t xml:space="preserve"> </w:t>
      </w:r>
      <w:r w:rsidRPr="00643A43">
        <w:t>policies</w:t>
      </w:r>
      <w:r w:rsidR="00F73A4C" w:rsidRPr="00643A43">
        <w:t xml:space="preserve"> </w:t>
      </w:r>
      <w:r w:rsidRPr="00643A43">
        <w:t>that</w:t>
      </w:r>
      <w:r w:rsidR="00F73A4C" w:rsidRPr="00643A43">
        <w:t xml:space="preserve"> </w:t>
      </w:r>
      <w:r w:rsidRPr="00643A43">
        <w:t>encourage</w:t>
      </w:r>
      <w:r w:rsidR="00F73A4C" w:rsidRPr="00643A43">
        <w:t xml:space="preserve"> </w:t>
      </w:r>
      <w:r w:rsidRPr="00643A43">
        <w:t>market</w:t>
      </w:r>
      <w:r w:rsidR="00F73A4C" w:rsidRPr="00643A43">
        <w:t xml:space="preserve"> </w:t>
      </w:r>
      <w:r w:rsidRPr="00643A43">
        <w:t>entry</w:t>
      </w:r>
      <w:r w:rsidR="00F73A4C" w:rsidRPr="00643A43">
        <w:t xml:space="preserve"> </w:t>
      </w:r>
      <w:r w:rsidRPr="00643A43">
        <w:t>and</w:t>
      </w:r>
      <w:r w:rsidR="00F73A4C" w:rsidRPr="00643A43">
        <w:t xml:space="preserve"> </w:t>
      </w:r>
      <w:r w:rsidRPr="00643A43">
        <w:t>competition</w:t>
      </w:r>
      <w:r w:rsidR="00F73A4C" w:rsidRPr="00643A43">
        <w:t xml:space="preserve"> </w:t>
      </w:r>
      <w:r w:rsidRPr="00643A43">
        <w:t>between</w:t>
      </w:r>
      <w:r w:rsidR="00F73A4C" w:rsidRPr="00643A43">
        <w:t xml:space="preserve"> </w:t>
      </w:r>
      <w:proofErr w:type="spellStart"/>
      <w:r w:rsidRPr="00643A43">
        <w:t>agro</w:t>
      </w:r>
      <w:proofErr w:type="spellEnd"/>
      <w:r w:rsidRPr="00643A43">
        <w:t>-input</w:t>
      </w:r>
      <w:r w:rsidR="00F73A4C" w:rsidRPr="00643A43">
        <w:t xml:space="preserve"> </w:t>
      </w:r>
      <w:r w:rsidRPr="00643A43">
        <w:t>dealers,</w:t>
      </w:r>
      <w:r w:rsidR="00F73A4C" w:rsidRPr="00643A43">
        <w:t xml:space="preserve"> </w:t>
      </w:r>
      <w:r w:rsidRPr="00643A43">
        <w:t>traders</w:t>
      </w:r>
      <w:bookmarkStart w:id="949" w:name="References"/>
      <w:bookmarkEnd w:id="949"/>
      <w:r w:rsidR="00F73A4C" w:rsidRPr="00643A43">
        <w:t xml:space="preserve"> </w:t>
      </w:r>
      <w:r w:rsidRPr="00643A43">
        <w:t>and</w:t>
      </w:r>
      <w:r w:rsidR="00F73A4C" w:rsidRPr="00643A43">
        <w:t xml:space="preserve"> </w:t>
      </w:r>
      <w:r w:rsidRPr="00643A43">
        <w:t>processors</w:t>
      </w:r>
      <w:r w:rsidR="00F73A4C" w:rsidRPr="00643A43">
        <w:t xml:space="preserve"> </w:t>
      </w:r>
      <w:r w:rsidRPr="00643A43">
        <w:t>are</w:t>
      </w:r>
      <w:r w:rsidR="00F73A4C" w:rsidRPr="00643A43">
        <w:t xml:space="preserve"> </w:t>
      </w:r>
      <w:r w:rsidRPr="00643A43">
        <w:t>likely</w:t>
      </w:r>
      <w:r w:rsidR="00F73A4C" w:rsidRPr="00643A43">
        <w:t xml:space="preserve"> </w:t>
      </w:r>
      <w:r w:rsidRPr="00643A43">
        <w:t>increase</w:t>
      </w:r>
      <w:r w:rsidR="00F73A4C" w:rsidRPr="00643A43">
        <w:t xml:space="preserve"> </w:t>
      </w:r>
      <w:r w:rsidRPr="00643A43">
        <w:t>price</w:t>
      </w:r>
      <w:r w:rsidR="00F73A4C" w:rsidRPr="00643A43">
        <w:t xml:space="preserve"> </w:t>
      </w:r>
      <w:r w:rsidRPr="00643A43">
        <w:t>competitiveness</w:t>
      </w:r>
      <w:r w:rsidR="00F73A4C" w:rsidRPr="00643A43">
        <w:t xml:space="preserve"> </w:t>
      </w:r>
      <w:r w:rsidRPr="00643A43">
        <w:t>of</w:t>
      </w:r>
      <w:r w:rsidR="00F73A4C" w:rsidRPr="00643A43">
        <w:t xml:space="preserve"> </w:t>
      </w:r>
      <w:r w:rsidRPr="00643A43">
        <w:t>value</w:t>
      </w:r>
      <w:r w:rsidR="00F73A4C" w:rsidRPr="00643A43">
        <w:t xml:space="preserve"> </w:t>
      </w:r>
      <w:r w:rsidRPr="00643A43">
        <w:t>chain</w:t>
      </w:r>
      <w:r w:rsidR="00F73A4C" w:rsidRPr="00643A43">
        <w:t xml:space="preserve"> </w:t>
      </w:r>
      <w:r w:rsidRPr="00643A43">
        <w:t>actors.</w:t>
      </w:r>
    </w:p>
    <w:p w14:paraId="38CEF32B" w14:textId="76537E60" w:rsidR="00643A43" w:rsidRDefault="00643A43" w:rsidP="00643A43">
      <w:pPr>
        <w:pStyle w:val="1PP"/>
        <w:jc w:val="both"/>
      </w:pPr>
    </w:p>
    <w:p w14:paraId="7C242D32" w14:textId="12E6CEFA" w:rsidR="00643A43" w:rsidRDefault="00643A43" w:rsidP="00643A43">
      <w:pPr>
        <w:pStyle w:val="1PP"/>
        <w:jc w:val="both"/>
      </w:pPr>
    </w:p>
    <w:p w14:paraId="3B9F1161" w14:textId="77777777" w:rsidR="00643A43" w:rsidRPr="00643A43" w:rsidRDefault="00643A43" w:rsidP="00643A43">
      <w:pPr>
        <w:pStyle w:val="1PP"/>
        <w:jc w:val="both"/>
      </w:pPr>
    </w:p>
    <w:p w14:paraId="0F1D8BE5" w14:textId="77777777" w:rsidR="005139B5" w:rsidRPr="00643A43" w:rsidRDefault="0081249E" w:rsidP="00643A43">
      <w:pPr>
        <w:pStyle w:val="Heading1"/>
        <w:jc w:val="both"/>
        <w:rPr>
          <w:color w:val="auto"/>
        </w:rPr>
      </w:pPr>
      <w:r w:rsidRPr="00643A43">
        <w:rPr>
          <w:color w:val="auto"/>
        </w:rPr>
        <w:t>References</w:t>
      </w:r>
    </w:p>
    <w:p w14:paraId="44B84E2B" w14:textId="77777777" w:rsidR="00F73A4C" w:rsidRPr="00643A43" w:rsidRDefault="00F73A4C" w:rsidP="00643A43">
      <w:pPr>
        <w:pStyle w:val="2PP"/>
        <w:rPr>
          <w:rFonts w:cs="Arial"/>
          <w:szCs w:val="22"/>
          <w:shd w:val="clear" w:color="auto" w:fill="FFFFFF"/>
        </w:rPr>
      </w:pPr>
      <w:r w:rsidRPr="00643A43">
        <w:rPr>
          <w:rFonts w:cs="Arial"/>
          <w:szCs w:val="22"/>
          <w:shd w:val="clear" w:color="auto" w:fill="FFFFFF"/>
        </w:rPr>
        <w:t xml:space="preserve">Anissa, B. P., Abate, G., Bernard, T., &amp; </w:t>
      </w:r>
      <w:proofErr w:type="spellStart"/>
      <w:r w:rsidRPr="00643A43">
        <w:rPr>
          <w:rFonts w:cs="Arial"/>
          <w:szCs w:val="22"/>
          <w:shd w:val="clear" w:color="auto" w:fill="FFFFFF"/>
        </w:rPr>
        <w:t>Bulte</w:t>
      </w:r>
      <w:proofErr w:type="spellEnd"/>
      <w:r w:rsidRPr="00643A43">
        <w:rPr>
          <w:rFonts w:cs="Arial"/>
          <w:szCs w:val="22"/>
          <w:shd w:val="clear" w:color="auto" w:fill="FFFFFF"/>
        </w:rPr>
        <w:t xml:space="preserve">, E. (2021). Is the local wheat market a ‘market for lemons’? Certifying the supply of individual wheat farmers in Ethiopia. </w:t>
      </w:r>
      <w:r w:rsidRPr="00643A43">
        <w:rPr>
          <w:rFonts w:cs="Arial"/>
          <w:i/>
          <w:iCs/>
          <w:szCs w:val="22"/>
          <w:shd w:val="clear" w:color="auto" w:fill="FFFFFF"/>
        </w:rPr>
        <w:t>European Review of Agricultural Economics</w:t>
      </w:r>
      <w:r w:rsidRPr="00643A43">
        <w:rPr>
          <w:rFonts w:cs="Arial"/>
          <w:szCs w:val="22"/>
          <w:shd w:val="clear" w:color="auto" w:fill="FFFFFF"/>
        </w:rPr>
        <w:t xml:space="preserve">, </w:t>
      </w:r>
      <w:r w:rsidRPr="00643A43">
        <w:rPr>
          <w:rFonts w:cs="Arial"/>
          <w:i/>
          <w:iCs/>
          <w:szCs w:val="22"/>
          <w:shd w:val="clear" w:color="auto" w:fill="FFFFFF"/>
        </w:rPr>
        <w:t>48</w:t>
      </w:r>
      <w:r w:rsidRPr="00643A43">
        <w:rPr>
          <w:rFonts w:cs="Arial"/>
          <w:szCs w:val="22"/>
          <w:shd w:val="clear" w:color="auto" w:fill="FFFFFF"/>
        </w:rPr>
        <w:t xml:space="preserve">(5), 1162–1186. </w:t>
      </w:r>
      <w:hyperlink r:id="rId14" w:history="1">
        <w:r w:rsidRPr="00643A43">
          <w:rPr>
            <w:rStyle w:val="Hyperlink"/>
            <w:rFonts w:cs="Arial"/>
            <w:color w:val="auto"/>
            <w:szCs w:val="22"/>
            <w:u w:val="none"/>
            <w:shd w:val="clear" w:color="auto" w:fill="FFFFFF"/>
          </w:rPr>
          <w:t>https://doi.org/10.1093/erae/jbab018</w:t>
        </w:r>
      </w:hyperlink>
    </w:p>
    <w:p w14:paraId="6D9B90F9" w14:textId="77777777" w:rsidR="00F73A4C" w:rsidRPr="00643A43" w:rsidRDefault="00F73A4C" w:rsidP="00643A43">
      <w:pPr>
        <w:pStyle w:val="2PP"/>
      </w:pPr>
      <w:bookmarkStart w:id="950" w:name="_bookmark12"/>
      <w:bookmarkEnd w:id="950"/>
      <w:r w:rsidRPr="00643A43">
        <w:t xml:space="preserve">Asfaw, S., Shiferaw, B., </w:t>
      </w:r>
      <w:proofErr w:type="spellStart"/>
      <w:r w:rsidRPr="00643A43">
        <w:t>Simtowe</w:t>
      </w:r>
      <w:proofErr w:type="spellEnd"/>
      <w:r w:rsidRPr="00643A43">
        <w:t xml:space="preserve">, F., &amp; Lipper, L. (2012). Impact of modern agricultural technologies on smallholder welfare: Evidence from Tanzania and Ethiopia. </w:t>
      </w:r>
      <w:r w:rsidRPr="00643A43">
        <w:rPr>
          <w:i/>
          <w:iCs/>
        </w:rPr>
        <w:t>Food Policy</w:t>
      </w:r>
      <w:r w:rsidRPr="00643A43">
        <w:t xml:space="preserve">, </w:t>
      </w:r>
      <w:r w:rsidRPr="00643A43">
        <w:rPr>
          <w:i/>
          <w:iCs/>
        </w:rPr>
        <w:t>37</w:t>
      </w:r>
      <w:r w:rsidRPr="00643A43">
        <w:t>(3), 283</w:t>
      </w:r>
      <w:r w:rsidRPr="00643A43">
        <w:rPr>
          <w:rFonts w:cs="Arial"/>
          <w:shd w:val="clear" w:color="auto" w:fill="FFFFFF"/>
        </w:rPr>
        <w:t>–</w:t>
      </w:r>
      <w:r w:rsidRPr="00643A43">
        <w:t xml:space="preserve">295. </w:t>
      </w:r>
      <w:hyperlink r:id="rId15" w:history="1">
        <w:r w:rsidRPr="00643A43">
          <w:rPr>
            <w:rStyle w:val="Hyperlink"/>
            <w:color w:val="auto"/>
            <w:u w:val="none"/>
          </w:rPr>
          <w:t>https://doi.org/10.1016/j.foodpol.2012.02.013</w:t>
        </w:r>
      </w:hyperlink>
    </w:p>
    <w:p w14:paraId="041599FF" w14:textId="77777777" w:rsidR="00F73A4C" w:rsidRPr="00643A43" w:rsidRDefault="00F73A4C" w:rsidP="00643A43">
      <w:pPr>
        <w:pStyle w:val="2PP"/>
      </w:pPr>
      <w:bookmarkStart w:id="951" w:name="_bookmark13"/>
      <w:bookmarkEnd w:id="951"/>
      <w:r w:rsidRPr="00643A43">
        <w:t xml:space="preserve">Ashour, M., Gilligan, D. O., </w:t>
      </w:r>
      <w:proofErr w:type="spellStart"/>
      <w:r w:rsidRPr="00643A43">
        <w:t>Hoel</w:t>
      </w:r>
      <w:proofErr w:type="spellEnd"/>
      <w:r w:rsidRPr="00643A43">
        <w:t xml:space="preserve">, J. B., &amp; </w:t>
      </w:r>
      <w:proofErr w:type="spellStart"/>
      <w:r w:rsidRPr="00643A43">
        <w:t>Karachiwalla</w:t>
      </w:r>
      <w:proofErr w:type="spellEnd"/>
      <w:r w:rsidRPr="00643A43">
        <w:t xml:space="preserve">, N. I. (2019). Do beliefs about herbicide quality correspond with actual quality in local markets? Evidence from Uganda. </w:t>
      </w:r>
      <w:r w:rsidRPr="00643A43">
        <w:rPr>
          <w:i/>
          <w:iCs/>
        </w:rPr>
        <w:t>The Journal of Development Studies</w:t>
      </w:r>
      <w:r w:rsidRPr="00643A43">
        <w:t xml:space="preserve">, </w:t>
      </w:r>
      <w:r w:rsidRPr="00643A43">
        <w:rPr>
          <w:i/>
          <w:iCs/>
        </w:rPr>
        <w:t>55</w:t>
      </w:r>
      <w:r w:rsidRPr="00643A43">
        <w:t>(6), 1285</w:t>
      </w:r>
      <w:r w:rsidRPr="00643A43">
        <w:rPr>
          <w:rFonts w:ascii="Arial" w:hAnsi="Arial" w:cs="Arial"/>
          <w:shd w:val="clear" w:color="auto" w:fill="FFFFFF"/>
        </w:rPr>
        <w:t>–</w:t>
      </w:r>
      <w:r w:rsidRPr="00643A43">
        <w:t xml:space="preserve">1306. </w:t>
      </w:r>
      <w:hyperlink r:id="rId16" w:history="1">
        <w:r w:rsidRPr="00643A43">
          <w:rPr>
            <w:rStyle w:val="Hyperlink"/>
            <w:color w:val="auto"/>
            <w:u w:val="none"/>
          </w:rPr>
          <w:t>https://doi.org/10.1080/00220388.2018.1464143</w:t>
        </w:r>
      </w:hyperlink>
    </w:p>
    <w:p w14:paraId="4BC170BA" w14:textId="77777777" w:rsidR="00F73A4C" w:rsidRPr="00643A43" w:rsidRDefault="00F73A4C" w:rsidP="00643A43">
      <w:pPr>
        <w:pStyle w:val="2PP"/>
      </w:pPr>
      <w:bookmarkStart w:id="952" w:name="_bookmark14"/>
      <w:bookmarkEnd w:id="952"/>
      <w:r w:rsidRPr="00643A43">
        <w:t xml:space="preserve">Barrett, C. B. (2008). Smallholder market participation: Concepts and evidence from eastern and southern Africa. </w:t>
      </w:r>
      <w:r w:rsidRPr="00643A43">
        <w:rPr>
          <w:i/>
          <w:iCs/>
        </w:rPr>
        <w:t>Food Policy</w:t>
      </w:r>
      <w:r w:rsidRPr="00643A43">
        <w:t xml:space="preserve">, </w:t>
      </w:r>
      <w:r w:rsidRPr="00643A43">
        <w:rPr>
          <w:i/>
          <w:iCs/>
        </w:rPr>
        <w:t>33</w:t>
      </w:r>
      <w:r w:rsidRPr="00643A43">
        <w:t>(4), 299</w:t>
      </w:r>
      <w:r w:rsidRPr="00643A43">
        <w:rPr>
          <w:rFonts w:ascii="Arial" w:hAnsi="Arial" w:cs="Arial"/>
          <w:shd w:val="clear" w:color="auto" w:fill="FFFFFF"/>
        </w:rPr>
        <w:t>–</w:t>
      </w:r>
      <w:r w:rsidRPr="00643A43">
        <w:t xml:space="preserve">317. </w:t>
      </w:r>
      <w:hyperlink r:id="rId17" w:history="1">
        <w:r w:rsidRPr="00643A43">
          <w:rPr>
            <w:rStyle w:val="Hyperlink"/>
            <w:color w:val="auto"/>
            <w:u w:val="none"/>
          </w:rPr>
          <w:t>https://doi.org/10.1016/j.foodpol.2007.10.005</w:t>
        </w:r>
      </w:hyperlink>
    </w:p>
    <w:p w14:paraId="570E6609" w14:textId="77777777" w:rsidR="00F73A4C" w:rsidRPr="00643A43" w:rsidRDefault="00F73A4C" w:rsidP="00643A43">
      <w:pPr>
        <w:pStyle w:val="2PP"/>
      </w:pPr>
      <w:bookmarkStart w:id="953" w:name="_bookmark15"/>
      <w:bookmarkEnd w:id="953"/>
      <w:r w:rsidRPr="00643A43">
        <w:t xml:space="preserve">Barrientos, S. (2019). </w:t>
      </w:r>
      <w:r w:rsidRPr="00643A43">
        <w:rPr>
          <w:i/>
          <w:iCs/>
        </w:rPr>
        <w:t>Gender and work in global value chains: Capturing the gains?</w:t>
      </w:r>
      <w:r w:rsidRPr="00643A43">
        <w:t>. Cambridge University Press.</w:t>
      </w:r>
    </w:p>
    <w:p w14:paraId="5E6D58A2" w14:textId="77777777" w:rsidR="00F73A4C" w:rsidRPr="00643A43" w:rsidRDefault="00F73A4C" w:rsidP="00643A43">
      <w:pPr>
        <w:pStyle w:val="2PP"/>
      </w:pPr>
      <w:bookmarkStart w:id="954" w:name="_bookmark16"/>
      <w:bookmarkEnd w:id="954"/>
      <w:proofErr w:type="spellStart"/>
      <w:r w:rsidRPr="00643A43">
        <w:t>Barriga</w:t>
      </w:r>
      <w:proofErr w:type="spellEnd"/>
      <w:r w:rsidRPr="00643A43">
        <w:t xml:space="preserve">, A., &amp; </w:t>
      </w:r>
      <w:proofErr w:type="spellStart"/>
      <w:r w:rsidRPr="00643A43">
        <w:t>Fiala</w:t>
      </w:r>
      <w:proofErr w:type="spellEnd"/>
      <w:r w:rsidRPr="00643A43">
        <w:t xml:space="preserve">, N. (2020). The supply chain for seed in Uganda: Where does it go wrong?. </w:t>
      </w:r>
      <w:r w:rsidRPr="00643A43">
        <w:rPr>
          <w:i/>
          <w:iCs/>
        </w:rPr>
        <w:t>World Development</w:t>
      </w:r>
      <w:r w:rsidRPr="00643A43">
        <w:t xml:space="preserve">, </w:t>
      </w:r>
      <w:r w:rsidRPr="00643A43">
        <w:rPr>
          <w:i/>
          <w:iCs/>
        </w:rPr>
        <w:t>130</w:t>
      </w:r>
      <w:r w:rsidRPr="00643A43">
        <w:t xml:space="preserve">, Article 104928. </w:t>
      </w:r>
      <w:hyperlink r:id="rId18" w:history="1">
        <w:r w:rsidRPr="00643A43">
          <w:rPr>
            <w:rStyle w:val="Hyperlink"/>
            <w:color w:val="auto"/>
            <w:u w:val="none"/>
          </w:rPr>
          <w:t>https://doi.org/10.1016/j.worlddev.2020.104928</w:t>
        </w:r>
      </w:hyperlink>
    </w:p>
    <w:p w14:paraId="23EE383D" w14:textId="77777777" w:rsidR="00F73A4C" w:rsidRPr="00643A43" w:rsidRDefault="00F73A4C" w:rsidP="00643A43">
      <w:pPr>
        <w:pStyle w:val="2PP"/>
      </w:pPr>
      <w:bookmarkStart w:id="955" w:name="_bookmark17"/>
      <w:bookmarkEnd w:id="955"/>
      <w:proofErr w:type="spellStart"/>
      <w:r w:rsidRPr="00643A43">
        <w:lastRenderedPageBreak/>
        <w:t>Basow</w:t>
      </w:r>
      <w:proofErr w:type="spellEnd"/>
      <w:r w:rsidRPr="00643A43">
        <w:t xml:space="preserve">, S. A., &amp; </w:t>
      </w:r>
      <w:proofErr w:type="spellStart"/>
      <w:r w:rsidRPr="00643A43">
        <w:t>Silberg</w:t>
      </w:r>
      <w:proofErr w:type="spellEnd"/>
      <w:r w:rsidRPr="00643A43">
        <w:t xml:space="preserve">, N. T. (1987). Student evaluations of college professors: Are female and male professors rated differently? </w:t>
      </w:r>
      <w:r w:rsidRPr="00643A43">
        <w:rPr>
          <w:i/>
          <w:iCs/>
        </w:rPr>
        <w:t>Journal of Educational Psychology, 79</w:t>
      </w:r>
      <w:r w:rsidRPr="00643A43">
        <w:t xml:space="preserve">(3), 308–314. </w:t>
      </w:r>
      <w:hyperlink r:id="rId19" w:tgtFrame="_blank" w:history="1">
        <w:r w:rsidRPr="00643A43">
          <w:rPr>
            <w:rStyle w:val="Hyperlink"/>
            <w:color w:val="auto"/>
            <w:u w:val="none"/>
          </w:rPr>
          <w:t>https://doi.org/10.1037/0022-0663.79.3.308</w:t>
        </w:r>
      </w:hyperlink>
    </w:p>
    <w:p w14:paraId="04F03988" w14:textId="77777777" w:rsidR="00F73A4C" w:rsidRPr="00643A43" w:rsidRDefault="00F73A4C" w:rsidP="00643A43">
      <w:pPr>
        <w:pStyle w:val="2PP"/>
      </w:pPr>
      <w:bookmarkStart w:id="956" w:name="_bookmark18"/>
      <w:bookmarkEnd w:id="956"/>
      <w:proofErr w:type="spellStart"/>
      <w:r w:rsidRPr="00643A43">
        <w:t>Bauchet</w:t>
      </w:r>
      <w:proofErr w:type="spellEnd"/>
      <w:r w:rsidRPr="00643A43">
        <w:t>, J., Prieto, S., &amp; Ricker</w:t>
      </w:r>
      <w:r w:rsidRPr="00643A43">
        <w:rPr>
          <w:rFonts w:ascii="Cambria Math" w:hAnsi="Cambria Math" w:cs="Cambria Math"/>
        </w:rPr>
        <w:t>‐</w:t>
      </w:r>
      <w:r w:rsidRPr="00643A43">
        <w:t xml:space="preserve">Gilbert, J. (2021). Improved drying and storage practices that reduce aflatoxins in stored maize: Experimental evidence from smallholders in Senegal. </w:t>
      </w:r>
      <w:r w:rsidRPr="00643A43">
        <w:rPr>
          <w:i/>
          <w:iCs/>
        </w:rPr>
        <w:t>American Journal of Agricultural Economics</w:t>
      </w:r>
      <w:r w:rsidRPr="00643A43">
        <w:t xml:space="preserve">, </w:t>
      </w:r>
      <w:r w:rsidRPr="00643A43">
        <w:rPr>
          <w:i/>
          <w:iCs/>
        </w:rPr>
        <w:t>103</w:t>
      </w:r>
      <w:r w:rsidRPr="00643A43">
        <w:t>(1), 296</w:t>
      </w:r>
      <w:r w:rsidRPr="00643A43">
        <w:rPr>
          <w:rFonts w:ascii="Arial" w:hAnsi="Arial" w:cs="Arial"/>
          <w:shd w:val="clear" w:color="auto" w:fill="FFFFFF"/>
        </w:rPr>
        <w:t>–</w:t>
      </w:r>
      <w:r w:rsidRPr="00643A43">
        <w:t xml:space="preserve">316. </w:t>
      </w:r>
      <w:hyperlink r:id="rId20" w:history="1">
        <w:r w:rsidRPr="00643A43">
          <w:rPr>
            <w:rStyle w:val="Hyperlink"/>
            <w:color w:val="auto"/>
            <w:u w:val="none"/>
          </w:rPr>
          <w:t>https://doi.org/10.1111/ajae.12106</w:t>
        </w:r>
      </w:hyperlink>
    </w:p>
    <w:p w14:paraId="0EDBC0D2" w14:textId="77777777" w:rsidR="00F73A4C" w:rsidRPr="00643A43" w:rsidRDefault="00F73A4C" w:rsidP="00643A43">
      <w:pPr>
        <w:pStyle w:val="2PP"/>
      </w:pPr>
      <w:bookmarkStart w:id="957" w:name="_bookmark19"/>
      <w:bookmarkEnd w:id="957"/>
      <w:r w:rsidRPr="00643A43">
        <w:t xml:space="preserve">Bengtsson, C., Persson, M., &amp; </w:t>
      </w:r>
      <w:proofErr w:type="spellStart"/>
      <w:r w:rsidRPr="00643A43">
        <w:t>Willenhag</w:t>
      </w:r>
      <w:proofErr w:type="spellEnd"/>
      <w:r w:rsidRPr="00643A43">
        <w:t xml:space="preserve">, P. (2005). Gender and overconfidence. </w:t>
      </w:r>
      <w:r w:rsidRPr="00643A43">
        <w:rPr>
          <w:i/>
          <w:iCs/>
        </w:rPr>
        <w:t>Economics Letters</w:t>
      </w:r>
      <w:r w:rsidRPr="00643A43">
        <w:t xml:space="preserve">, </w:t>
      </w:r>
      <w:r w:rsidRPr="00643A43">
        <w:rPr>
          <w:i/>
          <w:iCs/>
        </w:rPr>
        <w:t>86</w:t>
      </w:r>
      <w:r w:rsidRPr="00643A43">
        <w:t>(2), 199</w:t>
      </w:r>
      <w:r w:rsidRPr="00643A43">
        <w:rPr>
          <w:rFonts w:ascii="Arial" w:hAnsi="Arial" w:cs="Arial"/>
          <w:shd w:val="clear" w:color="auto" w:fill="FFFFFF"/>
        </w:rPr>
        <w:t>–</w:t>
      </w:r>
      <w:r w:rsidRPr="00643A43">
        <w:t xml:space="preserve">203. </w:t>
      </w:r>
      <w:hyperlink r:id="rId21" w:history="1">
        <w:r w:rsidRPr="00643A43">
          <w:rPr>
            <w:rStyle w:val="Hyperlink"/>
            <w:color w:val="auto"/>
            <w:u w:val="none"/>
          </w:rPr>
          <w:t>https://doi.org/10.1016/j.econlet.2004.07.012</w:t>
        </w:r>
      </w:hyperlink>
    </w:p>
    <w:p w14:paraId="1F80E46D" w14:textId="77777777" w:rsidR="00F73A4C" w:rsidRPr="00643A43" w:rsidRDefault="00F73A4C" w:rsidP="00643A43">
      <w:pPr>
        <w:pStyle w:val="2PP"/>
      </w:pPr>
      <w:bookmarkStart w:id="958" w:name="_bookmark20"/>
      <w:bookmarkEnd w:id="958"/>
      <w:r w:rsidRPr="00643A43">
        <w:t xml:space="preserve">Benin, S. (Ed.). (2016). </w:t>
      </w:r>
      <w:r w:rsidRPr="00643A43">
        <w:rPr>
          <w:i/>
          <w:iCs/>
        </w:rPr>
        <w:t>Agricultural productivity in Africa: Trends, patterns, and determinants</w:t>
      </w:r>
      <w:r w:rsidRPr="00643A43">
        <w:t>. International Food Policy Research Institute.</w:t>
      </w:r>
    </w:p>
    <w:p w14:paraId="2EC7DC8D" w14:textId="77777777" w:rsidR="00F73A4C" w:rsidRPr="00643A43" w:rsidRDefault="00F73A4C" w:rsidP="00643A43">
      <w:pPr>
        <w:pStyle w:val="2PP"/>
      </w:pPr>
      <w:bookmarkStart w:id="959" w:name="_bookmark21"/>
      <w:bookmarkEnd w:id="959"/>
      <w:r w:rsidRPr="00643A43">
        <w:t xml:space="preserve">Beyer, S. (1990). Gender differences in the accuracy of self-evaluations of performance. </w:t>
      </w:r>
      <w:r w:rsidRPr="00643A43">
        <w:rPr>
          <w:i/>
          <w:iCs/>
        </w:rPr>
        <w:t>Journal of Personality and Social Psychology, 59</w:t>
      </w:r>
      <w:r w:rsidRPr="00643A43">
        <w:t xml:space="preserve">(5), 960–970. </w:t>
      </w:r>
      <w:hyperlink r:id="rId22" w:history="1">
        <w:r w:rsidRPr="00643A43">
          <w:rPr>
            <w:rStyle w:val="Hyperlink"/>
            <w:color w:val="auto"/>
            <w:u w:val="none"/>
          </w:rPr>
          <w:t>https://doi.org/10.1037/0022-3514.59.5.960</w:t>
        </w:r>
      </w:hyperlink>
    </w:p>
    <w:p w14:paraId="4464D47B" w14:textId="77777777" w:rsidR="00F73A4C" w:rsidRPr="00643A43" w:rsidRDefault="00F73A4C" w:rsidP="00643A43">
      <w:pPr>
        <w:pStyle w:val="2PP"/>
      </w:pPr>
      <w:bookmarkStart w:id="960" w:name="_bookmark22"/>
      <w:bookmarkEnd w:id="960"/>
      <w:r w:rsidRPr="00643A43">
        <w:t xml:space="preserve">Bold, T., </w:t>
      </w:r>
      <w:proofErr w:type="spellStart"/>
      <w:r w:rsidRPr="00643A43">
        <w:t>Kaizzi</w:t>
      </w:r>
      <w:proofErr w:type="spellEnd"/>
      <w:r w:rsidRPr="00643A43">
        <w:t xml:space="preserve">, K. C., </w:t>
      </w:r>
      <w:proofErr w:type="spellStart"/>
      <w:r w:rsidRPr="00643A43">
        <w:t>Svensson</w:t>
      </w:r>
      <w:proofErr w:type="spellEnd"/>
      <w:r w:rsidRPr="00643A43">
        <w:t xml:space="preserve">, J., &amp; </w:t>
      </w:r>
      <w:proofErr w:type="spellStart"/>
      <w:r w:rsidRPr="00643A43">
        <w:t>Yanagizawa</w:t>
      </w:r>
      <w:proofErr w:type="spellEnd"/>
      <w:r w:rsidRPr="00643A43">
        <w:t xml:space="preserve">-Drott, D. (2017). Lemon technologies and adoption: Measurement, theory and evidence from agricultural markets in Uganda. </w:t>
      </w:r>
      <w:r w:rsidRPr="00643A43">
        <w:rPr>
          <w:i/>
          <w:iCs/>
        </w:rPr>
        <w:t>The Quarterly Journal of Economics</w:t>
      </w:r>
      <w:r w:rsidRPr="00643A43">
        <w:t xml:space="preserve">, </w:t>
      </w:r>
      <w:r w:rsidRPr="00643A43">
        <w:rPr>
          <w:i/>
          <w:iCs/>
        </w:rPr>
        <w:t>132</w:t>
      </w:r>
      <w:r w:rsidRPr="00643A43">
        <w:t xml:space="preserve">(3), 1055–1100. </w:t>
      </w:r>
      <w:hyperlink r:id="rId23" w:history="1">
        <w:r w:rsidRPr="00643A43">
          <w:rPr>
            <w:rStyle w:val="Hyperlink"/>
            <w:color w:val="auto"/>
            <w:u w:val="none"/>
          </w:rPr>
          <w:t>https://doi.org/10.1093/qje/qjx009</w:t>
        </w:r>
      </w:hyperlink>
    </w:p>
    <w:p w14:paraId="6B38428E" w14:textId="4B152DBC" w:rsidR="00F73A4C" w:rsidRPr="00643A43" w:rsidRDefault="00F73A4C" w:rsidP="00643A43">
      <w:pPr>
        <w:pStyle w:val="2PP"/>
      </w:pPr>
      <w:bookmarkStart w:id="961" w:name="_bookmark23"/>
      <w:bookmarkEnd w:id="961"/>
      <w:proofErr w:type="spellStart"/>
      <w:r w:rsidRPr="00643A43">
        <w:t>Braddy</w:t>
      </w:r>
      <w:proofErr w:type="spellEnd"/>
      <w:r w:rsidRPr="00643A43">
        <w:t xml:space="preserve">, P. W., Sturm, R. E., Atwater, L., Taylor, S. N., &amp; McKee, R. A. (2020). Gender bias still plagues the workplace: </w:t>
      </w:r>
      <w:r w:rsidR="00DB0F85" w:rsidRPr="00643A43">
        <w:t xml:space="preserve">Looking </w:t>
      </w:r>
      <w:r w:rsidRPr="00643A43">
        <w:t xml:space="preserve">at derailment risk and performance with self–other ratings. </w:t>
      </w:r>
      <w:r w:rsidRPr="00643A43">
        <w:rPr>
          <w:i/>
          <w:iCs/>
        </w:rPr>
        <w:t>Group &amp; Organization Management</w:t>
      </w:r>
      <w:r w:rsidRPr="00643A43">
        <w:t xml:space="preserve">, </w:t>
      </w:r>
      <w:r w:rsidRPr="00643A43">
        <w:rPr>
          <w:i/>
          <w:iCs/>
        </w:rPr>
        <w:t>45</w:t>
      </w:r>
      <w:r w:rsidRPr="00643A43">
        <w:t xml:space="preserve">(3), 315–350. </w:t>
      </w:r>
      <w:hyperlink r:id="rId24" w:history="1">
        <w:r w:rsidRPr="00643A43">
          <w:rPr>
            <w:rStyle w:val="Hyperlink"/>
            <w:color w:val="auto"/>
            <w:u w:val="none"/>
          </w:rPr>
          <w:t>https://doi.org/10.1177%2F1059601119867780</w:t>
        </w:r>
      </w:hyperlink>
    </w:p>
    <w:p w14:paraId="685E338D" w14:textId="77777777" w:rsidR="00F73A4C" w:rsidRPr="00643A43" w:rsidRDefault="00F73A4C" w:rsidP="00643A43">
      <w:pPr>
        <w:pStyle w:val="2PP"/>
      </w:pPr>
      <w:bookmarkStart w:id="962" w:name="_bookmark24"/>
      <w:bookmarkEnd w:id="962"/>
      <w:r w:rsidRPr="00643A43">
        <w:t xml:space="preserve">Cameron, A. C., </w:t>
      </w:r>
      <w:proofErr w:type="spellStart"/>
      <w:r w:rsidRPr="00643A43">
        <w:t>Gelbach</w:t>
      </w:r>
      <w:proofErr w:type="spellEnd"/>
      <w:r w:rsidRPr="00643A43">
        <w:t xml:space="preserve">, J. B., &amp; Miller, D. L. (2011). Robust inference with multiway clustering. </w:t>
      </w:r>
      <w:r w:rsidRPr="00643A43">
        <w:rPr>
          <w:i/>
          <w:iCs/>
        </w:rPr>
        <w:t>Journal of Business &amp; Economic Statistics</w:t>
      </w:r>
      <w:r w:rsidRPr="00643A43">
        <w:t xml:space="preserve">, </w:t>
      </w:r>
      <w:r w:rsidRPr="00643A43">
        <w:rPr>
          <w:i/>
          <w:iCs/>
        </w:rPr>
        <w:t>29</w:t>
      </w:r>
      <w:r w:rsidRPr="00643A43">
        <w:t xml:space="preserve">(2), 238–249. </w:t>
      </w:r>
      <w:hyperlink r:id="rId25" w:history="1">
        <w:r w:rsidRPr="00643A43">
          <w:rPr>
            <w:rStyle w:val="Hyperlink"/>
            <w:color w:val="auto"/>
            <w:u w:val="none"/>
          </w:rPr>
          <w:t>https://doi.org/10.1198/jbes.2010.07136</w:t>
        </w:r>
      </w:hyperlink>
    </w:p>
    <w:p w14:paraId="00EC8CB5" w14:textId="77777777" w:rsidR="00F73A4C" w:rsidRPr="00643A43" w:rsidRDefault="00F73A4C" w:rsidP="00643A43">
      <w:pPr>
        <w:pStyle w:val="2PP"/>
      </w:pPr>
      <w:bookmarkStart w:id="963" w:name="_bookmark25"/>
      <w:bookmarkEnd w:id="963"/>
      <w:r w:rsidRPr="00643A43">
        <w:t xml:space="preserve">Cheng, K. H. C., Hui, C. H., &amp; Cascio, W. F. (2017). Leniency bias in performance ratings: The big-five correlates. </w:t>
      </w:r>
      <w:r w:rsidRPr="00643A43">
        <w:rPr>
          <w:i/>
          <w:iCs/>
        </w:rPr>
        <w:t>Frontiers in Psychology</w:t>
      </w:r>
      <w:r w:rsidRPr="00643A43">
        <w:t xml:space="preserve">, </w:t>
      </w:r>
      <w:r w:rsidRPr="00643A43">
        <w:rPr>
          <w:i/>
          <w:iCs/>
        </w:rPr>
        <w:t>8</w:t>
      </w:r>
      <w:r w:rsidRPr="00643A43">
        <w:t xml:space="preserve">, Article 521. </w:t>
      </w:r>
      <w:hyperlink r:id="rId26" w:history="1">
        <w:r w:rsidRPr="00643A43">
          <w:rPr>
            <w:rStyle w:val="Hyperlink"/>
            <w:color w:val="auto"/>
            <w:u w:val="none"/>
          </w:rPr>
          <w:t>https://doi.org/10.3389/fpsyg.2017.00521</w:t>
        </w:r>
      </w:hyperlink>
    </w:p>
    <w:p w14:paraId="0DDE9F20" w14:textId="77777777" w:rsidR="00F73A4C" w:rsidRPr="00643A43" w:rsidRDefault="00F73A4C" w:rsidP="00643A43">
      <w:pPr>
        <w:pStyle w:val="2PP"/>
      </w:pPr>
      <w:bookmarkStart w:id="964" w:name="_bookmark26"/>
      <w:bookmarkEnd w:id="964"/>
      <w:r w:rsidRPr="00643A43">
        <w:t xml:space="preserve">Clark, J., &amp; Friesen, L. (2009). Overconfidence in forecasts of own performance: An experimental study. </w:t>
      </w:r>
      <w:r w:rsidRPr="00643A43">
        <w:rPr>
          <w:i/>
          <w:iCs/>
        </w:rPr>
        <w:t>The Economic Journal</w:t>
      </w:r>
      <w:r w:rsidRPr="00643A43">
        <w:t xml:space="preserve">, </w:t>
      </w:r>
      <w:r w:rsidRPr="00643A43">
        <w:rPr>
          <w:i/>
          <w:iCs/>
        </w:rPr>
        <w:t>119</w:t>
      </w:r>
      <w:r w:rsidRPr="00643A43">
        <w:t xml:space="preserve">(534), 229–251. </w:t>
      </w:r>
      <w:hyperlink r:id="rId27" w:history="1">
        <w:r w:rsidRPr="00643A43">
          <w:rPr>
            <w:rStyle w:val="Hyperlink"/>
            <w:color w:val="auto"/>
            <w:u w:val="none"/>
          </w:rPr>
          <w:t>https://doi.org/10.1111/j.1468-0297.2008.02211.x</w:t>
        </w:r>
      </w:hyperlink>
    </w:p>
    <w:p w14:paraId="308B37EA" w14:textId="77777777" w:rsidR="00F73A4C" w:rsidRPr="00643A43" w:rsidRDefault="00F73A4C" w:rsidP="00643A43">
      <w:pPr>
        <w:pStyle w:val="2PP"/>
      </w:pPr>
      <w:bookmarkStart w:id="965" w:name="_bookmark27"/>
      <w:bookmarkEnd w:id="965"/>
      <w:proofErr w:type="spellStart"/>
      <w:r w:rsidRPr="00643A43">
        <w:t>Delavande</w:t>
      </w:r>
      <w:proofErr w:type="spellEnd"/>
      <w:r w:rsidRPr="00643A43">
        <w:t xml:space="preserve">, A., </w:t>
      </w:r>
      <w:proofErr w:type="spellStart"/>
      <w:r w:rsidRPr="00643A43">
        <w:t>Giné</w:t>
      </w:r>
      <w:proofErr w:type="spellEnd"/>
      <w:r w:rsidRPr="00643A43">
        <w:t xml:space="preserve">, X., &amp; McKenzie, D. (2011). Measuring subjective expectations in developing countries: A critical review and new evidence. </w:t>
      </w:r>
      <w:r w:rsidRPr="00643A43">
        <w:rPr>
          <w:i/>
          <w:iCs/>
        </w:rPr>
        <w:t>Journal of Development Economics</w:t>
      </w:r>
      <w:r w:rsidRPr="00643A43">
        <w:t xml:space="preserve">, </w:t>
      </w:r>
      <w:r w:rsidRPr="00643A43">
        <w:rPr>
          <w:i/>
          <w:iCs/>
        </w:rPr>
        <w:t>94</w:t>
      </w:r>
      <w:r w:rsidRPr="00643A43">
        <w:t xml:space="preserve">(2), 151–163. </w:t>
      </w:r>
      <w:hyperlink r:id="rId28" w:history="1">
        <w:r w:rsidRPr="00643A43">
          <w:rPr>
            <w:rStyle w:val="Hyperlink"/>
            <w:color w:val="auto"/>
            <w:u w:val="none"/>
          </w:rPr>
          <w:t>https://doi.org/10.1016/j.jdeveco.2010.01.008</w:t>
        </w:r>
      </w:hyperlink>
    </w:p>
    <w:p w14:paraId="67ECCE34" w14:textId="77777777" w:rsidR="00F73A4C" w:rsidRPr="00643A43" w:rsidRDefault="00F73A4C" w:rsidP="00643A43">
      <w:pPr>
        <w:pStyle w:val="2PP"/>
      </w:pPr>
      <w:bookmarkStart w:id="966" w:name="_bookmark28"/>
      <w:bookmarkEnd w:id="966"/>
      <w:r w:rsidRPr="00643A43">
        <w:t xml:space="preserve">Evenson, R. E., &amp; </w:t>
      </w:r>
      <w:proofErr w:type="spellStart"/>
      <w:r w:rsidRPr="00643A43">
        <w:t>Gollin</w:t>
      </w:r>
      <w:proofErr w:type="spellEnd"/>
      <w:r w:rsidRPr="00643A43">
        <w:t xml:space="preserve">, D. (2003). Assessing the impact of the green revolution, 1960 to 2000. </w:t>
      </w:r>
      <w:r w:rsidRPr="00643A43">
        <w:rPr>
          <w:i/>
          <w:iCs/>
        </w:rPr>
        <w:t>Science</w:t>
      </w:r>
      <w:r w:rsidRPr="00643A43">
        <w:t xml:space="preserve">, </w:t>
      </w:r>
      <w:r w:rsidRPr="00643A43">
        <w:rPr>
          <w:i/>
          <w:iCs/>
        </w:rPr>
        <w:t>300</w:t>
      </w:r>
      <w:r w:rsidRPr="00643A43">
        <w:t xml:space="preserve">(5620), 758–762. </w:t>
      </w:r>
      <w:hyperlink r:id="rId29" w:history="1">
        <w:r w:rsidRPr="00643A43">
          <w:rPr>
            <w:rStyle w:val="Hyperlink"/>
            <w:color w:val="auto"/>
            <w:u w:val="none"/>
          </w:rPr>
          <w:t>https://doi.org/10.1126/science.1078710</w:t>
        </w:r>
      </w:hyperlink>
    </w:p>
    <w:p w14:paraId="02AFA04F" w14:textId="77777777" w:rsidR="00F73A4C" w:rsidRPr="00643A43" w:rsidRDefault="00F73A4C" w:rsidP="00643A43">
      <w:pPr>
        <w:pStyle w:val="2PP"/>
      </w:pPr>
      <w:bookmarkStart w:id="967" w:name="_bookmark29"/>
      <w:bookmarkEnd w:id="967"/>
      <w:r w:rsidRPr="00643A43">
        <w:t xml:space="preserve">Feldman, K. A. (1993). Gender and university teaching: A negotiated difference. </w:t>
      </w:r>
      <w:r w:rsidRPr="00643A43">
        <w:rPr>
          <w:i/>
          <w:iCs/>
        </w:rPr>
        <w:t>The Journal of Higher Education</w:t>
      </w:r>
      <w:r w:rsidRPr="00643A43">
        <w:t xml:space="preserve">, </w:t>
      </w:r>
      <w:r w:rsidRPr="00643A43">
        <w:rPr>
          <w:i/>
          <w:iCs/>
        </w:rPr>
        <w:t>64</w:t>
      </w:r>
      <w:r w:rsidRPr="00643A43">
        <w:t xml:space="preserve">(1):117–120. </w:t>
      </w:r>
      <w:hyperlink r:id="rId30" w:history="1">
        <w:r w:rsidRPr="00643A43">
          <w:rPr>
            <w:rStyle w:val="Hyperlink"/>
            <w:color w:val="auto"/>
            <w:u w:val="none"/>
          </w:rPr>
          <w:t>https://doi.org/10.1080/00221546.1993.11778417</w:t>
        </w:r>
      </w:hyperlink>
    </w:p>
    <w:p w14:paraId="26A5B8CA" w14:textId="77777777" w:rsidR="00F73A4C" w:rsidRPr="00643A43" w:rsidRDefault="00F73A4C" w:rsidP="00643A43">
      <w:pPr>
        <w:pStyle w:val="2PP"/>
      </w:pPr>
      <w:bookmarkStart w:id="968" w:name="_bookmark30"/>
      <w:bookmarkEnd w:id="968"/>
      <w:r w:rsidRPr="00643A43">
        <w:lastRenderedPageBreak/>
        <w:t xml:space="preserve">Fermont, A., &amp; Benson, T. (2011). </w:t>
      </w:r>
      <w:r w:rsidRPr="00643A43">
        <w:rPr>
          <w:i/>
          <w:iCs/>
        </w:rPr>
        <w:t>Estimating yield of food crops grown by smallholder farmers: A review in the Uganda context</w:t>
      </w:r>
      <w:r w:rsidRPr="00643A43">
        <w:t xml:space="preserve"> (Discussion paper No. 01097). International Food Policy Research Institute.</w:t>
      </w:r>
    </w:p>
    <w:p w14:paraId="3EAED8CE" w14:textId="77777777" w:rsidR="00F73A4C" w:rsidRPr="00643A43" w:rsidRDefault="00F73A4C" w:rsidP="00643A43">
      <w:pPr>
        <w:pStyle w:val="2PP"/>
      </w:pPr>
      <w:bookmarkStart w:id="969" w:name="_bookmark31"/>
      <w:bookmarkEnd w:id="969"/>
      <w:r w:rsidRPr="00643A43">
        <w:t>Furnham, A. (2005). Gender and personality differences in self</w:t>
      </w:r>
      <w:r w:rsidRPr="00643A43">
        <w:rPr>
          <w:rFonts w:ascii="Cambria Math" w:hAnsi="Cambria Math" w:cs="Cambria Math"/>
        </w:rPr>
        <w:t>‐</w:t>
      </w:r>
      <w:r w:rsidRPr="00643A43">
        <w:t xml:space="preserve">and other ratings of business intelligence. </w:t>
      </w:r>
      <w:r w:rsidRPr="00643A43">
        <w:rPr>
          <w:i/>
          <w:iCs/>
        </w:rPr>
        <w:t>British Journal of Management</w:t>
      </w:r>
      <w:r w:rsidRPr="00643A43">
        <w:t xml:space="preserve">, </w:t>
      </w:r>
      <w:r w:rsidRPr="00643A43">
        <w:rPr>
          <w:i/>
          <w:iCs/>
        </w:rPr>
        <w:t>16</w:t>
      </w:r>
      <w:r w:rsidRPr="00643A43">
        <w:t xml:space="preserve">(2), 91–103. </w:t>
      </w:r>
      <w:hyperlink r:id="rId31" w:history="1">
        <w:r w:rsidRPr="00643A43">
          <w:rPr>
            <w:rStyle w:val="Hyperlink"/>
            <w:color w:val="auto"/>
            <w:u w:val="none"/>
          </w:rPr>
          <w:t>https://doi.org/10.1111/j.1467-8551.2005.00434.x</w:t>
        </w:r>
      </w:hyperlink>
    </w:p>
    <w:p w14:paraId="54C022E3" w14:textId="77777777" w:rsidR="00F73A4C" w:rsidRPr="00643A43" w:rsidRDefault="00F73A4C" w:rsidP="00643A43">
      <w:pPr>
        <w:pStyle w:val="2PP"/>
      </w:pPr>
      <w:bookmarkStart w:id="970" w:name="_bookmark32"/>
      <w:bookmarkEnd w:id="970"/>
      <w:r w:rsidRPr="00643A43">
        <w:t xml:space="preserve">Furnham, A., &amp; Boo, H. C. (2011). A literature review of the anchoring effect. </w:t>
      </w:r>
      <w:r w:rsidRPr="00643A43">
        <w:rPr>
          <w:i/>
          <w:iCs/>
        </w:rPr>
        <w:t>The Journal of Socio-Economics</w:t>
      </w:r>
      <w:r w:rsidRPr="00643A43">
        <w:t xml:space="preserve">, </w:t>
      </w:r>
      <w:r w:rsidRPr="00643A43">
        <w:rPr>
          <w:i/>
          <w:iCs/>
        </w:rPr>
        <w:t>40</w:t>
      </w:r>
      <w:r w:rsidRPr="00643A43">
        <w:t xml:space="preserve">(1), 35-42. </w:t>
      </w:r>
      <w:hyperlink r:id="rId32" w:history="1">
        <w:r w:rsidRPr="00643A43">
          <w:rPr>
            <w:rStyle w:val="Hyperlink"/>
            <w:color w:val="auto"/>
            <w:u w:val="none"/>
          </w:rPr>
          <w:t>https://doi.org/10.1016/j.socec.2010.10.008</w:t>
        </w:r>
      </w:hyperlink>
    </w:p>
    <w:p w14:paraId="6A074650" w14:textId="77777777" w:rsidR="00F73A4C" w:rsidRPr="00643A43" w:rsidRDefault="00F73A4C" w:rsidP="00643A43">
      <w:pPr>
        <w:pStyle w:val="2PP"/>
      </w:pPr>
      <w:bookmarkStart w:id="971" w:name="_bookmark33"/>
      <w:bookmarkEnd w:id="971"/>
      <w:proofErr w:type="spellStart"/>
      <w:r w:rsidRPr="00643A43">
        <w:t>Gollin</w:t>
      </w:r>
      <w:proofErr w:type="spellEnd"/>
      <w:r w:rsidRPr="00643A43">
        <w:t xml:space="preserve">, D., Hansen, C. W., &amp; </w:t>
      </w:r>
      <w:proofErr w:type="spellStart"/>
      <w:r w:rsidRPr="00643A43">
        <w:t>Wingender</w:t>
      </w:r>
      <w:proofErr w:type="spellEnd"/>
      <w:r w:rsidRPr="00643A43">
        <w:t xml:space="preserve">, A. M. (2021). Two blades of grass: The impact of the green revolution. </w:t>
      </w:r>
      <w:r w:rsidRPr="00643A43">
        <w:rPr>
          <w:i/>
          <w:iCs/>
        </w:rPr>
        <w:t>Journal of Political Economy</w:t>
      </w:r>
      <w:r w:rsidRPr="00643A43">
        <w:t xml:space="preserve">, </w:t>
      </w:r>
      <w:r w:rsidRPr="00643A43">
        <w:rPr>
          <w:i/>
          <w:iCs/>
        </w:rPr>
        <w:t>129</w:t>
      </w:r>
      <w:r w:rsidRPr="00643A43">
        <w:t xml:space="preserve">(8), 2344–2384. </w:t>
      </w:r>
      <w:hyperlink r:id="rId33" w:history="1">
        <w:r w:rsidRPr="00643A43">
          <w:rPr>
            <w:rStyle w:val="Hyperlink"/>
            <w:color w:val="auto"/>
            <w:u w:val="none"/>
          </w:rPr>
          <w:t>https://doi.org/10.1086/714444</w:t>
        </w:r>
      </w:hyperlink>
    </w:p>
    <w:p w14:paraId="342161D3" w14:textId="35722B3C" w:rsidR="00F73A4C" w:rsidRPr="00643A43" w:rsidRDefault="00F73A4C" w:rsidP="00643A43">
      <w:pPr>
        <w:pStyle w:val="2PP"/>
      </w:pPr>
      <w:bookmarkStart w:id="972" w:name="_bookmark34"/>
      <w:bookmarkEnd w:id="972"/>
      <w:proofErr w:type="spellStart"/>
      <w:r w:rsidRPr="00643A43">
        <w:t>Gourlay</w:t>
      </w:r>
      <w:proofErr w:type="spellEnd"/>
      <w:r w:rsidRPr="00643A43">
        <w:t xml:space="preserve">, S., </w:t>
      </w:r>
      <w:proofErr w:type="spellStart"/>
      <w:r w:rsidRPr="00643A43">
        <w:t>Kilic</w:t>
      </w:r>
      <w:proofErr w:type="spellEnd"/>
      <w:r w:rsidRPr="00643A43">
        <w:t>, T., &amp; Lobell, D. B. (2019). A new spin on an old debate: Errors in farmer-reported production and their implications for inverse scale-</w:t>
      </w:r>
      <w:r w:rsidR="00DB0F85" w:rsidRPr="00643A43">
        <w:t xml:space="preserve">productivity </w:t>
      </w:r>
      <w:r w:rsidRPr="00643A43">
        <w:t xml:space="preserve">relationship in Uganda. </w:t>
      </w:r>
      <w:r w:rsidRPr="00643A43">
        <w:rPr>
          <w:i/>
          <w:iCs/>
        </w:rPr>
        <w:t>Journal of Development Economics</w:t>
      </w:r>
      <w:r w:rsidRPr="00643A43">
        <w:t xml:space="preserve">, </w:t>
      </w:r>
      <w:r w:rsidRPr="00643A43">
        <w:rPr>
          <w:i/>
          <w:iCs/>
        </w:rPr>
        <w:t>141</w:t>
      </w:r>
      <w:r w:rsidRPr="00643A43">
        <w:t xml:space="preserve">, Article 102376. </w:t>
      </w:r>
      <w:hyperlink r:id="rId34" w:history="1">
        <w:r w:rsidRPr="00643A43">
          <w:rPr>
            <w:rStyle w:val="Hyperlink"/>
            <w:color w:val="auto"/>
            <w:u w:val="none"/>
          </w:rPr>
          <w:t>https://doi.org/10.1016/j.jdeveco.2019.102376</w:t>
        </w:r>
      </w:hyperlink>
    </w:p>
    <w:p w14:paraId="7FB2B1AB" w14:textId="77777777" w:rsidR="00F73A4C" w:rsidRPr="00643A43" w:rsidRDefault="00F73A4C" w:rsidP="00643A43">
      <w:pPr>
        <w:pStyle w:val="2PP"/>
      </w:pPr>
      <w:bookmarkStart w:id="973" w:name="_bookmark35"/>
      <w:bookmarkEnd w:id="973"/>
      <w:proofErr w:type="spellStart"/>
      <w:r w:rsidRPr="00643A43">
        <w:t>Guma</w:t>
      </w:r>
      <w:proofErr w:type="spellEnd"/>
      <w:r w:rsidRPr="00643A43">
        <w:t xml:space="preserve">, P. K. (2015). Business in the urban informal economy: Barriers to women’s entrepreneurship in Uganda. </w:t>
      </w:r>
      <w:r w:rsidRPr="00643A43">
        <w:rPr>
          <w:i/>
          <w:iCs/>
        </w:rPr>
        <w:t>Journal of African Business</w:t>
      </w:r>
      <w:r w:rsidRPr="00643A43">
        <w:t xml:space="preserve">, </w:t>
      </w:r>
      <w:r w:rsidRPr="00643A43">
        <w:rPr>
          <w:i/>
          <w:iCs/>
        </w:rPr>
        <w:t>16</w:t>
      </w:r>
      <w:r w:rsidRPr="00643A43">
        <w:t xml:space="preserve">(3), 305–321. </w:t>
      </w:r>
      <w:hyperlink r:id="rId35" w:history="1">
        <w:r w:rsidRPr="00643A43">
          <w:rPr>
            <w:rStyle w:val="Hyperlink"/>
            <w:color w:val="auto"/>
            <w:u w:val="none"/>
          </w:rPr>
          <w:t>https://doi.org/10.1080/15228916.2015.1081025</w:t>
        </w:r>
      </w:hyperlink>
    </w:p>
    <w:p w14:paraId="0556DB0B" w14:textId="77777777" w:rsidR="00F73A4C" w:rsidRPr="00643A43" w:rsidRDefault="00F73A4C" w:rsidP="00643A43">
      <w:pPr>
        <w:pStyle w:val="2PP"/>
      </w:pPr>
      <w:bookmarkStart w:id="974" w:name="_bookmark36"/>
      <w:bookmarkEnd w:id="974"/>
      <w:proofErr w:type="spellStart"/>
      <w:r w:rsidRPr="00643A43">
        <w:t>Gwet</w:t>
      </w:r>
      <w:proofErr w:type="spellEnd"/>
      <w:r w:rsidRPr="00643A43">
        <w:t xml:space="preserve">, K. L. (2014). </w:t>
      </w:r>
      <w:r w:rsidRPr="00643A43">
        <w:rPr>
          <w:i/>
          <w:iCs/>
        </w:rPr>
        <w:t>Handbook of inter-rater reliability: The definitive guide to measuring the extent of agreement among raters</w:t>
      </w:r>
      <w:r w:rsidRPr="00643A43">
        <w:t xml:space="preserve"> (4th ed.). Advanced Analytics.</w:t>
      </w:r>
    </w:p>
    <w:p w14:paraId="701DFA74" w14:textId="77777777" w:rsidR="00F73A4C" w:rsidRPr="00643A43" w:rsidRDefault="00F73A4C" w:rsidP="00643A43">
      <w:pPr>
        <w:pStyle w:val="2PP"/>
      </w:pPr>
      <w:bookmarkStart w:id="975" w:name="_bookmark37"/>
      <w:bookmarkEnd w:id="975"/>
      <w:proofErr w:type="spellStart"/>
      <w:r w:rsidRPr="00643A43">
        <w:t>Hasanain</w:t>
      </w:r>
      <w:proofErr w:type="spellEnd"/>
      <w:r w:rsidRPr="00643A43">
        <w:t xml:space="preserve">, A., Khan, M. Y., &amp; </w:t>
      </w:r>
      <w:proofErr w:type="spellStart"/>
      <w:r w:rsidRPr="00643A43">
        <w:t>Rezaee</w:t>
      </w:r>
      <w:proofErr w:type="spellEnd"/>
      <w:r w:rsidRPr="00643A43">
        <w:t xml:space="preserve">, A. (2019). </w:t>
      </w:r>
      <w:r w:rsidRPr="00643A43">
        <w:rPr>
          <w:i/>
          <w:iCs/>
        </w:rPr>
        <w:t>No bulls: Experimental evidence on the impact of veterinarian ratings in Pakistan</w:t>
      </w:r>
      <w:r w:rsidRPr="00643A43">
        <w:t xml:space="preserve">. Agricultural Technology Adoption Initiative Research. </w:t>
      </w:r>
      <w:hyperlink r:id="rId36" w:history="1">
        <w:r w:rsidRPr="00643A43">
          <w:rPr>
            <w:rStyle w:val="Hyperlink"/>
            <w:color w:val="auto"/>
            <w:u w:val="none"/>
          </w:rPr>
          <w:t>https://www.atai-research.org/wp-content/uploads/2015/11/No-bulls-Experimental-evidence-on-the-impact-of-veterinarian-ratings-in-Pakistan.pdf</w:t>
        </w:r>
      </w:hyperlink>
    </w:p>
    <w:p w14:paraId="491E1C97" w14:textId="77777777" w:rsidR="00F73A4C" w:rsidRPr="00643A43" w:rsidRDefault="00F73A4C" w:rsidP="00643A43">
      <w:pPr>
        <w:pStyle w:val="2PP"/>
      </w:pPr>
      <w:bookmarkStart w:id="976" w:name="_bookmark38"/>
      <w:bookmarkEnd w:id="976"/>
      <w:proofErr w:type="spellStart"/>
      <w:r w:rsidRPr="00643A43">
        <w:t>Horswill</w:t>
      </w:r>
      <w:proofErr w:type="spellEnd"/>
      <w:r w:rsidRPr="00643A43">
        <w:t xml:space="preserve">, M. S., Sullivan, K., Lurie-Beck, J. K., &amp; Smith, S. (2013). How realistic are older drivers’ ratings of their driving ability?. </w:t>
      </w:r>
      <w:r w:rsidRPr="00643A43">
        <w:rPr>
          <w:i/>
          <w:iCs/>
        </w:rPr>
        <w:t>Accident Analysis &amp; Prevention</w:t>
      </w:r>
      <w:r w:rsidRPr="00643A43">
        <w:t xml:space="preserve">, </w:t>
      </w:r>
      <w:r w:rsidRPr="00643A43">
        <w:rPr>
          <w:i/>
          <w:iCs/>
        </w:rPr>
        <w:t>50</w:t>
      </w:r>
      <w:r w:rsidRPr="00643A43">
        <w:t xml:space="preserve">, 130–137. </w:t>
      </w:r>
      <w:hyperlink r:id="rId37" w:history="1">
        <w:r w:rsidRPr="00643A43">
          <w:rPr>
            <w:rStyle w:val="Hyperlink"/>
            <w:color w:val="auto"/>
            <w:u w:val="none"/>
          </w:rPr>
          <w:t>https://doi.org/10.1016/j.aap.2012.04.001</w:t>
        </w:r>
      </w:hyperlink>
    </w:p>
    <w:p w14:paraId="233BAECA" w14:textId="77777777" w:rsidR="00F73A4C" w:rsidRPr="00643A43" w:rsidRDefault="00F73A4C" w:rsidP="00643A43">
      <w:pPr>
        <w:pStyle w:val="2PP"/>
      </w:pPr>
      <w:bookmarkStart w:id="977" w:name="_bookmark39"/>
      <w:bookmarkEnd w:id="977"/>
      <w:r w:rsidRPr="00643A43">
        <w:t>Jayne, T. S., &amp; Rashid, S. (2013). Input subsidy programs in sub</w:t>
      </w:r>
      <w:r w:rsidRPr="00643A43">
        <w:rPr>
          <w:rFonts w:ascii="Cambria Math" w:hAnsi="Cambria Math" w:cs="Cambria Math"/>
        </w:rPr>
        <w:t>‐</w:t>
      </w:r>
      <w:r w:rsidRPr="00643A43">
        <w:t>Saharan Africa: A synthesis of recent evidence.</w:t>
      </w:r>
      <w:r w:rsidRPr="00643A43">
        <w:rPr>
          <w:rFonts w:cs="Arial Nova"/>
        </w:rPr>
        <w:t xml:space="preserve"> </w:t>
      </w:r>
      <w:r w:rsidRPr="00643A43">
        <w:rPr>
          <w:i/>
          <w:iCs/>
        </w:rPr>
        <w:t>Agricultural Economics</w:t>
      </w:r>
      <w:r w:rsidRPr="00643A43">
        <w:t xml:space="preserve">, </w:t>
      </w:r>
      <w:r w:rsidRPr="00643A43">
        <w:rPr>
          <w:i/>
          <w:iCs/>
        </w:rPr>
        <w:t>44</w:t>
      </w:r>
      <w:r w:rsidRPr="00643A43">
        <w:t xml:space="preserve">(6), 547–562. </w:t>
      </w:r>
      <w:hyperlink r:id="rId38" w:history="1">
        <w:r w:rsidRPr="00643A43">
          <w:rPr>
            <w:rStyle w:val="Hyperlink"/>
            <w:color w:val="auto"/>
            <w:u w:val="none"/>
          </w:rPr>
          <w:t>https://doi.org/10.1111/agec.12073</w:t>
        </w:r>
      </w:hyperlink>
    </w:p>
    <w:p w14:paraId="43AD3E5E" w14:textId="77777777" w:rsidR="00F73A4C" w:rsidRPr="00643A43" w:rsidRDefault="00F73A4C" w:rsidP="00643A43">
      <w:pPr>
        <w:pStyle w:val="2PP"/>
      </w:pPr>
      <w:bookmarkStart w:id="978" w:name="_bookmark40"/>
      <w:bookmarkEnd w:id="978"/>
      <w:r w:rsidRPr="00643A43">
        <w:t xml:space="preserve">Jensen, R., &amp; Thornton, R. (2003). Early female marriage in the developing world. </w:t>
      </w:r>
      <w:r w:rsidRPr="00643A43">
        <w:rPr>
          <w:i/>
          <w:iCs/>
        </w:rPr>
        <w:t>Gender &amp; Development</w:t>
      </w:r>
      <w:r w:rsidRPr="00643A43">
        <w:t xml:space="preserve">, </w:t>
      </w:r>
      <w:r w:rsidRPr="00643A43">
        <w:rPr>
          <w:i/>
          <w:iCs/>
        </w:rPr>
        <w:t>11</w:t>
      </w:r>
      <w:r w:rsidRPr="00643A43">
        <w:t xml:space="preserve">(2), 9–19. </w:t>
      </w:r>
      <w:hyperlink r:id="rId39" w:history="1">
        <w:r w:rsidRPr="00643A43">
          <w:rPr>
            <w:rStyle w:val="Hyperlink"/>
            <w:color w:val="auto"/>
            <w:u w:val="none"/>
          </w:rPr>
          <w:t>https://doi.org/10.1080/741954311</w:t>
        </w:r>
      </w:hyperlink>
    </w:p>
    <w:p w14:paraId="683E84D2" w14:textId="77777777" w:rsidR="00F73A4C" w:rsidRPr="00643A43" w:rsidRDefault="00F73A4C" w:rsidP="00643A43">
      <w:pPr>
        <w:pStyle w:val="2PP"/>
      </w:pPr>
      <w:bookmarkStart w:id="979" w:name="_bookmark41"/>
      <w:bookmarkEnd w:id="979"/>
      <w:proofErr w:type="spellStart"/>
      <w:r w:rsidRPr="00643A43">
        <w:t>Kawarazuka</w:t>
      </w:r>
      <w:proofErr w:type="spellEnd"/>
      <w:r w:rsidRPr="00643A43">
        <w:t xml:space="preserve">, N., Doss, C. R., Farnworth, C. R., &amp; Pyburn, R. (2021). </w:t>
      </w:r>
      <w:r w:rsidRPr="00643A43">
        <w:rPr>
          <w:i/>
          <w:iCs/>
        </w:rPr>
        <w:t>Myths about the feminization of agriculture: Implications for global food security</w:t>
      </w:r>
      <w:r w:rsidRPr="00643A43">
        <w:t xml:space="preserve"> [Technical report]. International Food Policy Research Institute.</w:t>
      </w:r>
    </w:p>
    <w:p w14:paraId="417A62FA" w14:textId="77777777" w:rsidR="00F73A4C" w:rsidRPr="00643A43" w:rsidRDefault="00F73A4C" w:rsidP="00643A43">
      <w:pPr>
        <w:pStyle w:val="2PP"/>
      </w:pPr>
      <w:bookmarkStart w:id="980" w:name="_bookmark42"/>
      <w:bookmarkEnd w:id="980"/>
      <w:proofErr w:type="spellStart"/>
      <w:r w:rsidRPr="00643A43">
        <w:t>Kruijssen</w:t>
      </w:r>
      <w:proofErr w:type="spellEnd"/>
      <w:r w:rsidRPr="00643A43">
        <w:t xml:space="preserve">, F., McDougall, C. L., &amp; van </w:t>
      </w:r>
      <w:proofErr w:type="spellStart"/>
      <w:r w:rsidRPr="00643A43">
        <w:t>Asseldonk</w:t>
      </w:r>
      <w:proofErr w:type="spellEnd"/>
      <w:r w:rsidRPr="00643A43">
        <w:t xml:space="preserve">, I. J. (2018). Gender and aquaculture value chains: A review of key issues and implications for research. </w:t>
      </w:r>
      <w:r w:rsidRPr="00643A43">
        <w:rPr>
          <w:i/>
          <w:iCs/>
        </w:rPr>
        <w:t>Aquaculture</w:t>
      </w:r>
      <w:r w:rsidRPr="00643A43">
        <w:t xml:space="preserve">, </w:t>
      </w:r>
      <w:r w:rsidRPr="00643A43">
        <w:rPr>
          <w:i/>
          <w:iCs/>
        </w:rPr>
        <w:t>493</w:t>
      </w:r>
      <w:r w:rsidRPr="00643A43">
        <w:t xml:space="preserve">, 328–337. </w:t>
      </w:r>
      <w:hyperlink r:id="rId40" w:history="1">
        <w:r w:rsidRPr="00643A43">
          <w:rPr>
            <w:rStyle w:val="Hyperlink"/>
            <w:color w:val="auto"/>
            <w:u w:val="none"/>
          </w:rPr>
          <w:t>https://doi.org/10.1016/j.aquaculture.2017.12.038</w:t>
        </w:r>
      </w:hyperlink>
    </w:p>
    <w:p w14:paraId="0F33DFDF" w14:textId="77777777" w:rsidR="00F73A4C" w:rsidRPr="00643A43" w:rsidRDefault="00F73A4C" w:rsidP="00643A43">
      <w:pPr>
        <w:pStyle w:val="2PP"/>
      </w:pPr>
      <w:bookmarkStart w:id="981" w:name="_bookmark43"/>
      <w:bookmarkEnd w:id="981"/>
      <w:proofErr w:type="spellStart"/>
      <w:r w:rsidRPr="00643A43">
        <w:lastRenderedPageBreak/>
        <w:t>Lyness</w:t>
      </w:r>
      <w:proofErr w:type="spellEnd"/>
      <w:r w:rsidRPr="00643A43">
        <w:t xml:space="preserve">, K. S., &amp; Heilman, M. E. (2006). When fit is fundamental: Performance evaluations and promotions of upper-level female and male managers. </w:t>
      </w:r>
      <w:r w:rsidRPr="00643A43">
        <w:rPr>
          <w:i/>
          <w:iCs/>
        </w:rPr>
        <w:t>Journal of Applied Psychology, 91</w:t>
      </w:r>
      <w:r w:rsidRPr="00643A43">
        <w:t xml:space="preserve">(4), 777–785. </w:t>
      </w:r>
      <w:hyperlink r:id="rId41" w:tgtFrame="_blank" w:history="1">
        <w:r w:rsidRPr="00643A43">
          <w:rPr>
            <w:rStyle w:val="Hyperlink"/>
            <w:color w:val="auto"/>
            <w:u w:val="none"/>
          </w:rPr>
          <w:t>https://doi.org/10.1037/0021-9010.91.4.777</w:t>
        </w:r>
      </w:hyperlink>
    </w:p>
    <w:p w14:paraId="542039B0" w14:textId="77777777" w:rsidR="00F73A4C" w:rsidRPr="00643A43" w:rsidRDefault="00F73A4C" w:rsidP="00643A43">
      <w:pPr>
        <w:pStyle w:val="2PP"/>
      </w:pPr>
      <w:bookmarkStart w:id="982" w:name="_bookmark44"/>
      <w:bookmarkEnd w:id="982"/>
      <w:proofErr w:type="spellStart"/>
      <w:r w:rsidRPr="00643A43">
        <w:t>Macchiavello</w:t>
      </w:r>
      <w:proofErr w:type="spellEnd"/>
      <w:r w:rsidRPr="00643A43">
        <w:t xml:space="preserve">, R., &amp; </w:t>
      </w:r>
      <w:proofErr w:type="spellStart"/>
      <w:r w:rsidRPr="00643A43">
        <w:t>Morjaria</w:t>
      </w:r>
      <w:proofErr w:type="spellEnd"/>
      <w:r w:rsidRPr="00643A43">
        <w:t xml:space="preserve">, A. (2021). Competition and relational contracts in the Rwanda coffee chain. </w:t>
      </w:r>
      <w:r w:rsidRPr="00643A43">
        <w:rPr>
          <w:i/>
          <w:iCs/>
        </w:rPr>
        <w:t>The Quarterly Journal of Economics</w:t>
      </w:r>
      <w:r w:rsidRPr="00643A43">
        <w:t xml:space="preserve">, </w:t>
      </w:r>
      <w:r w:rsidRPr="00643A43">
        <w:rPr>
          <w:i/>
          <w:iCs/>
        </w:rPr>
        <w:t>136</w:t>
      </w:r>
      <w:r w:rsidRPr="00643A43">
        <w:t xml:space="preserve">(2), 1089–1143. </w:t>
      </w:r>
      <w:hyperlink r:id="rId42" w:history="1">
        <w:r w:rsidRPr="00643A43">
          <w:rPr>
            <w:rStyle w:val="Hyperlink"/>
            <w:color w:val="auto"/>
            <w:u w:val="none"/>
          </w:rPr>
          <w:t>https://doi.org/10.1093/qje/qjaa048</w:t>
        </w:r>
      </w:hyperlink>
    </w:p>
    <w:p w14:paraId="7352004F" w14:textId="77777777" w:rsidR="00F73A4C" w:rsidRPr="00643A43" w:rsidRDefault="00F73A4C" w:rsidP="00643A43">
      <w:pPr>
        <w:pStyle w:val="2PP"/>
      </w:pPr>
      <w:bookmarkStart w:id="983" w:name="_bookmark45"/>
      <w:bookmarkEnd w:id="983"/>
      <w:proofErr w:type="spellStart"/>
      <w:r w:rsidRPr="00643A43">
        <w:t>Maertens</w:t>
      </w:r>
      <w:proofErr w:type="spellEnd"/>
      <w:r w:rsidRPr="00643A43">
        <w:t xml:space="preserve">, M., &amp; </w:t>
      </w:r>
      <w:proofErr w:type="spellStart"/>
      <w:r w:rsidRPr="00643A43">
        <w:t>Swinnen</w:t>
      </w:r>
      <w:proofErr w:type="spellEnd"/>
      <w:r w:rsidRPr="00643A43">
        <w:t xml:space="preserve">, J. F. M. (2012). Gender and modern supply chains in developing countries. </w:t>
      </w:r>
      <w:r w:rsidRPr="00643A43">
        <w:rPr>
          <w:i/>
          <w:iCs/>
        </w:rPr>
        <w:t>The Journal of Development Studies</w:t>
      </w:r>
      <w:r w:rsidRPr="00643A43">
        <w:t xml:space="preserve">, </w:t>
      </w:r>
      <w:r w:rsidRPr="00643A43">
        <w:rPr>
          <w:i/>
          <w:iCs/>
        </w:rPr>
        <w:t>48</w:t>
      </w:r>
      <w:r w:rsidRPr="00643A43">
        <w:t xml:space="preserve">(10), 1412–1430. </w:t>
      </w:r>
      <w:hyperlink r:id="rId43" w:history="1">
        <w:r w:rsidRPr="00643A43">
          <w:rPr>
            <w:rStyle w:val="Hyperlink"/>
            <w:color w:val="auto"/>
            <w:u w:val="none"/>
          </w:rPr>
          <w:t>https://doi.org/10.1080/00220388.2012.663902</w:t>
        </w:r>
      </w:hyperlink>
    </w:p>
    <w:p w14:paraId="2BE2BBB4" w14:textId="77777777" w:rsidR="00F73A4C" w:rsidRPr="00643A43" w:rsidRDefault="00F73A4C" w:rsidP="00643A43">
      <w:pPr>
        <w:pStyle w:val="2PP"/>
      </w:pPr>
      <w:bookmarkStart w:id="984" w:name="_bookmark46"/>
      <w:bookmarkEnd w:id="984"/>
      <w:proofErr w:type="spellStart"/>
      <w:r w:rsidRPr="00643A43">
        <w:t>Maredia</w:t>
      </w:r>
      <w:proofErr w:type="spellEnd"/>
      <w:r w:rsidRPr="00643A43">
        <w:t xml:space="preserve">, M. K., </w:t>
      </w:r>
      <w:proofErr w:type="spellStart"/>
      <w:r w:rsidRPr="00643A43">
        <w:t>Byerlee</w:t>
      </w:r>
      <w:proofErr w:type="spellEnd"/>
      <w:r w:rsidRPr="00643A43">
        <w:t xml:space="preserve">, D., &amp; Pee, P. (2000). Impacts of food crop improvement research: Evidence from sub-Saharan Africa. </w:t>
      </w:r>
      <w:r w:rsidRPr="00643A43">
        <w:rPr>
          <w:i/>
          <w:iCs/>
        </w:rPr>
        <w:t>Food Policy</w:t>
      </w:r>
      <w:r w:rsidRPr="00643A43">
        <w:t xml:space="preserve">, </w:t>
      </w:r>
      <w:r w:rsidRPr="00643A43">
        <w:rPr>
          <w:i/>
          <w:iCs/>
        </w:rPr>
        <w:t>25</w:t>
      </w:r>
      <w:r w:rsidRPr="00643A43">
        <w:t xml:space="preserve">(5), 531–559. </w:t>
      </w:r>
      <w:hyperlink r:id="rId44" w:history="1">
        <w:r w:rsidRPr="00643A43">
          <w:rPr>
            <w:rStyle w:val="Hyperlink"/>
            <w:color w:val="auto"/>
            <w:u w:val="none"/>
          </w:rPr>
          <w:t>https://doi.org/10.1016/S0306-9192(99)00080-9</w:t>
        </w:r>
      </w:hyperlink>
    </w:p>
    <w:p w14:paraId="3447BC89" w14:textId="77777777" w:rsidR="00F73A4C" w:rsidRPr="00643A43" w:rsidRDefault="00F73A4C" w:rsidP="00643A43">
      <w:pPr>
        <w:pStyle w:val="2PP"/>
      </w:pPr>
      <w:bookmarkStart w:id="985" w:name="_bookmark47"/>
      <w:bookmarkEnd w:id="985"/>
      <w:r w:rsidRPr="00643A43">
        <w:t xml:space="preserve">Mather, D., Boughton, D., &amp; Jayne, T. S. (2013). Explaining smallholder maize marketing in southern and eastern Africa: The roles of market access, technology and household resource endowments. </w:t>
      </w:r>
      <w:r w:rsidRPr="00643A43">
        <w:rPr>
          <w:i/>
          <w:iCs/>
        </w:rPr>
        <w:t>Food Policy</w:t>
      </w:r>
      <w:r w:rsidRPr="00643A43">
        <w:t xml:space="preserve">, </w:t>
      </w:r>
      <w:r w:rsidRPr="00643A43">
        <w:rPr>
          <w:i/>
          <w:iCs/>
        </w:rPr>
        <w:t>43</w:t>
      </w:r>
      <w:r w:rsidRPr="00643A43">
        <w:t xml:space="preserve">, 248–266. </w:t>
      </w:r>
      <w:hyperlink r:id="rId45" w:history="1">
        <w:r w:rsidRPr="00643A43">
          <w:rPr>
            <w:rStyle w:val="Hyperlink"/>
            <w:color w:val="auto"/>
            <w:u w:val="none"/>
          </w:rPr>
          <w:t>https://doi.org/10.1016/j.foodpol.2013.09.008</w:t>
        </w:r>
      </w:hyperlink>
    </w:p>
    <w:p w14:paraId="3F18ACEF" w14:textId="77777777" w:rsidR="00F73A4C" w:rsidRPr="00643A43" w:rsidRDefault="00F73A4C" w:rsidP="00643A43">
      <w:pPr>
        <w:pStyle w:val="2PP"/>
      </w:pPr>
      <w:bookmarkStart w:id="986" w:name="_bookmark48"/>
      <w:bookmarkEnd w:id="986"/>
      <w:r w:rsidRPr="00643A43">
        <w:t xml:space="preserve">McArthur, J. W., &amp; McCord, G. C. (2017). Fertilizing growth: Agricultural inputs and their effects in economic development. </w:t>
      </w:r>
      <w:r w:rsidRPr="00643A43">
        <w:rPr>
          <w:i/>
          <w:iCs/>
        </w:rPr>
        <w:t>Journal of Development Economics</w:t>
      </w:r>
      <w:r w:rsidRPr="00643A43">
        <w:t xml:space="preserve">, </w:t>
      </w:r>
      <w:r w:rsidRPr="00643A43">
        <w:rPr>
          <w:i/>
          <w:iCs/>
        </w:rPr>
        <w:t>127</w:t>
      </w:r>
      <w:r w:rsidRPr="00643A43">
        <w:t xml:space="preserve">, 133–152. </w:t>
      </w:r>
      <w:hyperlink r:id="rId46" w:history="1">
        <w:r w:rsidRPr="00643A43">
          <w:rPr>
            <w:rStyle w:val="Hyperlink"/>
            <w:color w:val="auto"/>
            <w:u w:val="none"/>
          </w:rPr>
          <w:t>https://doi.org/10.1016/j.jdeveco.2017.02.007</w:t>
        </w:r>
      </w:hyperlink>
    </w:p>
    <w:p w14:paraId="30AF2C82" w14:textId="77777777" w:rsidR="00F73A4C" w:rsidRPr="00643A43" w:rsidRDefault="00F73A4C" w:rsidP="00643A43">
      <w:pPr>
        <w:pStyle w:val="2PP"/>
      </w:pPr>
      <w:bookmarkStart w:id="987" w:name="_bookmark49"/>
      <w:bookmarkEnd w:id="987"/>
      <w:r w:rsidRPr="00643A43">
        <w:t xml:space="preserve">McPherson, M., Smith-Lovin, L., &amp; Cook, J. M. (2001). Birds of a feather: Homophily in social networks. </w:t>
      </w:r>
      <w:r w:rsidRPr="00643A43">
        <w:rPr>
          <w:i/>
          <w:iCs/>
        </w:rPr>
        <w:t>Annual Review of Sociology</w:t>
      </w:r>
      <w:r w:rsidRPr="00643A43">
        <w:t xml:space="preserve">, </w:t>
      </w:r>
      <w:r w:rsidRPr="00643A43">
        <w:rPr>
          <w:i/>
          <w:iCs/>
        </w:rPr>
        <w:t>27</w:t>
      </w:r>
      <w:r w:rsidRPr="00643A43">
        <w:t xml:space="preserve">(1), 415–444. </w:t>
      </w:r>
      <w:hyperlink r:id="rId47" w:history="1">
        <w:r w:rsidRPr="00643A43">
          <w:rPr>
            <w:rStyle w:val="Hyperlink"/>
            <w:color w:val="auto"/>
            <w:u w:val="none"/>
          </w:rPr>
          <w:t>https://doi.org/10.1146/annurev.soc.27.1.415</w:t>
        </w:r>
      </w:hyperlink>
    </w:p>
    <w:p w14:paraId="4B4B4F58" w14:textId="77777777" w:rsidR="00F73A4C" w:rsidRPr="00643A43" w:rsidRDefault="00F73A4C" w:rsidP="00643A43">
      <w:pPr>
        <w:pStyle w:val="2PP"/>
      </w:pPr>
      <w:bookmarkStart w:id="988" w:name="_bookmark50"/>
      <w:bookmarkEnd w:id="988"/>
      <w:proofErr w:type="spellStart"/>
      <w:r w:rsidRPr="00643A43">
        <w:t>Mengel</w:t>
      </w:r>
      <w:proofErr w:type="spellEnd"/>
      <w:r w:rsidRPr="00643A43">
        <w:t xml:space="preserve">, F., </w:t>
      </w:r>
      <w:proofErr w:type="spellStart"/>
      <w:r w:rsidRPr="00643A43">
        <w:t>Sauermann</w:t>
      </w:r>
      <w:proofErr w:type="spellEnd"/>
      <w:r w:rsidRPr="00643A43">
        <w:t xml:space="preserve">, J., &amp; </w:t>
      </w:r>
      <w:proofErr w:type="spellStart"/>
      <w:r w:rsidRPr="00643A43">
        <w:t>Zölitz</w:t>
      </w:r>
      <w:proofErr w:type="spellEnd"/>
      <w:r w:rsidRPr="00643A43">
        <w:t xml:space="preserve">, U. (2019). Gender bias in teaching evaluations. </w:t>
      </w:r>
      <w:r w:rsidRPr="00643A43">
        <w:rPr>
          <w:i/>
          <w:iCs/>
        </w:rPr>
        <w:t>Journal of the European Economic Association</w:t>
      </w:r>
      <w:r w:rsidRPr="00643A43">
        <w:t xml:space="preserve">, </w:t>
      </w:r>
      <w:r w:rsidRPr="00643A43">
        <w:rPr>
          <w:i/>
          <w:iCs/>
        </w:rPr>
        <w:t>17</w:t>
      </w:r>
      <w:r w:rsidRPr="00643A43">
        <w:t xml:space="preserve">(2), 535–566. </w:t>
      </w:r>
      <w:hyperlink r:id="rId48" w:history="1">
        <w:r w:rsidRPr="00643A43">
          <w:rPr>
            <w:rStyle w:val="Hyperlink"/>
            <w:color w:val="auto"/>
            <w:u w:val="none"/>
          </w:rPr>
          <w:t>https://doi.org/10.1093/jeea/jvx057</w:t>
        </w:r>
      </w:hyperlink>
    </w:p>
    <w:p w14:paraId="232FADD3" w14:textId="77777777" w:rsidR="00F73A4C" w:rsidRPr="00643A43" w:rsidRDefault="00F73A4C" w:rsidP="00643A43">
      <w:pPr>
        <w:pStyle w:val="2PP"/>
      </w:pPr>
      <w:bookmarkStart w:id="989" w:name="_bookmark51"/>
      <w:bookmarkEnd w:id="989"/>
      <w:r w:rsidRPr="00643A43">
        <w:rPr>
          <w:lang w:val="fr-FR"/>
        </w:rPr>
        <w:t xml:space="preserve">Michelson, H., </w:t>
      </w:r>
      <w:proofErr w:type="spellStart"/>
      <w:r w:rsidRPr="00643A43">
        <w:rPr>
          <w:lang w:val="fr-FR"/>
        </w:rPr>
        <w:t>Fairbairn</w:t>
      </w:r>
      <w:proofErr w:type="spellEnd"/>
      <w:r w:rsidRPr="00643A43">
        <w:rPr>
          <w:lang w:val="fr-FR"/>
        </w:rPr>
        <w:t xml:space="preserve">, A., Ellison, B., </w:t>
      </w:r>
      <w:proofErr w:type="spellStart"/>
      <w:r w:rsidRPr="00643A43">
        <w:rPr>
          <w:lang w:val="fr-FR"/>
        </w:rPr>
        <w:t>Maertens</w:t>
      </w:r>
      <w:proofErr w:type="spellEnd"/>
      <w:r w:rsidRPr="00643A43">
        <w:rPr>
          <w:lang w:val="fr-FR"/>
        </w:rPr>
        <w:t xml:space="preserve">, A., &amp; </w:t>
      </w:r>
      <w:proofErr w:type="spellStart"/>
      <w:r w:rsidRPr="00643A43">
        <w:rPr>
          <w:lang w:val="fr-FR"/>
        </w:rPr>
        <w:t>Manyong</w:t>
      </w:r>
      <w:proofErr w:type="spellEnd"/>
      <w:r w:rsidRPr="00643A43">
        <w:rPr>
          <w:lang w:val="fr-FR"/>
        </w:rPr>
        <w:t xml:space="preserve">, V. (2021). </w:t>
      </w:r>
      <w:r w:rsidRPr="00643A43">
        <w:t xml:space="preserve">Misperceived quality: Fertilizer in Tanzania. </w:t>
      </w:r>
      <w:r w:rsidRPr="00643A43">
        <w:rPr>
          <w:i/>
          <w:iCs/>
        </w:rPr>
        <w:t>Journal of Development Economics</w:t>
      </w:r>
      <w:r w:rsidRPr="00643A43">
        <w:t xml:space="preserve">, </w:t>
      </w:r>
      <w:r w:rsidRPr="00643A43">
        <w:rPr>
          <w:i/>
          <w:iCs/>
        </w:rPr>
        <w:t>148</w:t>
      </w:r>
      <w:r w:rsidRPr="00643A43">
        <w:t xml:space="preserve">, Article 102579. </w:t>
      </w:r>
      <w:hyperlink r:id="rId49" w:history="1">
        <w:r w:rsidRPr="00643A43">
          <w:rPr>
            <w:rStyle w:val="Hyperlink"/>
            <w:color w:val="auto"/>
            <w:u w:val="none"/>
          </w:rPr>
          <w:t>https://doi.org/10.1016/j.jdeveco.2020.102579</w:t>
        </w:r>
      </w:hyperlink>
    </w:p>
    <w:p w14:paraId="772C3CBC" w14:textId="77777777" w:rsidR="00F73A4C" w:rsidRPr="00643A43" w:rsidRDefault="00F73A4C" w:rsidP="00643A43">
      <w:pPr>
        <w:pStyle w:val="2PP"/>
      </w:pPr>
      <w:bookmarkStart w:id="990" w:name="_bookmark52"/>
      <w:bookmarkEnd w:id="990"/>
      <w:r w:rsidRPr="00643A43">
        <w:t xml:space="preserve">Miller, J., &amp; Chamberlin, M. (2000). Women are teachers, men are professors: A study of student perceptions. </w:t>
      </w:r>
      <w:r w:rsidRPr="00643A43">
        <w:rPr>
          <w:i/>
          <w:iCs/>
        </w:rPr>
        <w:t>Teaching Sociology</w:t>
      </w:r>
      <w:r w:rsidRPr="00643A43">
        <w:t xml:space="preserve">, 283–298. </w:t>
      </w:r>
      <w:hyperlink r:id="rId50" w:history="1">
        <w:r w:rsidRPr="00643A43">
          <w:rPr>
            <w:rStyle w:val="Hyperlink"/>
            <w:color w:val="auto"/>
            <w:u w:val="none"/>
          </w:rPr>
          <w:t>https://doi.org/10.2307/1318580</w:t>
        </w:r>
      </w:hyperlink>
    </w:p>
    <w:p w14:paraId="7722E444" w14:textId="77777777" w:rsidR="00F73A4C" w:rsidRPr="00643A43" w:rsidRDefault="00F73A4C" w:rsidP="00643A43">
      <w:pPr>
        <w:pStyle w:val="2PP"/>
      </w:pPr>
      <w:bookmarkStart w:id="991" w:name="_bookmark53"/>
      <w:bookmarkEnd w:id="991"/>
      <w:proofErr w:type="spellStart"/>
      <w:r w:rsidRPr="00643A43">
        <w:t>Minten</w:t>
      </w:r>
      <w:proofErr w:type="spellEnd"/>
      <w:r w:rsidRPr="00643A43">
        <w:t xml:space="preserve">, B., Koru, B., &amp; Stifel, D. (2013). The last mile (s) in modern input distribution: Pricing, profitability, and adoption. </w:t>
      </w:r>
      <w:r w:rsidRPr="00643A43">
        <w:rPr>
          <w:i/>
          <w:iCs/>
        </w:rPr>
        <w:t>Agricultural Economics</w:t>
      </w:r>
      <w:r w:rsidRPr="00643A43">
        <w:t xml:space="preserve">, </w:t>
      </w:r>
      <w:r w:rsidRPr="00643A43">
        <w:rPr>
          <w:i/>
          <w:iCs/>
        </w:rPr>
        <w:t>44</w:t>
      </w:r>
      <w:r w:rsidRPr="00643A43">
        <w:t xml:space="preserve">(6), 629–646. </w:t>
      </w:r>
      <w:hyperlink r:id="rId51" w:history="1">
        <w:r w:rsidRPr="00643A43">
          <w:rPr>
            <w:rStyle w:val="Hyperlink"/>
            <w:color w:val="auto"/>
            <w:u w:val="none"/>
          </w:rPr>
          <w:t>https://doi.org/10.1111/agec.12078</w:t>
        </w:r>
      </w:hyperlink>
    </w:p>
    <w:p w14:paraId="109BFB2B" w14:textId="77777777" w:rsidR="00F73A4C" w:rsidRPr="00643A43" w:rsidRDefault="00F73A4C" w:rsidP="00643A43">
      <w:pPr>
        <w:pStyle w:val="2PP"/>
      </w:pPr>
      <w:bookmarkStart w:id="992" w:name="_bookmark54"/>
      <w:bookmarkEnd w:id="992"/>
      <w:r w:rsidRPr="00643A43">
        <w:t xml:space="preserve">Mitchell, K. M., &amp; Martin, J. (2018). Gender bias in student evaluations. </w:t>
      </w:r>
      <w:r w:rsidRPr="00643A43">
        <w:rPr>
          <w:i/>
          <w:iCs/>
        </w:rPr>
        <w:t>PS: Political Science &amp; Politics</w:t>
      </w:r>
      <w:r w:rsidRPr="00643A43">
        <w:t xml:space="preserve">, </w:t>
      </w:r>
      <w:r w:rsidRPr="00643A43">
        <w:rPr>
          <w:i/>
          <w:iCs/>
        </w:rPr>
        <w:t>51</w:t>
      </w:r>
      <w:r w:rsidRPr="00643A43">
        <w:t xml:space="preserve">(3), 648–652. </w:t>
      </w:r>
      <w:hyperlink r:id="rId52" w:history="1">
        <w:r w:rsidRPr="00643A43">
          <w:rPr>
            <w:rStyle w:val="Hyperlink"/>
            <w:color w:val="auto"/>
            <w:u w:val="none"/>
          </w:rPr>
          <w:t>https://doi.org/10.1017/S104909651800001X</w:t>
        </w:r>
      </w:hyperlink>
    </w:p>
    <w:p w14:paraId="4AFF5AD7" w14:textId="77777777" w:rsidR="00F73A4C" w:rsidRPr="00643A43" w:rsidRDefault="00F73A4C" w:rsidP="00643A43">
      <w:pPr>
        <w:pStyle w:val="2PP"/>
      </w:pPr>
      <w:bookmarkStart w:id="993" w:name="_bookmark55"/>
      <w:bookmarkEnd w:id="993"/>
      <w:proofErr w:type="spellStart"/>
      <w:r w:rsidRPr="00643A43">
        <w:t>Mnimbo</w:t>
      </w:r>
      <w:proofErr w:type="spellEnd"/>
      <w:r w:rsidRPr="00643A43">
        <w:t xml:space="preserve">, T. S., </w:t>
      </w:r>
      <w:proofErr w:type="spellStart"/>
      <w:r w:rsidRPr="00643A43">
        <w:t>Lyimo</w:t>
      </w:r>
      <w:proofErr w:type="spellEnd"/>
      <w:r w:rsidRPr="00643A43">
        <w:t xml:space="preserve">-Macha, J., </w:t>
      </w:r>
      <w:proofErr w:type="spellStart"/>
      <w:r w:rsidRPr="00643A43">
        <w:t>Urassa</w:t>
      </w:r>
      <w:proofErr w:type="spellEnd"/>
      <w:r w:rsidRPr="00643A43">
        <w:t xml:space="preserve">, J. K., </w:t>
      </w:r>
      <w:proofErr w:type="spellStart"/>
      <w:r w:rsidRPr="00643A43">
        <w:t>Mahoo</w:t>
      </w:r>
      <w:proofErr w:type="spellEnd"/>
      <w:r w:rsidRPr="00643A43">
        <w:t xml:space="preserve">, H. F., </w:t>
      </w:r>
      <w:proofErr w:type="spellStart"/>
      <w:r w:rsidRPr="00643A43">
        <w:t>Tumbo</w:t>
      </w:r>
      <w:proofErr w:type="spellEnd"/>
      <w:r w:rsidRPr="00643A43">
        <w:t xml:space="preserve">, S. D., &amp; </w:t>
      </w:r>
      <w:proofErr w:type="spellStart"/>
      <w:r w:rsidRPr="00643A43">
        <w:t>Graef</w:t>
      </w:r>
      <w:proofErr w:type="spellEnd"/>
      <w:r w:rsidRPr="00643A43">
        <w:t xml:space="preserve">, F. (2017). Influence of gender on roles, choices of crop types and value chain upgrading strategies in semi-arid and sub-humid Tanzania. </w:t>
      </w:r>
      <w:r w:rsidRPr="00643A43">
        <w:rPr>
          <w:i/>
          <w:iCs/>
        </w:rPr>
        <w:t>Food Security</w:t>
      </w:r>
      <w:r w:rsidRPr="00643A43">
        <w:t xml:space="preserve">, </w:t>
      </w:r>
      <w:r w:rsidRPr="00643A43">
        <w:rPr>
          <w:i/>
          <w:iCs/>
        </w:rPr>
        <w:t>9</w:t>
      </w:r>
      <w:r w:rsidRPr="00643A43">
        <w:t xml:space="preserve">(6), 1173–1187. </w:t>
      </w:r>
      <w:hyperlink r:id="rId53" w:history="1">
        <w:r w:rsidRPr="00643A43">
          <w:rPr>
            <w:rStyle w:val="Hyperlink"/>
            <w:color w:val="auto"/>
            <w:u w:val="none"/>
          </w:rPr>
          <w:t>https://doi.org/10.1007/s12571-017-0682-2</w:t>
        </w:r>
      </w:hyperlink>
    </w:p>
    <w:p w14:paraId="414CC91D" w14:textId="77777777" w:rsidR="00F73A4C" w:rsidRPr="00643A43" w:rsidRDefault="00F73A4C" w:rsidP="00643A43">
      <w:pPr>
        <w:pStyle w:val="2PP"/>
      </w:pPr>
      <w:bookmarkStart w:id="994" w:name="_bookmark56"/>
      <w:bookmarkEnd w:id="994"/>
      <w:r w:rsidRPr="00643A43">
        <w:lastRenderedPageBreak/>
        <w:t xml:space="preserve">Nsengimana, S., </w:t>
      </w:r>
      <w:proofErr w:type="spellStart"/>
      <w:r w:rsidRPr="00643A43">
        <w:t>Tengeh</w:t>
      </w:r>
      <w:proofErr w:type="spellEnd"/>
      <w:r w:rsidRPr="00643A43">
        <w:t xml:space="preserve">, R. K., &amp; </w:t>
      </w:r>
      <w:proofErr w:type="spellStart"/>
      <w:r w:rsidRPr="00643A43">
        <w:t>Iwu</w:t>
      </w:r>
      <w:proofErr w:type="spellEnd"/>
      <w:r w:rsidRPr="00643A43">
        <w:t xml:space="preserve">, C. G. (2017). The sustainability of businesses in Kigali, Rwanda: An analysis of the barriers faced by women entrepreneurs. </w:t>
      </w:r>
      <w:r w:rsidRPr="00643A43">
        <w:rPr>
          <w:i/>
          <w:iCs/>
        </w:rPr>
        <w:t>Sustainability</w:t>
      </w:r>
      <w:r w:rsidRPr="00643A43">
        <w:t xml:space="preserve">, </w:t>
      </w:r>
      <w:r w:rsidRPr="00643A43">
        <w:rPr>
          <w:i/>
          <w:iCs/>
        </w:rPr>
        <w:t>9</w:t>
      </w:r>
      <w:r w:rsidRPr="00643A43">
        <w:t xml:space="preserve">(8), Article 1372. </w:t>
      </w:r>
      <w:hyperlink r:id="rId54" w:history="1">
        <w:r w:rsidRPr="00643A43">
          <w:rPr>
            <w:rStyle w:val="Hyperlink"/>
            <w:color w:val="auto"/>
            <w:u w:val="none"/>
          </w:rPr>
          <w:t>https://doi.org/10.3390/su9081372</w:t>
        </w:r>
      </w:hyperlink>
    </w:p>
    <w:p w14:paraId="39CC43AA" w14:textId="77777777" w:rsidR="00F73A4C" w:rsidRPr="00643A43" w:rsidRDefault="00F73A4C" w:rsidP="00643A43">
      <w:pPr>
        <w:pStyle w:val="2PP"/>
      </w:pPr>
      <w:bookmarkStart w:id="995" w:name="_bookmark57"/>
      <w:bookmarkEnd w:id="995"/>
      <w:r w:rsidRPr="00643A43">
        <w:t xml:space="preserve">Odongo, W., Dora, M., </w:t>
      </w:r>
      <w:proofErr w:type="spellStart"/>
      <w:r w:rsidRPr="00643A43">
        <w:t>Molnár</w:t>
      </w:r>
      <w:proofErr w:type="spellEnd"/>
      <w:r w:rsidRPr="00643A43">
        <w:t xml:space="preserve">, A., </w:t>
      </w:r>
      <w:proofErr w:type="spellStart"/>
      <w:r w:rsidRPr="00643A43">
        <w:t>Ongeng</w:t>
      </w:r>
      <w:proofErr w:type="spellEnd"/>
      <w:r w:rsidRPr="00643A43">
        <w:t xml:space="preserve">, D., &amp; </w:t>
      </w:r>
      <w:proofErr w:type="spellStart"/>
      <w:r w:rsidRPr="00643A43">
        <w:t>Gellynck</w:t>
      </w:r>
      <w:proofErr w:type="spellEnd"/>
      <w:r w:rsidRPr="00643A43">
        <w:t xml:space="preserve">, X. (2016). Performance perceptions among food supply chain members: A triadic assessment of the influence of supply chain relationship quality on supply chain performance. </w:t>
      </w:r>
      <w:r w:rsidRPr="00643A43">
        <w:rPr>
          <w:i/>
          <w:iCs/>
        </w:rPr>
        <w:t>British Food Journal</w:t>
      </w:r>
      <w:r w:rsidRPr="00643A43">
        <w:t xml:space="preserve">, </w:t>
      </w:r>
      <w:r w:rsidRPr="00643A43">
        <w:rPr>
          <w:i/>
          <w:iCs/>
        </w:rPr>
        <w:t>118</w:t>
      </w:r>
      <w:r w:rsidRPr="00643A43">
        <w:t xml:space="preserve">(7), 1783–1799. </w:t>
      </w:r>
      <w:hyperlink r:id="rId55" w:history="1">
        <w:r w:rsidRPr="00643A43">
          <w:rPr>
            <w:rStyle w:val="Hyperlink"/>
            <w:color w:val="auto"/>
            <w:u w:val="none"/>
          </w:rPr>
          <w:t>https://doi.org/10.1108/BFJ-10-2015-0357</w:t>
        </w:r>
      </w:hyperlink>
    </w:p>
    <w:p w14:paraId="6C4C9A56" w14:textId="77777777" w:rsidR="00F73A4C" w:rsidRPr="00643A43" w:rsidRDefault="00F73A4C" w:rsidP="00643A43">
      <w:pPr>
        <w:pStyle w:val="2PP"/>
      </w:pPr>
      <w:bookmarkStart w:id="996" w:name="_bookmark58"/>
      <w:bookmarkEnd w:id="996"/>
      <w:r w:rsidRPr="00643A43">
        <w:t xml:space="preserve">Ola, O., &amp; </w:t>
      </w:r>
      <w:proofErr w:type="spellStart"/>
      <w:r w:rsidRPr="00643A43">
        <w:t>Menapace</w:t>
      </w:r>
      <w:proofErr w:type="spellEnd"/>
      <w:r w:rsidRPr="00643A43">
        <w:t xml:space="preserve">, L. (2020). Smallholders' perceptions and preferences for market attributes promoting sustained participation in modern agricultural value chains. </w:t>
      </w:r>
      <w:r w:rsidRPr="00643A43">
        <w:rPr>
          <w:i/>
          <w:iCs/>
        </w:rPr>
        <w:t>Food Policy</w:t>
      </w:r>
      <w:r w:rsidRPr="00643A43">
        <w:t xml:space="preserve">, </w:t>
      </w:r>
      <w:r w:rsidRPr="00643A43">
        <w:rPr>
          <w:i/>
          <w:iCs/>
        </w:rPr>
        <w:t>97</w:t>
      </w:r>
      <w:r w:rsidRPr="00643A43">
        <w:t xml:space="preserve">, Article 101962. </w:t>
      </w:r>
      <w:hyperlink r:id="rId56" w:history="1">
        <w:r w:rsidRPr="00643A43">
          <w:rPr>
            <w:rStyle w:val="Hyperlink"/>
            <w:color w:val="auto"/>
            <w:u w:val="none"/>
          </w:rPr>
          <w:t>https://doi.org/10.1016/j.foodpol.2020.101962</w:t>
        </w:r>
      </w:hyperlink>
    </w:p>
    <w:p w14:paraId="51C9BD51" w14:textId="77777777" w:rsidR="00F73A4C" w:rsidRPr="00643A43" w:rsidRDefault="00F73A4C" w:rsidP="00643A43">
      <w:pPr>
        <w:pStyle w:val="2PP"/>
      </w:pPr>
      <w:bookmarkStart w:id="997" w:name="_bookmark59"/>
      <w:bookmarkEnd w:id="997"/>
      <w:proofErr w:type="spellStart"/>
      <w:r w:rsidRPr="00643A43">
        <w:t>Patiar</w:t>
      </w:r>
      <w:proofErr w:type="spellEnd"/>
      <w:r w:rsidRPr="00643A43">
        <w:t xml:space="preserve">, A., &amp; Mia, L. (2008). The effect of subordinates’ gender on the difference between self-ratings, and superiors’ ratings, of subordinates’ performance in hotels. </w:t>
      </w:r>
      <w:r w:rsidRPr="00643A43">
        <w:rPr>
          <w:i/>
          <w:iCs/>
        </w:rPr>
        <w:t>International Journal of Hospitality Management</w:t>
      </w:r>
      <w:r w:rsidRPr="00643A43">
        <w:t xml:space="preserve">, </w:t>
      </w:r>
      <w:r w:rsidRPr="00643A43">
        <w:rPr>
          <w:i/>
          <w:iCs/>
        </w:rPr>
        <w:t>27</w:t>
      </w:r>
      <w:r w:rsidRPr="00643A43">
        <w:t xml:space="preserve">(1), 53–64. </w:t>
      </w:r>
      <w:hyperlink r:id="rId57" w:history="1">
        <w:r w:rsidRPr="00643A43">
          <w:rPr>
            <w:rStyle w:val="Hyperlink"/>
            <w:color w:val="auto"/>
            <w:u w:val="none"/>
          </w:rPr>
          <w:t>https://doi.org/10.1016/j.ijhm.2007.07.009</w:t>
        </w:r>
      </w:hyperlink>
    </w:p>
    <w:p w14:paraId="4370B1CE" w14:textId="77777777" w:rsidR="00F73A4C" w:rsidRPr="00643A43" w:rsidRDefault="00F73A4C" w:rsidP="00643A43">
      <w:pPr>
        <w:pStyle w:val="2PP"/>
      </w:pPr>
      <w:bookmarkStart w:id="998" w:name="_bookmark60"/>
      <w:bookmarkEnd w:id="998"/>
      <w:r w:rsidRPr="00643A43">
        <w:t xml:space="preserve">Reimers, I., &amp; </w:t>
      </w:r>
      <w:proofErr w:type="spellStart"/>
      <w:r w:rsidRPr="00643A43">
        <w:t>Waldfogel</w:t>
      </w:r>
      <w:proofErr w:type="spellEnd"/>
      <w:r w:rsidRPr="00643A43">
        <w:t xml:space="preserve">, J. (2021). Digitization and pre-purchase information: The causal and welfare impacts of reviews and crowd ratings. </w:t>
      </w:r>
      <w:r w:rsidRPr="00643A43">
        <w:rPr>
          <w:i/>
          <w:iCs/>
        </w:rPr>
        <w:t>American Economic Review</w:t>
      </w:r>
      <w:r w:rsidRPr="00643A43">
        <w:t xml:space="preserve">, </w:t>
      </w:r>
      <w:r w:rsidRPr="00643A43">
        <w:rPr>
          <w:i/>
          <w:iCs/>
        </w:rPr>
        <w:t>111</w:t>
      </w:r>
      <w:r w:rsidRPr="00643A43">
        <w:t xml:space="preserve">(6), 1944-1971. </w:t>
      </w:r>
      <w:hyperlink r:id="rId58" w:history="1">
        <w:r w:rsidRPr="00643A43">
          <w:rPr>
            <w:rStyle w:val="Hyperlink"/>
            <w:color w:val="auto"/>
            <w:u w:val="none"/>
          </w:rPr>
          <w:t>https://doi.org/10.1257/aer.20200153</w:t>
        </w:r>
      </w:hyperlink>
    </w:p>
    <w:p w14:paraId="5561FC75" w14:textId="77777777" w:rsidR="00F73A4C" w:rsidRPr="00643A43" w:rsidRDefault="00F73A4C" w:rsidP="00643A43">
      <w:pPr>
        <w:pStyle w:val="2PP"/>
      </w:pPr>
      <w:bookmarkStart w:id="999" w:name="_bookmark61"/>
      <w:bookmarkEnd w:id="999"/>
      <w:r w:rsidRPr="00643A43">
        <w:t xml:space="preserve">Riley, E. (2017). </w:t>
      </w:r>
      <w:r w:rsidRPr="00643A43">
        <w:rPr>
          <w:i/>
          <w:iCs/>
        </w:rPr>
        <w:t>Increasing students' aspirations: The impact of Queen of Katwe on students' educational attainment</w:t>
      </w:r>
      <w:r w:rsidRPr="00643A43">
        <w:t xml:space="preserve"> (CSAE Working Paper No. WPS/2017-13). Centre for the Study of African Economies, University of Oxford. </w:t>
      </w:r>
      <w:hyperlink r:id="rId59" w:history="1">
        <w:r w:rsidRPr="00643A43">
          <w:rPr>
            <w:rStyle w:val="Hyperlink"/>
            <w:color w:val="auto"/>
            <w:u w:val="none"/>
          </w:rPr>
          <w:t>https://mbrg.bsg.ox.ac.uk/sites/default/files/2020-01/csae-wps-2017-13.pdf</w:t>
        </w:r>
      </w:hyperlink>
    </w:p>
    <w:p w14:paraId="2B1EFF6E" w14:textId="77777777" w:rsidR="00F73A4C" w:rsidRPr="00643A43" w:rsidRDefault="00F73A4C" w:rsidP="00643A43">
      <w:pPr>
        <w:pStyle w:val="2PP"/>
      </w:pPr>
      <w:bookmarkStart w:id="1000" w:name="_bookmark62"/>
      <w:bookmarkEnd w:id="1000"/>
      <w:proofErr w:type="spellStart"/>
      <w:r w:rsidRPr="00643A43">
        <w:t>Rosenkrantz</w:t>
      </w:r>
      <w:proofErr w:type="spellEnd"/>
      <w:r w:rsidRPr="00643A43">
        <w:t xml:space="preserve">, P., Vogel, S., Bee, H., </w:t>
      </w:r>
      <w:proofErr w:type="spellStart"/>
      <w:r w:rsidRPr="00643A43">
        <w:t>Broverman</w:t>
      </w:r>
      <w:proofErr w:type="spellEnd"/>
      <w:r w:rsidRPr="00643A43">
        <w:t xml:space="preserve">, I., &amp; </w:t>
      </w:r>
      <w:proofErr w:type="spellStart"/>
      <w:r w:rsidRPr="00643A43">
        <w:t>Broverman</w:t>
      </w:r>
      <w:proofErr w:type="spellEnd"/>
      <w:r w:rsidRPr="00643A43">
        <w:t xml:space="preserve">, D. M. (1968). Sex-role stereotypes and self-concepts in college students. </w:t>
      </w:r>
      <w:r w:rsidRPr="00643A43">
        <w:rPr>
          <w:i/>
          <w:iCs/>
        </w:rPr>
        <w:t>Journal of Consulting and Clinical Psychology, 32</w:t>
      </w:r>
      <w:r w:rsidRPr="00643A43">
        <w:t xml:space="preserve">(3), 287–295. </w:t>
      </w:r>
      <w:hyperlink r:id="rId60" w:tgtFrame="_blank" w:history="1">
        <w:r w:rsidRPr="00643A43">
          <w:rPr>
            <w:rStyle w:val="Hyperlink"/>
            <w:color w:val="auto"/>
            <w:u w:val="none"/>
          </w:rPr>
          <w:t>https://doi.org/10.1037/h0025909</w:t>
        </w:r>
      </w:hyperlink>
    </w:p>
    <w:p w14:paraId="5F39DA27" w14:textId="545366E3" w:rsidR="00F73A4C" w:rsidRPr="00643A43" w:rsidRDefault="00F73A4C" w:rsidP="00643A43">
      <w:pPr>
        <w:pStyle w:val="2PP"/>
      </w:pPr>
      <w:bookmarkStart w:id="1001" w:name="_bookmark63"/>
      <w:bookmarkEnd w:id="1001"/>
      <w:r w:rsidRPr="00643A43">
        <w:t xml:space="preserve">Sheahan, M., &amp; Barrett, C. B. (2017). Ten striking facts about agricultural input use in </w:t>
      </w:r>
      <w:r w:rsidR="00DB0F85" w:rsidRPr="00643A43">
        <w:t>sub</w:t>
      </w:r>
      <w:r w:rsidRPr="00643A43">
        <w:t xml:space="preserve">-Saharan Africa. </w:t>
      </w:r>
      <w:r w:rsidRPr="00643A43">
        <w:rPr>
          <w:i/>
          <w:iCs/>
        </w:rPr>
        <w:t>Food Policy</w:t>
      </w:r>
      <w:r w:rsidRPr="00643A43">
        <w:t xml:space="preserve">, </w:t>
      </w:r>
      <w:r w:rsidRPr="00643A43">
        <w:rPr>
          <w:i/>
          <w:iCs/>
        </w:rPr>
        <w:t>67</w:t>
      </w:r>
      <w:r w:rsidRPr="00643A43">
        <w:t xml:space="preserve">, 12–25. </w:t>
      </w:r>
      <w:hyperlink r:id="rId61" w:history="1">
        <w:r w:rsidRPr="00643A43">
          <w:rPr>
            <w:rStyle w:val="Hyperlink"/>
            <w:color w:val="auto"/>
            <w:u w:val="none"/>
          </w:rPr>
          <w:t>https://doi.org/10.1016/j.foodpol.2016.09.010</w:t>
        </w:r>
      </w:hyperlink>
    </w:p>
    <w:p w14:paraId="4972F70A" w14:textId="77777777" w:rsidR="00F73A4C" w:rsidRPr="00643A43" w:rsidRDefault="00F73A4C" w:rsidP="00643A43">
      <w:pPr>
        <w:pStyle w:val="2PP"/>
      </w:pPr>
      <w:bookmarkStart w:id="1002" w:name="_bookmark64"/>
      <w:bookmarkEnd w:id="1002"/>
      <w:proofErr w:type="spellStart"/>
      <w:r w:rsidRPr="00643A43">
        <w:t>Sitko</w:t>
      </w:r>
      <w:proofErr w:type="spellEnd"/>
      <w:r w:rsidRPr="00643A43">
        <w:t xml:space="preserve">, N. J., &amp; Jayne, T. S. (2014). Exploitative briefcase businessmen, parasites, and other myths and legends: Assembly traders and the performance of maize markets in eastern and southern Africa. </w:t>
      </w:r>
      <w:r w:rsidRPr="00643A43">
        <w:rPr>
          <w:i/>
          <w:iCs/>
        </w:rPr>
        <w:t>World Development</w:t>
      </w:r>
      <w:r w:rsidRPr="00643A43">
        <w:t xml:space="preserve">, </w:t>
      </w:r>
      <w:r w:rsidRPr="00643A43">
        <w:rPr>
          <w:i/>
          <w:iCs/>
        </w:rPr>
        <w:t>54</w:t>
      </w:r>
      <w:r w:rsidRPr="00643A43">
        <w:t xml:space="preserve">, 56–67. </w:t>
      </w:r>
      <w:hyperlink r:id="rId62" w:history="1">
        <w:r w:rsidRPr="00643A43">
          <w:rPr>
            <w:rStyle w:val="Hyperlink"/>
            <w:color w:val="auto"/>
            <w:u w:val="none"/>
          </w:rPr>
          <w:t>https://doi.org/10.1016/j.worlddev.2013.07.008</w:t>
        </w:r>
      </w:hyperlink>
    </w:p>
    <w:p w14:paraId="5A7C118C" w14:textId="77777777" w:rsidR="00F73A4C" w:rsidRPr="00643A43" w:rsidRDefault="00F73A4C" w:rsidP="00643A43">
      <w:pPr>
        <w:pStyle w:val="2PP"/>
      </w:pPr>
      <w:bookmarkStart w:id="1003" w:name="_bookmark65"/>
      <w:bookmarkEnd w:id="1003"/>
      <w:r w:rsidRPr="00643A43">
        <w:t xml:space="preserve">Stifel, D., &amp; </w:t>
      </w:r>
      <w:proofErr w:type="spellStart"/>
      <w:r w:rsidRPr="00643A43">
        <w:t>Minten</w:t>
      </w:r>
      <w:proofErr w:type="spellEnd"/>
      <w:r w:rsidRPr="00643A43">
        <w:t xml:space="preserve">, B. (2008). Isolation and agricultural productivity. </w:t>
      </w:r>
      <w:r w:rsidRPr="00643A43">
        <w:rPr>
          <w:i/>
          <w:iCs/>
        </w:rPr>
        <w:t>Agricultural Economics</w:t>
      </w:r>
      <w:r w:rsidRPr="00643A43">
        <w:t xml:space="preserve">, </w:t>
      </w:r>
      <w:r w:rsidRPr="00643A43">
        <w:rPr>
          <w:i/>
          <w:iCs/>
        </w:rPr>
        <w:t>39</w:t>
      </w:r>
      <w:r w:rsidRPr="00643A43">
        <w:t xml:space="preserve">(1), 1–15. </w:t>
      </w:r>
      <w:hyperlink r:id="rId63" w:history="1">
        <w:r w:rsidRPr="00643A43">
          <w:rPr>
            <w:rStyle w:val="Hyperlink"/>
            <w:color w:val="auto"/>
            <w:u w:val="none"/>
          </w:rPr>
          <w:t>https://doi.org/10.1111/j.1574-0862.2008.00310.x</w:t>
        </w:r>
      </w:hyperlink>
    </w:p>
    <w:p w14:paraId="64BA1CAC" w14:textId="77777777" w:rsidR="00F73A4C" w:rsidRPr="00643A43" w:rsidRDefault="00F73A4C" w:rsidP="00643A43">
      <w:pPr>
        <w:pStyle w:val="2PP"/>
      </w:pPr>
      <w:bookmarkStart w:id="1004" w:name="_bookmark66"/>
      <w:bookmarkEnd w:id="1004"/>
      <w:r w:rsidRPr="00643A43">
        <w:t xml:space="preserve">Thornton, G. C., III, Rupp, D. E., Gibbons, A. M., &amp; </w:t>
      </w:r>
      <w:proofErr w:type="spellStart"/>
      <w:r w:rsidRPr="00643A43">
        <w:t>Vanhove</w:t>
      </w:r>
      <w:proofErr w:type="spellEnd"/>
      <w:r w:rsidRPr="00643A43">
        <w:t>, A. J. (2019). Same</w:t>
      </w:r>
      <w:r w:rsidRPr="00643A43">
        <w:rPr>
          <w:rFonts w:ascii="Cambria Math" w:hAnsi="Cambria Math" w:cs="Cambria Math"/>
        </w:rPr>
        <w:t>‐</w:t>
      </w:r>
      <w:r w:rsidRPr="00643A43">
        <w:t>gender and same</w:t>
      </w:r>
      <w:r w:rsidRPr="00643A43">
        <w:rPr>
          <w:rFonts w:ascii="Cambria Math" w:hAnsi="Cambria Math" w:cs="Cambria Math"/>
        </w:rPr>
        <w:t>‐</w:t>
      </w:r>
      <w:r w:rsidRPr="00643A43">
        <w:t>race bias in assessment center ratings: A rating error approach to understanding subgroup differences.</w:t>
      </w:r>
      <w:r w:rsidRPr="00643A43">
        <w:rPr>
          <w:rFonts w:cs="Arial Nova"/>
        </w:rPr>
        <w:t xml:space="preserve"> </w:t>
      </w:r>
      <w:r w:rsidRPr="00643A43">
        <w:rPr>
          <w:i/>
          <w:iCs/>
        </w:rPr>
        <w:t>International Journal of Selection and Assessment</w:t>
      </w:r>
      <w:r w:rsidRPr="00643A43">
        <w:t xml:space="preserve">, </w:t>
      </w:r>
      <w:r w:rsidRPr="00643A43">
        <w:rPr>
          <w:i/>
          <w:iCs/>
        </w:rPr>
        <w:t>27</w:t>
      </w:r>
      <w:r w:rsidRPr="00643A43">
        <w:t xml:space="preserve">(1), 54–71. </w:t>
      </w:r>
      <w:hyperlink r:id="rId64" w:history="1">
        <w:r w:rsidRPr="00643A43">
          <w:rPr>
            <w:rStyle w:val="Hyperlink"/>
            <w:color w:val="auto"/>
            <w:u w:val="none"/>
          </w:rPr>
          <w:t>https://doi.org/10.1111/ijsa.12229</w:t>
        </w:r>
      </w:hyperlink>
    </w:p>
    <w:p w14:paraId="52EAD324" w14:textId="35F88C22" w:rsidR="00F73A4C" w:rsidRPr="00643A43" w:rsidRDefault="00F73A4C" w:rsidP="00643A43">
      <w:pPr>
        <w:pStyle w:val="2PP"/>
        <w:rPr>
          <w:lang w:val="fr-FR"/>
        </w:rPr>
      </w:pPr>
      <w:bookmarkStart w:id="1005" w:name="_bookmark67"/>
      <w:bookmarkEnd w:id="1005"/>
      <w:r w:rsidRPr="00643A43">
        <w:t xml:space="preserve">Tversky, A., &amp; Kahneman, D. (1974). Judgment under </w:t>
      </w:r>
      <w:r w:rsidR="00DB0F85" w:rsidRPr="00643A43">
        <w:t>uncertainty</w:t>
      </w:r>
      <w:r w:rsidRPr="00643A43">
        <w:t xml:space="preserve">: Heuristics and </w:t>
      </w:r>
      <w:r w:rsidR="00DB0F85" w:rsidRPr="00643A43">
        <w:t>biases</w:t>
      </w:r>
      <w:r w:rsidRPr="00643A43">
        <w:t xml:space="preserve">: Biases in judgments reveal some heuristics of thinking under uncertainty. </w:t>
      </w:r>
      <w:r w:rsidRPr="00643A43">
        <w:rPr>
          <w:i/>
          <w:iCs/>
          <w:lang w:val="fr-FR"/>
        </w:rPr>
        <w:t>Science</w:t>
      </w:r>
      <w:r w:rsidRPr="00643A43">
        <w:rPr>
          <w:lang w:val="fr-FR"/>
        </w:rPr>
        <w:t xml:space="preserve">, </w:t>
      </w:r>
      <w:r w:rsidRPr="00643A43">
        <w:rPr>
          <w:i/>
          <w:iCs/>
          <w:lang w:val="fr-FR"/>
        </w:rPr>
        <w:t>185</w:t>
      </w:r>
      <w:r w:rsidRPr="00643A43">
        <w:rPr>
          <w:lang w:val="fr-FR"/>
        </w:rPr>
        <w:t xml:space="preserve">(4157), 1124–1131. </w:t>
      </w:r>
      <w:hyperlink r:id="rId65" w:history="1">
        <w:r w:rsidRPr="00643A43">
          <w:rPr>
            <w:rStyle w:val="Hyperlink"/>
            <w:color w:val="auto"/>
            <w:u w:val="none"/>
            <w:lang w:val="fr-FR"/>
          </w:rPr>
          <w:t>https://doi.org/10.1126/science.185.4157.1124</w:t>
        </w:r>
      </w:hyperlink>
    </w:p>
    <w:p w14:paraId="15B2F20F" w14:textId="77777777" w:rsidR="00F73A4C" w:rsidRPr="00643A43" w:rsidRDefault="00F73A4C" w:rsidP="00643A43">
      <w:pPr>
        <w:pStyle w:val="2PP"/>
      </w:pPr>
      <w:bookmarkStart w:id="1006" w:name="_bookmark68"/>
      <w:bookmarkEnd w:id="1006"/>
      <w:r w:rsidRPr="00643A43">
        <w:rPr>
          <w:lang w:val="fr-FR"/>
        </w:rPr>
        <w:lastRenderedPageBreak/>
        <w:t xml:space="preserve">Van Campenhout, B., </w:t>
      </w:r>
      <w:proofErr w:type="spellStart"/>
      <w:r w:rsidRPr="00643A43">
        <w:rPr>
          <w:lang w:val="fr-FR"/>
        </w:rPr>
        <w:t>Lecoutere</w:t>
      </w:r>
      <w:proofErr w:type="spellEnd"/>
      <w:r w:rsidRPr="00643A43">
        <w:rPr>
          <w:lang w:val="fr-FR"/>
        </w:rPr>
        <w:t>, E., &amp; D'</w:t>
      </w:r>
      <w:proofErr w:type="spellStart"/>
      <w:r w:rsidRPr="00643A43">
        <w:rPr>
          <w:lang w:val="fr-FR"/>
        </w:rPr>
        <w:t>Exelle</w:t>
      </w:r>
      <w:proofErr w:type="spellEnd"/>
      <w:r w:rsidRPr="00643A43">
        <w:rPr>
          <w:lang w:val="fr-FR"/>
        </w:rPr>
        <w:t xml:space="preserve">, B. (2015). </w:t>
      </w:r>
      <w:r w:rsidRPr="00643A43">
        <w:t xml:space="preserve">Inter-temporal and spatial price dispersion patterns and the well-being of maize producers in southern Tanzania. </w:t>
      </w:r>
      <w:r w:rsidRPr="00643A43">
        <w:rPr>
          <w:i/>
          <w:iCs/>
        </w:rPr>
        <w:t>Journal of African Economies</w:t>
      </w:r>
      <w:r w:rsidRPr="00643A43">
        <w:t xml:space="preserve">, </w:t>
      </w:r>
      <w:r w:rsidRPr="00643A43">
        <w:rPr>
          <w:i/>
          <w:iCs/>
        </w:rPr>
        <w:t>24</w:t>
      </w:r>
      <w:r w:rsidRPr="00643A43">
        <w:t xml:space="preserve">(2), 230–253. </w:t>
      </w:r>
      <w:hyperlink r:id="rId66" w:history="1">
        <w:r w:rsidRPr="00643A43">
          <w:rPr>
            <w:rStyle w:val="Hyperlink"/>
            <w:color w:val="auto"/>
            <w:u w:val="none"/>
          </w:rPr>
          <w:t>https://doi.org/10.1093/jae/ejv002</w:t>
        </w:r>
      </w:hyperlink>
    </w:p>
    <w:p w14:paraId="0CFCE518" w14:textId="77777777" w:rsidR="00F73A4C" w:rsidRPr="00643A43" w:rsidRDefault="00F73A4C" w:rsidP="00643A43">
      <w:pPr>
        <w:pStyle w:val="2PP"/>
      </w:pPr>
      <w:bookmarkStart w:id="1007" w:name="_bookmark69"/>
      <w:bookmarkEnd w:id="1007"/>
      <w:r w:rsidRPr="00643A43">
        <w:t xml:space="preserve">Winquist, L. A., Mohr, C. D., &amp; Kenny, D. A. (1998). The female positivity effect in the perception of others. </w:t>
      </w:r>
      <w:r w:rsidRPr="00643A43">
        <w:rPr>
          <w:i/>
          <w:iCs/>
        </w:rPr>
        <w:t>Journal of Research in Personality</w:t>
      </w:r>
      <w:r w:rsidRPr="00643A43">
        <w:t xml:space="preserve">, </w:t>
      </w:r>
      <w:r w:rsidRPr="00643A43">
        <w:rPr>
          <w:i/>
          <w:iCs/>
        </w:rPr>
        <w:t>32</w:t>
      </w:r>
      <w:r w:rsidRPr="00643A43">
        <w:t xml:space="preserve">(3), 370–388. </w:t>
      </w:r>
      <w:hyperlink r:id="rId67" w:history="1">
        <w:r w:rsidRPr="00643A43">
          <w:rPr>
            <w:rStyle w:val="Hyperlink"/>
            <w:color w:val="auto"/>
            <w:u w:val="none"/>
          </w:rPr>
          <w:t>https://doi.org/10.1006/jrpe.1998.2221</w:t>
        </w:r>
      </w:hyperlink>
    </w:p>
    <w:p w14:paraId="5CED93AC" w14:textId="77777777" w:rsidR="00F73A4C" w:rsidRPr="00643A43" w:rsidRDefault="00F73A4C" w:rsidP="00643A43">
      <w:pPr>
        <w:pStyle w:val="2PP"/>
      </w:pPr>
      <w:bookmarkStart w:id="1008" w:name="_bookmark70"/>
      <w:bookmarkEnd w:id="1008"/>
      <w:r w:rsidRPr="00643A43">
        <w:t xml:space="preserve">Wu, A. H. (2020). Gender bias among professionals: An identity-based interpretation. </w:t>
      </w:r>
      <w:r w:rsidRPr="00643A43">
        <w:rPr>
          <w:i/>
          <w:iCs/>
        </w:rPr>
        <w:t>Review of Economics and Statistics</w:t>
      </w:r>
      <w:r w:rsidRPr="00643A43">
        <w:t xml:space="preserve">, </w:t>
      </w:r>
      <w:r w:rsidRPr="00643A43">
        <w:rPr>
          <w:i/>
          <w:iCs/>
        </w:rPr>
        <w:t>102</w:t>
      </w:r>
      <w:r w:rsidRPr="00643A43">
        <w:t xml:space="preserve">(5), 867–880. </w:t>
      </w:r>
      <w:hyperlink r:id="rId68" w:history="1">
        <w:r w:rsidRPr="00643A43">
          <w:rPr>
            <w:rStyle w:val="Hyperlink"/>
            <w:color w:val="auto"/>
            <w:u w:val="none"/>
          </w:rPr>
          <w:t>https://doi.org/10.1162/rest_a_00877</w:t>
        </w:r>
      </w:hyperlink>
    </w:p>
    <w:sectPr w:rsidR="00F73A4C" w:rsidRPr="00643A43" w:rsidSect="00092A91">
      <w:pgSz w:w="11907" w:h="16840" w:code="9"/>
      <w:pgMar w:top="1418" w:right="1418" w:bottom="1418" w:left="1418" w:header="850" w:footer="850" w:gutter="0"/>
      <w:cols w:space="720"/>
      <w:docGrid w:linePitch="299"/>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Anusha De" w:date="2022-05-05T14:17:00Z" w:initials="AD">
    <w:p w14:paraId="4DAD8E0C" w14:textId="3620B5A4" w:rsidR="002256AA" w:rsidRDefault="002256AA">
      <w:pPr>
        <w:pStyle w:val="CommentText"/>
      </w:pPr>
      <w:r>
        <w:rPr>
          <w:rStyle w:val="CommentReference"/>
        </w:rPr>
        <w:annotationRef/>
      </w:r>
      <w:r>
        <w:t>Please note that the tables are integrated within the text now.</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DAD8E0C"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1E5ADD" w16cex:dateUtc="2022-05-05T12:1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DAD8E0C" w16cid:durableId="261E5AD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688E017" w14:textId="77777777" w:rsidR="006B0D07" w:rsidRDefault="006B0D07">
      <w:r>
        <w:separator/>
      </w:r>
    </w:p>
  </w:endnote>
  <w:endnote w:type="continuationSeparator" w:id="0">
    <w:p w14:paraId="79E36E8C" w14:textId="77777777" w:rsidR="006B0D07" w:rsidRDefault="006B0D0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Nova">
    <w:charset w:val="00"/>
    <w:family w:val="swiss"/>
    <w:pitch w:val="variable"/>
    <w:sig w:usb0="2000028F" w:usb1="00000002" w:usb2="00000000" w:usb3="00000000" w:csb0="0000019F" w:csb1="00000000"/>
    <w:embedRegular r:id="rId1" w:fontKey="{46DAC973-B5A6-4AFE-995B-2DAEA023CDB4}"/>
    <w:embedBold r:id="rId2" w:fontKey="{14D46CD8-E7E1-4D01-93EF-C5CBFC1CDAF7}"/>
    <w:embedItalic r:id="rId3" w:fontKey="{D1D8E557-BB4D-4881-84EB-BE1974B36F15}"/>
    <w:embedBoldItalic r:id="rId4" w:fontKey="{F5455AE6-9335-4B1D-9633-F31D3270DF7A}"/>
  </w:font>
  <w:font w:name="Helvetica 55 Roman">
    <w:altName w:val="Arial"/>
    <w:charset w:val="00"/>
    <w:family w:val="swiss"/>
    <w:pitch w:val="variable"/>
  </w:font>
  <w:font w:name="Times New Roman">
    <w:panose1 w:val="02020603050405020304"/>
    <w:charset w:val="00"/>
    <w:family w:val="roman"/>
    <w:pitch w:val="variable"/>
    <w:sig w:usb0="E0002EFF" w:usb1="C000785B" w:usb2="00000009" w:usb3="00000000" w:csb0="000001FF" w:csb1="00000000"/>
  </w:font>
  <w:font w:name="Century">
    <w:panose1 w:val="02040604050505020304"/>
    <w:charset w:val="00"/>
    <w:family w:val="roman"/>
    <w:pitch w:val="variable"/>
    <w:sig w:usb0="00000287" w:usb1="00000000" w:usb2="00000000" w:usb3="00000000" w:csb0="0000009F" w:csb1="00000000"/>
    <w:embedRegular r:id="rId5" w:fontKey="{2A3CDB97-5FB2-46FB-ADF9-BBFA106DC8E9}"/>
    <w:embedBold r:id="rId6" w:fontKey="{F4677911-85DD-4883-83C2-B332B6A8096D}"/>
  </w:font>
  <w:font w:name="Calibri">
    <w:panose1 w:val="020F0502020204030204"/>
    <w:charset w:val="00"/>
    <w:family w:val="swiss"/>
    <w:pitch w:val="variable"/>
    <w:sig w:usb0="E4002EFF" w:usb1="C000247B" w:usb2="00000009" w:usb3="00000000" w:csb0="000001FF" w:csb1="00000000"/>
    <w:embedRegular r:id="rId7" w:fontKey="{22F0810E-C2A2-4D7D-9426-E88A0AF12886}"/>
  </w:font>
  <w:font w:name="Georgia">
    <w:altName w:val="Georgia"/>
    <w:panose1 w:val="02040502050405020303"/>
    <w:charset w:val="00"/>
    <w:family w:val="roman"/>
    <w:pitch w:val="variable"/>
    <w:sig w:usb0="00000287" w:usb1="00000000" w:usb2="00000000" w:usb3="00000000" w:csb0="0000009F" w:csb1="00000000"/>
    <w:embedRegular r:id="rId8" w:fontKey="{6805E9D6-1566-4580-AEA5-60771EB0EFFE}"/>
    <w:embedBold r:id="rId9" w:fontKey="{289F4064-F077-48D9-A7E8-508CBB237F3E}"/>
    <w:embedItalic r:id="rId10" w:fontKey="{5196C574-84AA-4484-8104-AD982AADDA0B}"/>
  </w:font>
  <w:font w:name="Cambria">
    <w:altName w:val="Cambria"/>
    <w:panose1 w:val="02040503050406030204"/>
    <w:charset w:val="00"/>
    <w:family w:val="roman"/>
    <w:pitch w:val="variable"/>
    <w:sig w:usb0="E00006FF" w:usb1="420024FF" w:usb2="02000000" w:usb3="00000000" w:csb0="0000019F" w:csb1="00000000"/>
    <w:embedRegular r:id="rId11" w:fontKey="{6C162A0B-816C-4387-A788-047DB842D9B0}"/>
    <w:embedItalic r:id="rId12" w:fontKey="{77A94B1C-2C41-4D56-92C2-B04DC59524A4}"/>
  </w:font>
  <w:font w:name="Arial Rounded MT Bold">
    <w:panose1 w:val="020F0704030504030204"/>
    <w:charset w:val="00"/>
    <w:family w:val="swiss"/>
    <w:pitch w:val="variable"/>
    <w:sig w:usb0="00000003" w:usb1="00000000" w:usb2="00000000" w:usb3="00000000" w:csb0="00000001" w:csb1="00000000"/>
    <w:embedRegular r:id="rId13" w:fontKey="{57F07AE8-409A-4445-80B1-F02413381FDA}"/>
    <w:embedBold r:id="rId14" w:fontKey="{5FDEDE26-6F60-4902-9056-EB54D8D9D505}"/>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embedRegular r:id="rId15" w:fontKey="{F07E413F-9DD1-4A58-8F33-3318FFDF4A4D}"/>
    <w:embedItalic r:id="rId16" w:fontKey="{2DDD13E9-9C09-4E96-9FB6-96AF5B219A4C}"/>
  </w:font>
  <w:font w:name="CMMI7">
    <w:altName w:val="Calibri"/>
    <w:panose1 w:val="00000000000000000000"/>
    <w:charset w:val="00"/>
    <w:family w:val="auto"/>
    <w:notTrueType/>
    <w:pitch w:val="default"/>
    <w:sig w:usb0="00000003" w:usb1="00000000" w:usb2="00000000" w:usb3="00000000" w:csb0="00000001" w:csb1="00000000"/>
  </w:font>
  <w:font w:name="F28">
    <w:altName w:val="Calibri"/>
    <w:panose1 w:val="00000000000000000000"/>
    <w:charset w:val="00"/>
    <w:family w:val="swiss"/>
    <w:notTrueType/>
    <w:pitch w:val="default"/>
    <w:sig w:usb0="00000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4E532E" w14:textId="141E2BD1" w:rsidR="005139B5" w:rsidRPr="00092A91" w:rsidRDefault="00092A91" w:rsidP="00092A91">
    <w:pPr>
      <w:pStyle w:val="Footer"/>
    </w:pPr>
    <w:r w:rsidRPr="00092A91">
      <w:fldChar w:fldCharType="begin"/>
    </w:r>
    <w:r w:rsidRPr="00092A91">
      <w:instrText xml:space="preserve"> PAGE   \* MERGEFORMAT </w:instrText>
    </w:r>
    <w:r w:rsidRPr="00092A91">
      <w:fldChar w:fldCharType="separate"/>
    </w:r>
    <w:r w:rsidRPr="00092A91">
      <w:rPr>
        <w:noProof/>
      </w:rPr>
      <w:t>1</w:t>
    </w:r>
    <w:r w:rsidRPr="00092A91">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9659736" w14:textId="77777777" w:rsidR="006B0D07" w:rsidRDefault="006B0D07">
      <w:r>
        <w:separator/>
      </w:r>
    </w:p>
  </w:footnote>
  <w:footnote w:type="continuationSeparator" w:id="0">
    <w:p w14:paraId="0AA414E3" w14:textId="77777777" w:rsidR="006B0D07" w:rsidRDefault="006B0D07">
      <w:r>
        <w:continuationSeparator/>
      </w:r>
    </w:p>
  </w:footnote>
  <w:footnote w:id="1">
    <w:p w14:paraId="365FCF3F" w14:textId="34AED1B0" w:rsidR="00E42E7F" w:rsidRPr="00DB46C3" w:rsidRDefault="00E42E7F" w:rsidP="002256AA">
      <w:pPr>
        <w:pStyle w:val="FootnoteText"/>
        <w:widowControl/>
        <w:jc w:val="both"/>
        <w:rPr>
          <w:sz w:val="16"/>
          <w:szCs w:val="16"/>
        </w:rPr>
      </w:pPr>
      <w:r w:rsidRPr="00DB46C3">
        <w:rPr>
          <w:rStyle w:val="FootnoteReference"/>
          <w:sz w:val="16"/>
          <w:szCs w:val="16"/>
        </w:rPr>
        <w:footnoteRef/>
      </w:r>
      <w:r w:rsidR="00F73A4C" w:rsidRPr="00DB46C3">
        <w:rPr>
          <w:sz w:val="16"/>
          <w:szCs w:val="16"/>
        </w:rPr>
        <w:t xml:space="preserve"> </w:t>
      </w:r>
      <w:r w:rsidRPr="00DB46C3">
        <w:rPr>
          <w:sz w:val="16"/>
          <w:szCs w:val="16"/>
        </w:rPr>
        <w:t>Throughout</w:t>
      </w:r>
      <w:r w:rsidR="00F73A4C" w:rsidRPr="00DB46C3">
        <w:rPr>
          <w:sz w:val="16"/>
          <w:szCs w:val="16"/>
        </w:rPr>
        <w:t xml:space="preserve"> </w:t>
      </w:r>
      <w:r w:rsidRPr="00DB46C3">
        <w:rPr>
          <w:sz w:val="16"/>
          <w:szCs w:val="16"/>
        </w:rPr>
        <w:t>this</w:t>
      </w:r>
      <w:r w:rsidR="00F73A4C" w:rsidRPr="00DB46C3">
        <w:rPr>
          <w:sz w:val="16"/>
          <w:szCs w:val="16"/>
        </w:rPr>
        <w:t xml:space="preserve"> </w:t>
      </w:r>
      <w:r w:rsidRPr="00DB46C3">
        <w:rPr>
          <w:sz w:val="16"/>
          <w:szCs w:val="16"/>
        </w:rPr>
        <w:t>study</w:t>
      </w:r>
      <w:r w:rsidR="00F73A4C" w:rsidRPr="00DB46C3">
        <w:rPr>
          <w:sz w:val="16"/>
          <w:szCs w:val="16"/>
        </w:rPr>
        <w:t xml:space="preserve"> </w:t>
      </w:r>
      <w:r w:rsidRPr="00DB46C3">
        <w:rPr>
          <w:sz w:val="16"/>
          <w:szCs w:val="16"/>
        </w:rPr>
        <w:t>we</w:t>
      </w:r>
      <w:r w:rsidR="00F73A4C" w:rsidRPr="00DB46C3">
        <w:rPr>
          <w:sz w:val="16"/>
          <w:szCs w:val="16"/>
        </w:rPr>
        <w:t xml:space="preserve"> </w:t>
      </w:r>
      <w:r w:rsidRPr="00DB46C3">
        <w:rPr>
          <w:sz w:val="16"/>
          <w:szCs w:val="16"/>
        </w:rPr>
        <w:t>will</w:t>
      </w:r>
      <w:r w:rsidR="00F73A4C" w:rsidRPr="00DB46C3">
        <w:rPr>
          <w:sz w:val="16"/>
          <w:szCs w:val="16"/>
        </w:rPr>
        <w:t xml:space="preserve"> </w:t>
      </w:r>
      <w:r w:rsidRPr="00DB46C3">
        <w:rPr>
          <w:sz w:val="16"/>
          <w:szCs w:val="16"/>
        </w:rPr>
        <w:t>differentiate</w:t>
      </w:r>
      <w:r w:rsidR="00F73A4C" w:rsidRPr="00DB46C3">
        <w:rPr>
          <w:sz w:val="16"/>
          <w:szCs w:val="16"/>
        </w:rPr>
        <w:t xml:space="preserve"> </w:t>
      </w:r>
      <w:r w:rsidRPr="00DB46C3">
        <w:rPr>
          <w:sz w:val="16"/>
          <w:szCs w:val="16"/>
        </w:rPr>
        <w:t>between</w:t>
      </w:r>
      <w:r w:rsidR="00F73A4C" w:rsidRPr="00DB46C3">
        <w:rPr>
          <w:sz w:val="16"/>
          <w:szCs w:val="16"/>
        </w:rPr>
        <w:t xml:space="preserve"> </w:t>
      </w:r>
      <w:r w:rsidRPr="00DB46C3">
        <w:rPr>
          <w:sz w:val="16"/>
          <w:szCs w:val="16"/>
        </w:rPr>
        <w:t>farmers</w:t>
      </w:r>
      <w:r w:rsidR="00F73A4C" w:rsidRPr="00DB46C3">
        <w:rPr>
          <w:sz w:val="16"/>
          <w:szCs w:val="16"/>
        </w:rPr>
        <w:t xml:space="preserve"> </w:t>
      </w:r>
      <w:r w:rsidRPr="00DB46C3">
        <w:rPr>
          <w:sz w:val="16"/>
          <w:szCs w:val="16"/>
        </w:rPr>
        <w:t>and</w:t>
      </w:r>
      <w:r w:rsidR="00F73A4C" w:rsidRPr="00DB46C3">
        <w:rPr>
          <w:sz w:val="16"/>
          <w:szCs w:val="16"/>
        </w:rPr>
        <w:t xml:space="preserve"> </w:t>
      </w:r>
      <w:r w:rsidRPr="00DB46C3">
        <w:rPr>
          <w:sz w:val="16"/>
          <w:szCs w:val="16"/>
        </w:rPr>
        <w:t>value</w:t>
      </w:r>
      <w:r w:rsidR="00F73A4C" w:rsidRPr="00DB46C3">
        <w:rPr>
          <w:sz w:val="16"/>
          <w:szCs w:val="16"/>
        </w:rPr>
        <w:t xml:space="preserve"> </w:t>
      </w:r>
      <w:r w:rsidRPr="00DB46C3">
        <w:rPr>
          <w:sz w:val="16"/>
          <w:szCs w:val="16"/>
        </w:rPr>
        <w:t>chain</w:t>
      </w:r>
      <w:r w:rsidR="00F73A4C" w:rsidRPr="00DB46C3">
        <w:rPr>
          <w:sz w:val="16"/>
          <w:szCs w:val="16"/>
        </w:rPr>
        <w:t xml:space="preserve"> </w:t>
      </w:r>
      <w:r w:rsidRPr="00DB46C3">
        <w:rPr>
          <w:sz w:val="16"/>
          <w:szCs w:val="16"/>
        </w:rPr>
        <w:t>actors,</w:t>
      </w:r>
      <w:r w:rsidR="00F73A4C" w:rsidRPr="00DB46C3">
        <w:rPr>
          <w:sz w:val="16"/>
          <w:szCs w:val="16"/>
        </w:rPr>
        <w:t xml:space="preserve"> </w:t>
      </w:r>
      <w:r w:rsidRPr="00DB46C3">
        <w:rPr>
          <w:sz w:val="16"/>
          <w:szCs w:val="16"/>
        </w:rPr>
        <w:t>where</w:t>
      </w:r>
      <w:r w:rsidR="00F73A4C" w:rsidRPr="00DB46C3">
        <w:rPr>
          <w:sz w:val="16"/>
          <w:szCs w:val="16"/>
        </w:rPr>
        <w:t xml:space="preserve"> </w:t>
      </w:r>
      <w:r w:rsidRPr="00DB46C3">
        <w:rPr>
          <w:sz w:val="16"/>
          <w:szCs w:val="16"/>
        </w:rPr>
        <w:t>the</w:t>
      </w:r>
      <w:r w:rsidR="00F73A4C" w:rsidRPr="00DB46C3">
        <w:rPr>
          <w:sz w:val="16"/>
          <w:szCs w:val="16"/>
        </w:rPr>
        <w:t xml:space="preserve"> </w:t>
      </w:r>
      <w:r w:rsidRPr="00DB46C3">
        <w:rPr>
          <w:sz w:val="16"/>
          <w:szCs w:val="16"/>
        </w:rPr>
        <w:t>latter</w:t>
      </w:r>
      <w:r w:rsidR="00F73A4C" w:rsidRPr="00DB46C3">
        <w:rPr>
          <w:sz w:val="16"/>
          <w:szCs w:val="16"/>
        </w:rPr>
        <w:t xml:space="preserve"> </w:t>
      </w:r>
      <w:r w:rsidRPr="00DB46C3">
        <w:rPr>
          <w:sz w:val="16"/>
          <w:szCs w:val="16"/>
        </w:rPr>
        <w:t>is</w:t>
      </w:r>
      <w:r w:rsidR="00F73A4C" w:rsidRPr="00DB46C3">
        <w:rPr>
          <w:sz w:val="16"/>
          <w:szCs w:val="16"/>
        </w:rPr>
        <w:t xml:space="preserve"> </w:t>
      </w:r>
      <w:r w:rsidRPr="00DB46C3">
        <w:rPr>
          <w:sz w:val="16"/>
          <w:szCs w:val="16"/>
        </w:rPr>
        <w:t>used</w:t>
      </w:r>
      <w:r w:rsidR="00F73A4C" w:rsidRPr="00DB46C3">
        <w:rPr>
          <w:sz w:val="16"/>
          <w:szCs w:val="16"/>
        </w:rPr>
        <w:t xml:space="preserve"> </w:t>
      </w:r>
      <w:r w:rsidRPr="00DB46C3">
        <w:rPr>
          <w:sz w:val="16"/>
          <w:szCs w:val="16"/>
        </w:rPr>
        <w:t>to</w:t>
      </w:r>
      <w:r w:rsidR="00F73A4C" w:rsidRPr="00DB46C3">
        <w:rPr>
          <w:sz w:val="16"/>
          <w:szCs w:val="16"/>
        </w:rPr>
        <w:t xml:space="preserve"> </w:t>
      </w:r>
      <w:r w:rsidRPr="00DB46C3">
        <w:rPr>
          <w:sz w:val="16"/>
          <w:szCs w:val="16"/>
        </w:rPr>
        <w:t>refer</w:t>
      </w:r>
      <w:r w:rsidR="00F73A4C" w:rsidRPr="00DB46C3">
        <w:rPr>
          <w:sz w:val="16"/>
          <w:szCs w:val="16"/>
        </w:rPr>
        <w:t xml:space="preserve"> </w:t>
      </w:r>
      <w:r w:rsidRPr="00DB46C3">
        <w:rPr>
          <w:sz w:val="16"/>
          <w:szCs w:val="16"/>
        </w:rPr>
        <w:t>to</w:t>
      </w:r>
      <w:r w:rsidR="00F73A4C" w:rsidRPr="00DB46C3">
        <w:rPr>
          <w:sz w:val="16"/>
          <w:szCs w:val="16"/>
        </w:rPr>
        <w:t xml:space="preserve"> </w:t>
      </w:r>
      <w:r w:rsidRPr="00DB46C3">
        <w:rPr>
          <w:sz w:val="16"/>
          <w:szCs w:val="16"/>
        </w:rPr>
        <w:t>the</w:t>
      </w:r>
      <w:r w:rsidR="00F73A4C" w:rsidRPr="00DB46C3">
        <w:rPr>
          <w:sz w:val="16"/>
          <w:szCs w:val="16"/>
        </w:rPr>
        <w:t xml:space="preserve"> </w:t>
      </w:r>
      <w:proofErr w:type="spellStart"/>
      <w:r w:rsidRPr="00DB46C3">
        <w:rPr>
          <w:sz w:val="16"/>
          <w:szCs w:val="16"/>
        </w:rPr>
        <w:t>agro</w:t>
      </w:r>
      <w:proofErr w:type="spellEnd"/>
      <w:r w:rsidRPr="00DB46C3">
        <w:rPr>
          <w:sz w:val="16"/>
          <w:szCs w:val="16"/>
        </w:rPr>
        <w:t>-input</w:t>
      </w:r>
      <w:r w:rsidR="00F73A4C" w:rsidRPr="00DB46C3">
        <w:rPr>
          <w:sz w:val="16"/>
          <w:szCs w:val="16"/>
        </w:rPr>
        <w:t xml:space="preserve"> </w:t>
      </w:r>
      <w:r w:rsidRPr="00DB46C3">
        <w:rPr>
          <w:sz w:val="16"/>
          <w:szCs w:val="16"/>
        </w:rPr>
        <w:t>dealers,</w:t>
      </w:r>
      <w:r w:rsidR="00F73A4C" w:rsidRPr="00DB46C3">
        <w:rPr>
          <w:sz w:val="16"/>
          <w:szCs w:val="16"/>
        </w:rPr>
        <w:t xml:space="preserve"> </w:t>
      </w:r>
      <w:r w:rsidRPr="00DB46C3">
        <w:rPr>
          <w:sz w:val="16"/>
          <w:szCs w:val="16"/>
        </w:rPr>
        <w:t>traders</w:t>
      </w:r>
      <w:r w:rsidR="00F73A4C" w:rsidRPr="00DB46C3">
        <w:rPr>
          <w:sz w:val="16"/>
          <w:szCs w:val="16"/>
        </w:rPr>
        <w:t xml:space="preserve"> </w:t>
      </w:r>
      <w:r w:rsidRPr="00DB46C3">
        <w:rPr>
          <w:sz w:val="16"/>
          <w:szCs w:val="16"/>
        </w:rPr>
        <w:t>and</w:t>
      </w:r>
      <w:r w:rsidR="00F73A4C" w:rsidRPr="00DB46C3">
        <w:rPr>
          <w:sz w:val="16"/>
          <w:szCs w:val="16"/>
        </w:rPr>
        <w:t xml:space="preserve"> </w:t>
      </w:r>
      <w:r w:rsidRPr="00DB46C3">
        <w:rPr>
          <w:sz w:val="16"/>
          <w:szCs w:val="16"/>
        </w:rPr>
        <w:t>processors</w:t>
      </w:r>
      <w:r w:rsidR="00F73A4C" w:rsidRPr="00DB46C3">
        <w:rPr>
          <w:sz w:val="16"/>
          <w:szCs w:val="16"/>
        </w:rPr>
        <w:t xml:space="preserve"> </w:t>
      </w:r>
      <w:r w:rsidRPr="00DB46C3">
        <w:rPr>
          <w:sz w:val="16"/>
          <w:szCs w:val="16"/>
        </w:rPr>
        <w:t>as</w:t>
      </w:r>
      <w:r w:rsidR="00F73A4C" w:rsidRPr="00DB46C3">
        <w:rPr>
          <w:sz w:val="16"/>
          <w:szCs w:val="16"/>
        </w:rPr>
        <w:t xml:space="preserve"> </w:t>
      </w:r>
      <w:r w:rsidRPr="00DB46C3">
        <w:rPr>
          <w:sz w:val="16"/>
          <w:szCs w:val="16"/>
        </w:rPr>
        <w:t>a</w:t>
      </w:r>
      <w:r w:rsidR="00F73A4C" w:rsidRPr="00DB46C3">
        <w:rPr>
          <w:sz w:val="16"/>
          <w:szCs w:val="16"/>
        </w:rPr>
        <w:t xml:space="preserve"> </w:t>
      </w:r>
      <w:r w:rsidRPr="00DB46C3">
        <w:rPr>
          <w:sz w:val="16"/>
          <w:szCs w:val="16"/>
        </w:rPr>
        <w:t>group.</w:t>
      </w:r>
    </w:p>
  </w:footnote>
  <w:footnote w:id="2">
    <w:p w14:paraId="1D5B5514" w14:textId="64D9C792" w:rsidR="00C741B3" w:rsidRPr="00DB46C3" w:rsidRDefault="00C741B3" w:rsidP="00415B75">
      <w:pPr>
        <w:pStyle w:val="FootnoteText"/>
        <w:widowControl/>
        <w:rPr>
          <w:sz w:val="16"/>
          <w:szCs w:val="16"/>
        </w:rPr>
      </w:pPr>
      <w:r w:rsidRPr="00DB46C3">
        <w:rPr>
          <w:rStyle w:val="FootnoteReference"/>
          <w:sz w:val="16"/>
          <w:szCs w:val="16"/>
        </w:rPr>
        <w:footnoteRef/>
      </w:r>
      <w:r w:rsidR="00F73A4C" w:rsidRPr="00DB46C3">
        <w:rPr>
          <w:sz w:val="16"/>
          <w:szCs w:val="16"/>
        </w:rPr>
        <w:t xml:space="preserve"> </w:t>
      </w:r>
      <w:r w:rsidRPr="00DB46C3">
        <w:rPr>
          <w:sz w:val="16"/>
          <w:szCs w:val="16"/>
        </w:rPr>
        <w:t>Note</w:t>
      </w:r>
      <w:r w:rsidR="00F73A4C" w:rsidRPr="00DB46C3">
        <w:rPr>
          <w:sz w:val="16"/>
          <w:szCs w:val="16"/>
        </w:rPr>
        <w:t xml:space="preserve"> </w:t>
      </w:r>
      <w:r w:rsidRPr="00DB46C3">
        <w:rPr>
          <w:sz w:val="16"/>
          <w:szCs w:val="16"/>
        </w:rPr>
        <w:t>that</w:t>
      </w:r>
      <w:r w:rsidR="00F73A4C" w:rsidRPr="00DB46C3">
        <w:rPr>
          <w:sz w:val="16"/>
          <w:szCs w:val="16"/>
        </w:rPr>
        <w:t xml:space="preserve"> </w:t>
      </w:r>
      <w:r w:rsidRPr="00DB46C3">
        <w:rPr>
          <w:sz w:val="16"/>
          <w:szCs w:val="16"/>
        </w:rPr>
        <w:t>for</w:t>
      </w:r>
      <w:r w:rsidR="00F73A4C" w:rsidRPr="00DB46C3">
        <w:rPr>
          <w:sz w:val="16"/>
          <w:szCs w:val="16"/>
        </w:rPr>
        <w:t xml:space="preserve"> </w:t>
      </w:r>
      <w:r w:rsidRPr="00DB46C3">
        <w:rPr>
          <w:sz w:val="16"/>
          <w:szCs w:val="16"/>
        </w:rPr>
        <w:t>input</w:t>
      </w:r>
      <w:r w:rsidR="00F73A4C" w:rsidRPr="00DB46C3">
        <w:rPr>
          <w:sz w:val="16"/>
          <w:szCs w:val="16"/>
        </w:rPr>
        <w:t xml:space="preserve"> </w:t>
      </w:r>
      <w:r w:rsidRPr="00DB46C3">
        <w:rPr>
          <w:sz w:val="16"/>
          <w:szCs w:val="16"/>
        </w:rPr>
        <w:t>dealers</w:t>
      </w:r>
      <w:r w:rsidR="00F73A4C" w:rsidRPr="00DB46C3">
        <w:rPr>
          <w:sz w:val="16"/>
          <w:szCs w:val="16"/>
        </w:rPr>
        <w:t xml:space="preserve"> </w:t>
      </w:r>
      <w:r w:rsidRPr="00DB46C3">
        <w:rPr>
          <w:sz w:val="16"/>
          <w:szCs w:val="16"/>
        </w:rPr>
        <w:t>and</w:t>
      </w:r>
      <w:r w:rsidR="00F73A4C" w:rsidRPr="00DB46C3">
        <w:rPr>
          <w:sz w:val="16"/>
          <w:szCs w:val="16"/>
        </w:rPr>
        <w:t xml:space="preserve"> </w:t>
      </w:r>
      <w:r w:rsidRPr="00DB46C3">
        <w:rPr>
          <w:sz w:val="16"/>
          <w:szCs w:val="16"/>
        </w:rPr>
        <w:t>processors,</w:t>
      </w:r>
      <w:r w:rsidR="00F73A4C" w:rsidRPr="00DB46C3">
        <w:rPr>
          <w:sz w:val="16"/>
          <w:szCs w:val="16"/>
        </w:rPr>
        <w:t xml:space="preserve"> </w:t>
      </w:r>
      <w:r w:rsidRPr="00DB46C3">
        <w:rPr>
          <w:sz w:val="16"/>
          <w:szCs w:val="16"/>
        </w:rPr>
        <w:t>price</w:t>
      </w:r>
      <w:r w:rsidR="00F73A4C" w:rsidRPr="00DB46C3">
        <w:rPr>
          <w:sz w:val="16"/>
          <w:szCs w:val="16"/>
        </w:rPr>
        <w:t xml:space="preserve"> </w:t>
      </w:r>
      <w:r w:rsidRPr="00DB46C3">
        <w:rPr>
          <w:sz w:val="16"/>
          <w:szCs w:val="16"/>
        </w:rPr>
        <w:t>competitiveness</w:t>
      </w:r>
      <w:r w:rsidR="00F73A4C" w:rsidRPr="00DB46C3">
        <w:rPr>
          <w:sz w:val="16"/>
          <w:szCs w:val="16"/>
        </w:rPr>
        <w:t xml:space="preserve"> </w:t>
      </w:r>
      <w:r w:rsidRPr="00DB46C3">
        <w:rPr>
          <w:sz w:val="16"/>
          <w:szCs w:val="16"/>
        </w:rPr>
        <w:t>would</w:t>
      </w:r>
      <w:r w:rsidR="00F73A4C" w:rsidRPr="00DB46C3">
        <w:rPr>
          <w:sz w:val="16"/>
          <w:szCs w:val="16"/>
        </w:rPr>
        <w:t xml:space="preserve"> </w:t>
      </w:r>
      <w:r w:rsidRPr="00DB46C3">
        <w:rPr>
          <w:sz w:val="16"/>
          <w:szCs w:val="16"/>
        </w:rPr>
        <w:t>be</w:t>
      </w:r>
      <w:r w:rsidR="00F73A4C" w:rsidRPr="00DB46C3">
        <w:rPr>
          <w:sz w:val="16"/>
          <w:szCs w:val="16"/>
        </w:rPr>
        <w:t xml:space="preserve"> </w:t>
      </w:r>
      <w:r w:rsidRPr="00DB46C3">
        <w:rPr>
          <w:sz w:val="16"/>
          <w:szCs w:val="16"/>
        </w:rPr>
        <w:t>rated</w:t>
      </w:r>
      <w:r w:rsidR="00F73A4C" w:rsidRPr="00DB46C3">
        <w:rPr>
          <w:sz w:val="16"/>
          <w:szCs w:val="16"/>
        </w:rPr>
        <w:t xml:space="preserve"> </w:t>
      </w:r>
      <w:r w:rsidRPr="00DB46C3">
        <w:rPr>
          <w:sz w:val="16"/>
          <w:szCs w:val="16"/>
        </w:rPr>
        <w:t>higher</w:t>
      </w:r>
      <w:r w:rsidR="00F73A4C" w:rsidRPr="00DB46C3">
        <w:rPr>
          <w:sz w:val="16"/>
          <w:szCs w:val="16"/>
        </w:rPr>
        <w:t xml:space="preserve"> </w:t>
      </w:r>
      <w:r w:rsidRPr="00DB46C3">
        <w:rPr>
          <w:sz w:val="16"/>
          <w:szCs w:val="16"/>
        </w:rPr>
        <w:t>if</w:t>
      </w:r>
      <w:r w:rsidR="00F73A4C" w:rsidRPr="00DB46C3">
        <w:rPr>
          <w:sz w:val="16"/>
          <w:szCs w:val="16"/>
        </w:rPr>
        <w:t xml:space="preserve"> </w:t>
      </w:r>
      <w:r w:rsidRPr="00DB46C3">
        <w:rPr>
          <w:sz w:val="16"/>
          <w:szCs w:val="16"/>
        </w:rPr>
        <w:t>they</w:t>
      </w:r>
      <w:r w:rsidR="00F73A4C" w:rsidRPr="00DB46C3">
        <w:rPr>
          <w:sz w:val="16"/>
          <w:szCs w:val="16"/>
        </w:rPr>
        <w:t xml:space="preserve"> </w:t>
      </w:r>
      <w:r w:rsidRPr="00DB46C3">
        <w:rPr>
          <w:sz w:val="16"/>
          <w:szCs w:val="16"/>
        </w:rPr>
        <w:t>charge</w:t>
      </w:r>
      <w:r w:rsidR="00F73A4C" w:rsidRPr="00DB46C3">
        <w:rPr>
          <w:sz w:val="16"/>
          <w:szCs w:val="16"/>
        </w:rPr>
        <w:t xml:space="preserve"> </w:t>
      </w:r>
      <w:r w:rsidRPr="00DB46C3">
        <w:rPr>
          <w:sz w:val="16"/>
          <w:szCs w:val="16"/>
        </w:rPr>
        <w:t>lower</w:t>
      </w:r>
      <w:r w:rsidR="00F73A4C" w:rsidRPr="00DB46C3">
        <w:rPr>
          <w:sz w:val="16"/>
          <w:szCs w:val="16"/>
        </w:rPr>
        <w:t xml:space="preserve"> </w:t>
      </w:r>
      <w:r w:rsidRPr="00DB46C3">
        <w:rPr>
          <w:sz w:val="16"/>
          <w:szCs w:val="16"/>
        </w:rPr>
        <w:t>prices</w:t>
      </w:r>
      <w:r w:rsidR="00F73A4C" w:rsidRPr="00DB46C3">
        <w:rPr>
          <w:sz w:val="16"/>
          <w:szCs w:val="16"/>
        </w:rPr>
        <w:t xml:space="preserve"> </w:t>
      </w:r>
      <w:r w:rsidRPr="00DB46C3">
        <w:rPr>
          <w:sz w:val="16"/>
          <w:szCs w:val="16"/>
        </w:rPr>
        <w:t>to</w:t>
      </w:r>
      <w:r w:rsidR="00F73A4C" w:rsidRPr="00DB46C3">
        <w:rPr>
          <w:sz w:val="16"/>
          <w:szCs w:val="16"/>
        </w:rPr>
        <w:t xml:space="preserve"> </w:t>
      </w:r>
      <w:r w:rsidRPr="00DB46C3">
        <w:rPr>
          <w:sz w:val="16"/>
          <w:szCs w:val="16"/>
        </w:rPr>
        <w:t>farmers.</w:t>
      </w:r>
      <w:r w:rsidR="00F73A4C" w:rsidRPr="00DB46C3">
        <w:rPr>
          <w:sz w:val="16"/>
          <w:szCs w:val="16"/>
        </w:rPr>
        <w:t xml:space="preserve"> </w:t>
      </w:r>
      <w:r w:rsidRPr="00DB46C3">
        <w:rPr>
          <w:sz w:val="16"/>
          <w:szCs w:val="16"/>
        </w:rPr>
        <w:t>For</w:t>
      </w:r>
      <w:r w:rsidR="00F73A4C" w:rsidRPr="00DB46C3">
        <w:rPr>
          <w:sz w:val="16"/>
          <w:szCs w:val="16"/>
        </w:rPr>
        <w:t xml:space="preserve"> </w:t>
      </w:r>
      <w:bookmarkStart w:id="15" w:name="_bookmark4"/>
      <w:bookmarkEnd w:id="15"/>
      <w:r w:rsidRPr="00DB46C3">
        <w:rPr>
          <w:sz w:val="16"/>
          <w:szCs w:val="16"/>
        </w:rPr>
        <w:t>traders,</w:t>
      </w:r>
      <w:r w:rsidR="00F73A4C" w:rsidRPr="00DB46C3">
        <w:rPr>
          <w:sz w:val="16"/>
          <w:szCs w:val="16"/>
        </w:rPr>
        <w:t xml:space="preserve"> </w:t>
      </w:r>
      <w:r w:rsidRPr="00DB46C3">
        <w:rPr>
          <w:sz w:val="16"/>
          <w:szCs w:val="16"/>
        </w:rPr>
        <w:t>price</w:t>
      </w:r>
      <w:r w:rsidR="00F73A4C" w:rsidRPr="00DB46C3">
        <w:rPr>
          <w:sz w:val="16"/>
          <w:szCs w:val="16"/>
        </w:rPr>
        <w:t xml:space="preserve"> </w:t>
      </w:r>
      <w:r w:rsidRPr="00DB46C3">
        <w:rPr>
          <w:sz w:val="16"/>
          <w:szCs w:val="16"/>
        </w:rPr>
        <w:t>competitiveness</w:t>
      </w:r>
      <w:r w:rsidR="00F73A4C" w:rsidRPr="00DB46C3">
        <w:rPr>
          <w:sz w:val="16"/>
          <w:szCs w:val="16"/>
        </w:rPr>
        <w:t xml:space="preserve"> </w:t>
      </w:r>
      <w:r w:rsidRPr="00DB46C3">
        <w:rPr>
          <w:sz w:val="16"/>
          <w:szCs w:val="16"/>
        </w:rPr>
        <w:t>would</w:t>
      </w:r>
      <w:r w:rsidR="00F73A4C" w:rsidRPr="00DB46C3">
        <w:rPr>
          <w:sz w:val="16"/>
          <w:szCs w:val="16"/>
        </w:rPr>
        <w:t xml:space="preserve"> </w:t>
      </w:r>
      <w:r w:rsidRPr="00DB46C3">
        <w:rPr>
          <w:sz w:val="16"/>
          <w:szCs w:val="16"/>
        </w:rPr>
        <w:t>be</w:t>
      </w:r>
      <w:r w:rsidR="00F73A4C" w:rsidRPr="00DB46C3">
        <w:rPr>
          <w:sz w:val="16"/>
          <w:szCs w:val="16"/>
        </w:rPr>
        <w:t xml:space="preserve"> </w:t>
      </w:r>
      <w:r w:rsidRPr="00DB46C3">
        <w:rPr>
          <w:sz w:val="16"/>
          <w:szCs w:val="16"/>
        </w:rPr>
        <w:t>rated</w:t>
      </w:r>
      <w:r w:rsidR="00F73A4C" w:rsidRPr="00DB46C3">
        <w:rPr>
          <w:sz w:val="16"/>
          <w:szCs w:val="16"/>
        </w:rPr>
        <w:t xml:space="preserve"> </w:t>
      </w:r>
      <w:r w:rsidRPr="00DB46C3">
        <w:rPr>
          <w:sz w:val="16"/>
          <w:szCs w:val="16"/>
        </w:rPr>
        <w:t>higher</w:t>
      </w:r>
      <w:r w:rsidR="00F73A4C" w:rsidRPr="00DB46C3">
        <w:rPr>
          <w:sz w:val="16"/>
          <w:szCs w:val="16"/>
        </w:rPr>
        <w:t xml:space="preserve"> </w:t>
      </w:r>
      <w:r w:rsidRPr="00DB46C3">
        <w:rPr>
          <w:sz w:val="16"/>
          <w:szCs w:val="16"/>
        </w:rPr>
        <w:t>if</w:t>
      </w:r>
      <w:r w:rsidR="00F73A4C" w:rsidRPr="00DB46C3">
        <w:rPr>
          <w:sz w:val="16"/>
          <w:szCs w:val="16"/>
        </w:rPr>
        <w:t xml:space="preserve"> </w:t>
      </w:r>
      <w:r w:rsidRPr="00DB46C3">
        <w:rPr>
          <w:sz w:val="16"/>
          <w:szCs w:val="16"/>
        </w:rPr>
        <w:t>they</w:t>
      </w:r>
      <w:r w:rsidR="00F73A4C" w:rsidRPr="00DB46C3">
        <w:rPr>
          <w:sz w:val="16"/>
          <w:szCs w:val="16"/>
        </w:rPr>
        <w:t xml:space="preserve"> </w:t>
      </w:r>
      <w:r w:rsidRPr="00DB46C3">
        <w:rPr>
          <w:sz w:val="16"/>
          <w:szCs w:val="16"/>
        </w:rPr>
        <w:t>pay</w:t>
      </w:r>
      <w:r w:rsidR="00F73A4C" w:rsidRPr="00DB46C3">
        <w:rPr>
          <w:sz w:val="16"/>
          <w:szCs w:val="16"/>
        </w:rPr>
        <w:t xml:space="preserve"> </w:t>
      </w:r>
      <w:r w:rsidRPr="00DB46C3">
        <w:rPr>
          <w:sz w:val="16"/>
          <w:szCs w:val="16"/>
        </w:rPr>
        <w:t>higher</w:t>
      </w:r>
      <w:r w:rsidR="00F73A4C" w:rsidRPr="00DB46C3">
        <w:rPr>
          <w:sz w:val="16"/>
          <w:szCs w:val="16"/>
        </w:rPr>
        <w:t xml:space="preserve"> </w:t>
      </w:r>
      <w:r w:rsidRPr="00DB46C3">
        <w:rPr>
          <w:sz w:val="16"/>
          <w:szCs w:val="16"/>
        </w:rPr>
        <w:t>prices</w:t>
      </w:r>
      <w:r w:rsidR="00F73A4C" w:rsidRPr="00DB46C3">
        <w:rPr>
          <w:sz w:val="16"/>
          <w:szCs w:val="16"/>
        </w:rPr>
        <w:t xml:space="preserve"> </w:t>
      </w:r>
      <w:r w:rsidRPr="00DB46C3">
        <w:rPr>
          <w:sz w:val="16"/>
          <w:szCs w:val="16"/>
        </w:rPr>
        <w:t>to</w:t>
      </w:r>
      <w:r w:rsidR="00F73A4C" w:rsidRPr="00DB46C3">
        <w:rPr>
          <w:sz w:val="16"/>
          <w:szCs w:val="16"/>
        </w:rPr>
        <w:t xml:space="preserve"> </w:t>
      </w:r>
      <w:r w:rsidRPr="00DB46C3">
        <w:rPr>
          <w:sz w:val="16"/>
          <w:szCs w:val="16"/>
        </w:rPr>
        <w:t>farmers</w:t>
      </w:r>
      <w:r w:rsidR="00F73A4C" w:rsidRPr="00DB46C3">
        <w:rPr>
          <w:sz w:val="16"/>
          <w:szCs w:val="16"/>
        </w:rPr>
        <w:t xml:space="preserve"> </w:t>
      </w:r>
      <w:r w:rsidRPr="00DB46C3">
        <w:rPr>
          <w:sz w:val="16"/>
          <w:szCs w:val="16"/>
        </w:rPr>
        <w:t>at</w:t>
      </w:r>
      <w:r w:rsidR="00F73A4C" w:rsidRPr="00DB46C3">
        <w:rPr>
          <w:sz w:val="16"/>
          <w:szCs w:val="16"/>
        </w:rPr>
        <w:t xml:space="preserve"> </w:t>
      </w:r>
      <w:r w:rsidRPr="00DB46C3">
        <w:rPr>
          <w:sz w:val="16"/>
          <w:szCs w:val="16"/>
        </w:rPr>
        <w:t>the</w:t>
      </w:r>
      <w:r w:rsidR="00F73A4C" w:rsidRPr="00DB46C3">
        <w:rPr>
          <w:sz w:val="16"/>
          <w:szCs w:val="16"/>
        </w:rPr>
        <w:t xml:space="preserve"> </w:t>
      </w:r>
      <w:r w:rsidRPr="00DB46C3">
        <w:rPr>
          <w:sz w:val="16"/>
          <w:szCs w:val="16"/>
        </w:rPr>
        <w:t>farm</w:t>
      </w:r>
      <w:r w:rsidR="00F73A4C" w:rsidRPr="00DB46C3">
        <w:rPr>
          <w:sz w:val="16"/>
          <w:szCs w:val="16"/>
        </w:rPr>
        <w:t xml:space="preserve"> </w:t>
      </w:r>
      <w:r w:rsidRPr="00DB46C3">
        <w:rPr>
          <w:sz w:val="16"/>
          <w:szCs w:val="16"/>
        </w:rPr>
        <w:t>gate.</w:t>
      </w:r>
    </w:p>
  </w:footnote>
  <w:footnote w:id="3">
    <w:p w14:paraId="405EB215" w14:textId="77777777" w:rsidR="00D00676" w:rsidRPr="00DB46C3" w:rsidRDefault="00D00676" w:rsidP="00D00676">
      <w:pPr>
        <w:widowControl/>
        <w:jc w:val="both"/>
        <w:rPr>
          <w:ins w:id="18" w:author="Anusha De" w:date="2022-05-05T13:49:00Z"/>
          <w:sz w:val="16"/>
          <w:szCs w:val="16"/>
        </w:rPr>
      </w:pPr>
      <w:ins w:id="19" w:author="Anusha De" w:date="2022-05-05T13:49:00Z">
        <w:r w:rsidRPr="00DB46C3">
          <w:rPr>
            <w:rStyle w:val="FootnoteReference"/>
            <w:sz w:val="16"/>
            <w:szCs w:val="16"/>
          </w:rPr>
          <w:footnoteRef/>
        </w:r>
        <w:r w:rsidRPr="00DB46C3">
          <w:rPr>
            <w:sz w:val="16"/>
            <w:szCs w:val="16"/>
          </w:rPr>
          <w:t xml:space="preserve"> If the same individual needs to rate various actors on various attributes, the resulting ratings may suffer from some kind of anchoring bias if, for instance, a farmer that gives </w:t>
        </w:r>
        <w:r>
          <w:rPr>
            <w:sz w:val="16"/>
            <w:szCs w:val="16"/>
          </w:rPr>
          <w:t>two consecutive</w:t>
        </w:r>
        <w:r w:rsidRPr="00DB46C3">
          <w:rPr>
            <w:sz w:val="16"/>
            <w:szCs w:val="16"/>
          </w:rPr>
          <w:t xml:space="preserve"> positive ratings is more (or less) likely to give a third positive rating (</w:t>
        </w:r>
        <w:r>
          <w:fldChar w:fldCharType="begin"/>
        </w:r>
        <w:r>
          <w:instrText xml:space="preserve"> HYPERLINK \l "_bookmark32" </w:instrText>
        </w:r>
        <w:r>
          <w:fldChar w:fldCharType="separate"/>
        </w:r>
        <w:r w:rsidRPr="00DB46C3">
          <w:rPr>
            <w:sz w:val="16"/>
            <w:szCs w:val="16"/>
          </w:rPr>
          <w:t>Furnham &amp; Boo</w:t>
        </w:r>
        <w:r>
          <w:rPr>
            <w:sz w:val="16"/>
            <w:szCs w:val="16"/>
          </w:rPr>
          <w:fldChar w:fldCharType="end"/>
        </w:r>
        <w:r w:rsidRPr="00DB46C3">
          <w:rPr>
            <w:sz w:val="16"/>
            <w:szCs w:val="16"/>
          </w:rPr>
          <w:t xml:space="preserve">, </w:t>
        </w:r>
        <w:r>
          <w:fldChar w:fldCharType="begin"/>
        </w:r>
        <w:r>
          <w:instrText xml:space="preserve"> HYPERLINK \l "_bookmark32" </w:instrText>
        </w:r>
        <w:r>
          <w:fldChar w:fldCharType="separate"/>
        </w:r>
        <w:r w:rsidRPr="00DB46C3">
          <w:rPr>
            <w:sz w:val="16"/>
            <w:szCs w:val="16"/>
          </w:rPr>
          <w:t>2011</w:t>
        </w:r>
        <w:r>
          <w:rPr>
            <w:sz w:val="16"/>
            <w:szCs w:val="16"/>
          </w:rPr>
          <w:fldChar w:fldCharType="end"/>
        </w:r>
        <w:r w:rsidRPr="00DB46C3">
          <w:rPr>
            <w:sz w:val="16"/>
            <w:szCs w:val="16"/>
          </w:rPr>
          <w:t xml:space="preserve">; </w:t>
        </w:r>
        <w:r>
          <w:fldChar w:fldCharType="begin"/>
        </w:r>
        <w:r>
          <w:instrText xml:space="preserve"> HYPERLINK \l "_bookmark67" </w:instrText>
        </w:r>
        <w:r>
          <w:fldChar w:fldCharType="separate"/>
        </w:r>
        <w:r w:rsidRPr="00DB46C3">
          <w:rPr>
            <w:sz w:val="16"/>
            <w:szCs w:val="16"/>
          </w:rPr>
          <w:t>Tversky &amp; Kahneman</w:t>
        </w:r>
        <w:r>
          <w:rPr>
            <w:sz w:val="16"/>
            <w:szCs w:val="16"/>
          </w:rPr>
          <w:fldChar w:fldCharType="end"/>
        </w:r>
        <w:r w:rsidRPr="00DB46C3">
          <w:rPr>
            <w:sz w:val="16"/>
            <w:szCs w:val="16"/>
          </w:rPr>
          <w:t xml:space="preserve">, </w:t>
        </w:r>
        <w:r>
          <w:fldChar w:fldCharType="begin"/>
        </w:r>
        <w:r>
          <w:instrText xml:space="preserve"> HYPERLINK \l "_bookmark67" </w:instrText>
        </w:r>
        <w:r>
          <w:fldChar w:fldCharType="separate"/>
        </w:r>
        <w:r w:rsidRPr="00DB46C3">
          <w:rPr>
            <w:sz w:val="16"/>
            <w:szCs w:val="16"/>
          </w:rPr>
          <w:t>1974</w:t>
        </w:r>
        <w:r>
          <w:rPr>
            <w:sz w:val="16"/>
            <w:szCs w:val="16"/>
          </w:rPr>
          <w:fldChar w:fldCharType="end"/>
        </w:r>
        <w:r w:rsidRPr="00DB46C3">
          <w:rPr>
            <w:sz w:val="16"/>
            <w:szCs w:val="16"/>
          </w:rPr>
          <w:t xml:space="preserve">). As the direction of this bias is unclear a priori and likely depends on where in the rating distribution the farmer starts (that is, if a farmer (the rater) starts with a five (one), the farmer </w:t>
        </w:r>
        <w:r>
          <w:rPr>
            <w:sz w:val="16"/>
            <w:szCs w:val="16"/>
          </w:rPr>
          <w:t xml:space="preserve">may be </w:t>
        </w:r>
        <w:r w:rsidRPr="00DB46C3">
          <w:rPr>
            <w:sz w:val="16"/>
            <w:szCs w:val="16"/>
          </w:rPr>
          <w:t>likely to adjust downward (upward)</w:t>
        </w:r>
        <w:r>
          <w:rPr>
            <w:sz w:val="16"/>
            <w:szCs w:val="16"/>
          </w:rPr>
          <w:t>,</w:t>
        </w:r>
        <w:r w:rsidRPr="00DB46C3">
          <w:rPr>
            <w:sz w:val="16"/>
            <w:szCs w:val="16"/>
          </w:rPr>
          <w:t xml:space="preserve"> making the direction of adaptive adjustment in the ratings unpredictable)</w:t>
        </w:r>
        <w:r>
          <w:rPr>
            <w:sz w:val="16"/>
            <w:szCs w:val="16"/>
          </w:rPr>
          <w:t>. Hence,</w:t>
        </w:r>
        <w:r w:rsidRPr="00DB46C3">
          <w:rPr>
            <w:sz w:val="16"/>
            <w:szCs w:val="16"/>
          </w:rPr>
          <w:t xml:space="preserve"> it is also not clear how this feature in the data will affect our findings. Although anchoring bias can</w:t>
        </w:r>
        <w:r>
          <w:rPr>
            <w:sz w:val="16"/>
            <w:szCs w:val="16"/>
          </w:rPr>
          <w:t xml:space="preserve"> thus</w:t>
        </w:r>
        <w:r w:rsidRPr="00DB46C3">
          <w:rPr>
            <w:sz w:val="16"/>
            <w:szCs w:val="16"/>
          </w:rPr>
          <w:t xml:space="preserve"> result in within-farmer</w:t>
        </w:r>
        <w:r>
          <w:rPr>
            <w:sz w:val="16"/>
            <w:szCs w:val="16"/>
          </w:rPr>
          <w:t xml:space="preserve"> and within-actor </w:t>
        </w:r>
        <w:r w:rsidRPr="00DB46C3">
          <w:rPr>
            <w:sz w:val="16"/>
            <w:szCs w:val="16"/>
          </w:rPr>
          <w:t xml:space="preserve">correlations as </w:t>
        </w:r>
        <w:r>
          <w:rPr>
            <w:sz w:val="16"/>
            <w:szCs w:val="16"/>
          </w:rPr>
          <w:t xml:space="preserve">consecutive </w:t>
        </w:r>
        <w:r w:rsidRPr="00DB46C3">
          <w:rPr>
            <w:sz w:val="16"/>
            <w:szCs w:val="16"/>
          </w:rPr>
          <w:t>rating</w:t>
        </w:r>
        <w:r>
          <w:rPr>
            <w:sz w:val="16"/>
            <w:szCs w:val="16"/>
          </w:rPr>
          <w:t>s may</w:t>
        </w:r>
        <w:r w:rsidRPr="00DB46C3">
          <w:rPr>
            <w:sz w:val="16"/>
            <w:szCs w:val="16"/>
          </w:rPr>
          <w:t xml:space="preserve"> be correlated, the fact that we cluster standard errors at the level of the farmer</w:t>
        </w:r>
        <w:r>
          <w:rPr>
            <w:sz w:val="16"/>
            <w:szCs w:val="16"/>
          </w:rPr>
          <w:t xml:space="preserve"> and the actor</w:t>
        </w:r>
        <w:r w:rsidRPr="00DB46C3">
          <w:rPr>
            <w:sz w:val="16"/>
            <w:szCs w:val="16"/>
          </w:rPr>
          <w:t xml:space="preserve"> (see below) is expected to diminish concerns related to heteroscedasticity resulting from this correlation.</w:t>
        </w:r>
      </w:ins>
    </w:p>
  </w:footnote>
  <w:footnote w:id="4">
    <w:p w14:paraId="1B42364B" w14:textId="7B8BC2E0" w:rsidR="007E7EFC" w:rsidRPr="00DB46C3" w:rsidRDefault="007E7EFC" w:rsidP="00550EEC">
      <w:pPr>
        <w:widowControl/>
        <w:jc w:val="both"/>
        <w:rPr>
          <w:sz w:val="16"/>
          <w:szCs w:val="16"/>
        </w:rPr>
      </w:pPr>
      <w:r w:rsidRPr="00DB46C3">
        <w:rPr>
          <w:rStyle w:val="FootnoteReference"/>
          <w:sz w:val="16"/>
          <w:szCs w:val="16"/>
        </w:rPr>
        <w:footnoteRef/>
      </w:r>
      <w:r w:rsidR="00F73A4C" w:rsidRPr="00DB46C3">
        <w:rPr>
          <w:sz w:val="16"/>
          <w:szCs w:val="16"/>
        </w:rPr>
        <w:t xml:space="preserve"> </w:t>
      </w:r>
      <w:r w:rsidRPr="00DB46C3">
        <w:rPr>
          <w:sz w:val="16"/>
          <w:szCs w:val="16"/>
        </w:rPr>
        <w:t>When</w:t>
      </w:r>
      <w:r w:rsidR="00F73A4C" w:rsidRPr="00DB46C3">
        <w:rPr>
          <w:sz w:val="16"/>
          <w:szCs w:val="16"/>
        </w:rPr>
        <w:t xml:space="preserve"> </w:t>
      </w:r>
      <w:r w:rsidRPr="00DB46C3">
        <w:rPr>
          <w:sz w:val="16"/>
          <w:szCs w:val="16"/>
        </w:rPr>
        <w:t>we</w:t>
      </w:r>
      <w:r w:rsidR="00F73A4C" w:rsidRPr="00DB46C3">
        <w:rPr>
          <w:sz w:val="16"/>
          <w:szCs w:val="16"/>
        </w:rPr>
        <w:t xml:space="preserve"> </w:t>
      </w:r>
      <w:r w:rsidRPr="00DB46C3">
        <w:rPr>
          <w:sz w:val="16"/>
          <w:szCs w:val="16"/>
        </w:rPr>
        <w:t>look</w:t>
      </w:r>
      <w:r w:rsidR="00F73A4C" w:rsidRPr="00DB46C3">
        <w:rPr>
          <w:sz w:val="16"/>
          <w:szCs w:val="16"/>
        </w:rPr>
        <w:t xml:space="preserve"> </w:t>
      </w:r>
      <w:r w:rsidRPr="00DB46C3">
        <w:rPr>
          <w:sz w:val="16"/>
          <w:szCs w:val="16"/>
        </w:rPr>
        <w:t>at</w:t>
      </w:r>
      <w:r w:rsidR="00F73A4C" w:rsidRPr="00DB46C3">
        <w:rPr>
          <w:sz w:val="16"/>
          <w:szCs w:val="16"/>
        </w:rPr>
        <w:t xml:space="preserve"> </w:t>
      </w:r>
      <w:r w:rsidRPr="00DB46C3">
        <w:rPr>
          <w:sz w:val="16"/>
          <w:szCs w:val="16"/>
        </w:rPr>
        <w:t>ratings</w:t>
      </w:r>
      <w:r w:rsidR="00F73A4C" w:rsidRPr="00DB46C3">
        <w:rPr>
          <w:sz w:val="16"/>
          <w:szCs w:val="16"/>
        </w:rPr>
        <w:t xml:space="preserve"> </w:t>
      </w:r>
      <w:r w:rsidRPr="00DB46C3">
        <w:rPr>
          <w:sz w:val="16"/>
          <w:szCs w:val="16"/>
        </w:rPr>
        <w:t>on</w:t>
      </w:r>
      <w:r w:rsidR="00F73A4C" w:rsidRPr="00DB46C3">
        <w:rPr>
          <w:sz w:val="16"/>
          <w:szCs w:val="16"/>
        </w:rPr>
        <w:t xml:space="preserve"> </w:t>
      </w:r>
      <w:r w:rsidRPr="00DB46C3">
        <w:rPr>
          <w:sz w:val="16"/>
          <w:szCs w:val="16"/>
        </w:rPr>
        <w:t>a</w:t>
      </w:r>
      <w:r w:rsidR="00F73A4C" w:rsidRPr="00DB46C3">
        <w:rPr>
          <w:sz w:val="16"/>
          <w:szCs w:val="16"/>
        </w:rPr>
        <w:t xml:space="preserve"> </w:t>
      </w:r>
      <w:r w:rsidRPr="00DB46C3">
        <w:rPr>
          <w:sz w:val="16"/>
          <w:szCs w:val="16"/>
        </w:rPr>
        <w:t>particular</w:t>
      </w:r>
      <w:r w:rsidR="00F73A4C" w:rsidRPr="00DB46C3">
        <w:rPr>
          <w:sz w:val="16"/>
          <w:szCs w:val="16"/>
        </w:rPr>
        <w:t xml:space="preserve"> </w:t>
      </w:r>
      <w:r w:rsidRPr="00DB46C3">
        <w:rPr>
          <w:sz w:val="16"/>
          <w:szCs w:val="16"/>
        </w:rPr>
        <w:t>dimension,</w:t>
      </w:r>
      <w:r w:rsidR="00F73A4C" w:rsidRPr="00DB46C3">
        <w:rPr>
          <w:sz w:val="16"/>
          <w:szCs w:val="16"/>
        </w:rPr>
        <w:t xml:space="preserve"> </w:t>
      </w:r>
      <w:r w:rsidRPr="00DB46C3">
        <w:rPr>
          <w:sz w:val="16"/>
          <w:szCs w:val="16"/>
        </w:rPr>
        <w:t>this</w:t>
      </w:r>
      <w:r w:rsidR="00F73A4C" w:rsidRPr="00DB46C3">
        <w:rPr>
          <w:sz w:val="16"/>
          <w:szCs w:val="16"/>
        </w:rPr>
        <w:t xml:space="preserve"> </w:t>
      </w:r>
      <w:r w:rsidRPr="00DB46C3">
        <w:rPr>
          <w:sz w:val="16"/>
          <w:szCs w:val="16"/>
        </w:rPr>
        <w:t>will</w:t>
      </w:r>
      <w:r w:rsidR="00F73A4C" w:rsidRPr="00DB46C3">
        <w:rPr>
          <w:sz w:val="16"/>
          <w:szCs w:val="16"/>
        </w:rPr>
        <w:t xml:space="preserve"> </w:t>
      </w:r>
      <w:r w:rsidRPr="00DB46C3">
        <w:rPr>
          <w:sz w:val="16"/>
          <w:szCs w:val="16"/>
        </w:rPr>
        <w:t>be</w:t>
      </w:r>
      <w:r w:rsidR="00F73A4C" w:rsidRPr="00DB46C3">
        <w:rPr>
          <w:sz w:val="16"/>
          <w:szCs w:val="16"/>
        </w:rPr>
        <w:t xml:space="preserve"> </w:t>
      </w:r>
      <w:r w:rsidRPr="00DB46C3">
        <w:rPr>
          <w:sz w:val="16"/>
          <w:szCs w:val="16"/>
        </w:rPr>
        <w:t>an</w:t>
      </w:r>
      <w:r w:rsidR="00F73A4C" w:rsidRPr="00DB46C3">
        <w:rPr>
          <w:sz w:val="16"/>
          <w:szCs w:val="16"/>
        </w:rPr>
        <w:t xml:space="preserve"> </w:t>
      </w:r>
      <w:r w:rsidRPr="00DB46C3">
        <w:rPr>
          <w:sz w:val="16"/>
          <w:szCs w:val="16"/>
        </w:rPr>
        <w:t>integer</w:t>
      </w:r>
      <w:r w:rsidR="00F73A4C" w:rsidRPr="00DB46C3">
        <w:rPr>
          <w:sz w:val="16"/>
          <w:szCs w:val="16"/>
        </w:rPr>
        <w:t xml:space="preserve"> </w:t>
      </w:r>
      <w:r w:rsidRPr="00DB46C3">
        <w:rPr>
          <w:sz w:val="16"/>
          <w:szCs w:val="16"/>
        </w:rPr>
        <w:t>number</w:t>
      </w:r>
      <w:r w:rsidR="00F73A4C" w:rsidRPr="00DB46C3">
        <w:rPr>
          <w:sz w:val="16"/>
          <w:szCs w:val="16"/>
        </w:rPr>
        <w:t xml:space="preserve"> </w:t>
      </w:r>
      <w:r w:rsidRPr="00DB46C3">
        <w:rPr>
          <w:sz w:val="16"/>
          <w:szCs w:val="16"/>
        </w:rPr>
        <w:t>ranging</w:t>
      </w:r>
      <w:r w:rsidR="00F73A4C" w:rsidRPr="00DB46C3">
        <w:rPr>
          <w:sz w:val="16"/>
          <w:szCs w:val="16"/>
        </w:rPr>
        <w:t xml:space="preserve"> </w:t>
      </w:r>
      <w:r w:rsidRPr="00DB46C3">
        <w:rPr>
          <w:sz w:val="16"/>
          <w:szCs w:val="16"/>
        </w:rPr>
        <w:t>between</w:t>
      </w:r>
      <w:r w:rsidR="00F73A4C" w:rsidRPr="00DB46C3">
        <w:rPr>
          <w:sz w:val="16"/>
          <w:szCs w:val="16"/>
        </w:rPr>
        <w:t xml:space="preserve"> </w:t>
      </w:r>
      <w:r w:rsidRPr="00DB46C3">
        <w:rPr>
          <w:sz w:val="16"/>
          <w:szCs w:val="16"/>
        </w:rPr>
        <w:t>1</w:t>
      </w:r>
      <w:r w:rsidR="00F73A4C" w:rsidRPr="00DB46C3">
        <w:rPr>
          <w:sz w:val="16"/>
          <w:szCs w:val="16"/>
        </w:rPr>
        <w:t xml:space="preserve"> </w:t>
      </w:r>
      <w:r w:rsidRPr="00DB46C3">
        <w:rPr>
          <w:sz w:val="16"/>
          <w:szCs w:val="16"/>
        </w:rPr>
        <w:t>and</w:t>
      </w:r>
      <w:r w:rsidR="00F73A4C" w:rsidRPr="00DB46C3">
        <w:rPr>
          <w:sz w:val="16"/>
          <w:szCs w:val="16"/>
        </w:rPr>
        <w:t xml:space="preserve"> </w:t>
      </w:r>
      <w:r w:rsidRPr="00DB46C3">
        <w:rPr>
          <w:sz w:val="16"/>
          <w:szCs w:val="16"/>
        </w:rPr>
        <w:t>5.</w:t>
      </w:r>
      <w:r w:rsidR="00F73A4C" w:rsidRPr="00DB46C3">
        <w:rPr>
          <w:sz w:val="16"/>
          <w:szCs w:val="16"/>
        </w:rPr>
        <w:t xml:space="preserve"> </w:t>
      </w:r>
      <w:r w:rsidRPr="00DB46C3">
        <w:rPr>
          <w:sz w:val="16"/>
          <w:szCs w:val="16"/>
        </w:rPr>
        <w:t>When</w:t>
      </w:r>
      <w:r w:rsidR="00F73A4C" w:rsidRPr="00DB46C3">
        <w:rPr>
          <w:sz w:val="16"/>
          <w:szCs w:val="16"/>
        </w:rPr>
        <w:t xml:space="preserve"> </w:t>
      </w:r>
      <w:r w:rsidRPr="00DB46C3">
        <w:rPr>
          <w:sz w:val="16"/>
          <w:szCs w:val="16"/>
        </w:rPr>
        <w:t>we</w:t>
      </w:r>
      <w:r w:rsidR="00F73A4C" w:rsidRPr="00DB46C3">
        <w:rPr>
          <w:sz w:val="16"/>
          <w:szCs w:val="16"/>
        </w:rPr>
        <w:t xml:space="preserve"> </w:t>
      </w:r>
      <w:r w:rsidRPr="00DB46C3">
        <w:rPr>
          <w:sz w:val="16"/>
          <w:szCs w:val="16"/>
        </w:rPr>
        <w:t>look</w:t>
      </w:r>
      <w:r w:rsidR="00F73A4C" w:rsidRPr="00DB46C3">
        <w:rPr>
          <w:sz w:val="16"/>
          <w:szCs w:val="16"/>
        </w:rPr>
        <w:t xml:space="preserve"> </w:t>
      </w:r>
      <w:r w:rsidRPr="00DB46C3">
        <w:rPr>
          <w:sz w:val="16"/>
          <w:szCs w:val="16"/>
        </w:rPr>
        <w:t>at</w:t>
      </w:r>
      <w:r w:rsidR="00F73A4C" w:rsidRPr="00DB46C3">
        <w:rPr>
          <w:sz w:val="16"/>
          <w:szCs w:val="16"/>
        </w:rPr>
        <w:t xml:space="preserve"> </w:t>
      </w:r>
      <w:r w:rsidRPr="00DB46C3">
        <w:rPr>
          <w:sz w:val="16"/>
          <w:szCs w:val="16"/>
        </w:rPr>
        <w:t>average</w:t>
      </w:r>
      <w:r w:rsidR="00F73A4C" w:rsidRPr="00DB46C3">
        <w:rPr>
          <w:sz w:val="16"/>
          <w:szCs w:val="16"/>
        </w:rPr>
        <w:t xml:space="preserve"> </w:t>
      </w:r>
      <w:r w:rsidRPr="00DB46C3">
        <w:rPr>
          <w:sz w:val="16"/>
          <w:szCs w:val="16"/>
        </w:rPr>
        <w:t>ratings,</w:t>
      </w:r>
      <w:r w:rsidR="00F73A4C" w:rsidRPr="00DB46C3">
        <w:rPr>
          <w:sz w:val="16"/>
          <w:szCs w:val="16"/>
        </w:rPr>
        <w:t xml:space="preserve"> </w:t>
      </w:r>
      <w:r w:rsidRPr="00DB46C3">
        <w:rPr>
          <w:sz w:val="16"/>
          <w:szCs w:val="16"/>
        </w:rPr>
        <w:t>this</w:t>
      </w:r>
      <w:r w:rsidR="00F73A4C" w:rsidRPr="00DB46C3">
        <w:rPr>
          <w:sz w:val="16"/>
          <w:szCs w:val="16"/>
        </w:rPr>
        <w:t xml:space="preserve"> </w:t>
      </w:r>
      <w:r w:rsidRPr="00DB46C3">
        <w:rPr>
          <w:sz w:val="16"/>
          <w:szCs w:val="16"/>
        </w:rPr>
        <w:t>can</w:t>
      </w:r>
      <w:r w:rsidR="00F73A4C" w:rsidRPr="00DB46C3">
        <w:rPr>
          <w:sz w:val="16"/>
          <w:szCs w:val="16"/>
        </w:rPr>
        <w:t xml:space="preserve"> </w:t>
      </w:r>
      <w:r w:rsidRPr="00DB46C3">
        <w:rPr>
          <w:sz w:val="16"/>
          <w:szCs w:val="16"/>
        </w:rPr>
        <w:t>also</w:t>
      </w:r>
      <w:r w:rsidR="00F73A4C" w:rsidRPr="00DB46C3">
        <w:rPr>
          <w:sz w:val="16"/>
          <w:szCs w:val="16"/>
        </w:rPr>
        <w:t xml:space="preserve"> </w:t>
      </w:r>
      <w:r w:rsidRPr="00DB46C3">
        <w:rPr>
          <w:sz w:val="16"/>
          <w:szCs w:val="16"/>
        </w:rPr>
        <w:t>be</w:t>
      </w:r>
      <w:r w:rsidR="00F73A4C" w:rsidRPr="00DB46C3">
        <w:rPr>
          <w:sz w:val="16"/>
          <w:szCs w:val="16"/>
        </w:rPr>
        <w:t xml:space="preserve"> </w:t>
      </w:r>
      <w:r w:rsidRPr="00DB46C3">
        <w:rPr>
          <w:sz w:val="16"/>
          <w:szCs w:val="16"/>
        </w:rPr>
        <w:t>a</w:t>
      </w:r>
      <w:r w:rsidR="00F73A4C" w:rsidRPr="00DB46C3">
        <w:rPr>
          <w:sz w:val="16"/>
          <w:szCs w:val="16"/>
        </w:rPr>
        <w:t xml:space="preserve"> </w:t>
      </w:r>
      <w:r w:rsidRPr="00DB46C3">
        <w:rPr>
          <w:sz w:val="16"/>
          <w:szCs w:val="16"/>
        </w:rPr>
        <w:t>rational</w:t>
      </w:r>
      <w:r w:rsidR="00F73A4C" w:rsidRPr="00DB46C3">
        <w:rPr>
          <w:sz w:val="16"/>
          <w:szCs w:val="16"/>
        </w:rPr>
        <w:t xml:space="preserve"> </w:t>
      </w:r>
      <w:r w:rsidRPr="00DB46C3">
        <w:rPr>
          <w:sz w:val="16"/>
          <w:szCs w:val="16"/>
        </w:rPr>
        <w:t>number.</w:t>
      </w:r>
      <w:r w:rsidR="00F73A4C" w:rsidRPr="00DB46C3">
        <w:rPr>
          <w:sz w:val="16"/>
          <w:szCs w:val="16"/>
        </w:rPr>
        <w:t xml:space="preserve"> </w:t>
      </w:r>
      <w:r w:rsidRPr="00DB46C3">
        <w:rPr>
          <w:sz w:val="16"/>
          <w:szCs w:val="16"/>
        </w:rPr>
        <w:t>While</w:t>
      </w:r>
      <w:r w:rsidR="00F73A4C" w:rsidRPr="00DB46C3">
        <w:rPr>
          <w:sz w:val="16"/>
          <w:szCs w:val="16"/>
        </w:rPr>
        <w:t xml:space="preserve"> </w:t>
      </w:r>
      <w:r w:rsidRPr="00DB46C3">
        <w:rPr>
          <w:sz w:val="16"/>
          <w:szCs w:val="16"/>
        </w:rPr>
        <w:t>we</w:t>
      </w:r>
      <w:r w:rsidR="00F73A4C" w:rsidRPr="00DB46C3">
        <w:rPr>
          <w:sz w:val="16"/>
          <w:szCs w:val="16"/>
        </w:rPr>
        <w:t xml:space="preserve"> </w:t>
      </w:r>
      <w:r w:rsidRPr="00DB46C3">
        <w:rPr>
          <w:sz w:val="16"/>
          <w:szCs w:val="16"/>
        </w:rPr>
        <w:t>agree</w:t>
      </w:r>
      <w:r w:rsidR="00F73A4C" w:rsidRPr="00DB46C3">
        <w:rPr>
          <w:sz w:val="16"/>
          <w:szCs w:val="16"/>
        </w:rPr>
        <w:t xml:space="preserve"> </w:t>
      </w:r>
      <w:r w:rsidRPr="00DB46C3">
        <w:rPr>
          <w:sz w:val="16"/>
          <w:szCs w:val="16"/>
        </w:rPr>
        <w:t>that</w:t>
      </w:r>
      <w:r w:rsidR="00F73A4C" w:rsidRPr="00DB46C3">
        <w:rPr>
          <w:sz w:val="16"/>
          <w:szCs w:val="16"/>
        </w:rPr>
        <w:t xml:space="preserve"> </w:t>
      </w:r>
      <w:r w:rsidRPr="00DB46C3">
        <w:rPr>
          <w:sz w:val="16"/>
          <w:szCs w:val="16"/>
        </w:rPr>
        <w:t>the</w:t>
      </w:r>
      <w:r w:rsidR="00F73A4C" w:rsidRPr="00DB46C3">
        <w:rPr>
          <w:sz w:val="16"/>
          <w:szCs w:val="16"/>
        </w:rPr>
        <w:t xml:space="preserve"> </w:t>
      </w:r>
      <w:r w:rsidRPr="00DB46C3">
        <w:rPr>
          <w:sz w:val="16"/>
          <w:szCs w:val="16"/>
        </w:rPr>
        <w:t>outcome</w:t>
      </w:r>
      <w:r w:rsidR="00F73A4C" w:rsidRPr="00DB46C3">
        <w:rPr>
          <w:sz w:val="16"/>
          <w:szCs w:val="16"/>
        </w:rPr>
        <w:t xml:space="preserve"> </w:t>
      </w:r>
      <w:r w:rsidRPr="00DB46C3">
        <w:rPr>
          <w:sz w:val="16"/>
          <w:szCs w:val="16"/>
        </w:rPr>
        <w:t>variable</w:t>
      </w:r>
      <w:r w:rsidR="00F73A4C" w:rsidRPr="00DB46C3">
        <w:rPr>
          <w:sz w:val="16"/>
          <w:szCs w:val="16"/>
        </w:rPr>
        <w:t xml:space="preserve"> </w:t>
      </w:r>
      <w:r w:rsidRPr="00DB46C3">
        <w:rPr>
          <w:sz w:val="16"/>
          <w:szCs w:val="16"/>
        </w:rPr>
        <w:t>is</w:t>
      </w:r>
      <w:r w:rsidR="00F73A4C" w:rsidRPr="00DB46C3">
        <w:rPr>
          <w:sz w:val="16"/>
          <w:szCs w:val="16"/>
        </w:rPr>
        <w:t xml:space="preserve"> </w:t>
      </w:r>
      <w:r w:rsidRPr="00DB46C3">
        <w:rPr>
          <w:sz w:val="16"/>
          <w:szCs w:val="16"/>
        </w:rPr>
        <w:t>likely</w:t>
      </w:r>
      <w:r w:rsidR="00F73A4C" w:rsidRPr="00DB46C3">
        <w:rPr>
          <w:sz w:val="16"/>
          <w:szCs w:val="16"/>
        </w:rPr>
        <w:t xml:space="preserve"> </w:t>
      </w:r>
      <w:r w:rsidRPr="00DB46C3">
        <w:rPr>
          <w:sz w:val="16"/>
          <w:szCs w:val="16"/>
        </w:rPr>
        <w:t>to</w:t>
      </w:r>
      <w:r w:rsidR="00F73A4C" w:rsidRPr="00DB46C3">
        <w:rPr>
          <w:sz w:val="16"/>
          <w:szCs w:val="16"/>
        </w:rPr>
        <w:t xml:space="preserve"> </w:t>
      </w:r>
      <w:r w:rsidRPr="00DB46C3">
        <w:rPr>
          <w:sz w:val="16"/>
          <w:szCs w:val="16"/>
        </w:rPr>
        <w:t>be</w:t>
      </w:r>
      <w:r w:rsidR="00F73A4C" w:rsidRPr="00DB46C3">
        <w:rPr>
          <w:sz w:val="16"/>
          <w:szCs w:val="16"/>
        </w:rPr>
        <w:t xml:space="preserve"> </w:t>
      </w:r>
      <w:r w:rsidRPr="00DB46C3">
        <w:rPr>
          <w:sz w:val="16"/>
          <w:szCs w:val="16"/>
        </w:rPr>
        <w:t>non-normal,</w:t>
      </w:r>
      <w:r w:rsidR="00F73A4C" w:rsidRPr="00DB46C3">
        <w:rPr>
          <w:sz w:val="16"/>
          <w:szCs w:val="16"/>
        </w:rPr>
        <w:t xml:space="preserve"> </w:t>
      </w:r>
      <w:r w:rsidRPr="00DB46C3">
        <w:rPr>
          <w:sz w:val="16"/>
          <w:szCs w:val="16"/>
        </w:rPr>
        <w:t>we</w:t>
      </w:r>
      <w:r w:rsidR="00F73A4C" w:rsidRPr="00DB46C3">
        <w:rPr>
          <w:sz w:val="16"/>
          <w:szCs w:val="16"/>
        </w:rPr>
        <w:t xml:space="preserve"> </w:t>
      </w:r>
      <w:r w:rsidRPr="00DB46C3">
        <w:rPr>
          <w:sz w:val="16"/>
          <w:szCs w:val="16"/>
        </w:rPr>
        <w:t>nevertheless</w:t>
      </w:r>
      <w:r w:rsidR="00F73A4C" w:rsidRPr="00DB46C3">
        <w:rPr>
          <w:sz w:val="16"/>
          <w:szCs w:val="16"/>
        </w:rPr>
        <w:t xml:space="preserve"> </w:t>
      </w:r>
      <w:r w:rsidRPr="00DB46C3">
        <w:rPr>
          <w:sz w:val="16"/>
          <w:szCs w:val="16"/>
        </w:rPr>
        <w:t>proceed</w:t>
      </w:r>
      <w:r w:rsidR="00F73A4C" w:rsidRPr="00DB46C3">
        <w:rPr>
          <w:sz w:val="16"/>
          <w:szCs w:val="16"/>
        </w:rPr>
        <w:t xml:space="preserve"> </w:t>
      </w:r>
      <w:r w:rsidRPr="00DB46C3">
        <w:rPr>
          <w:sz w:val="16"/>
          <w:szCs w:val="16"/>
        </w:rPr>
        <w:t>with</w:t>
      </w:r>
      <w:r w:rsidR="00F73A4C" w:rsidRPr="00DB46C3">
        <w:rPr>
          <w:sz w:val="16"/>
          <w:szCs w:val="16"/>
        </w:rPr>
        <w:t xml:space="preserve"> </w:t>
      </w:r>
      <w:r w:rsidRPr="00DB46C3">
        <w:rPr>
          <w:sz w:val="16"/>
          <w:szCs w:val="16"/>
        </w:rPr>
        <w:t>Ordinary</w:t>
      </w:r>
      <w:r w:rsidR="00F73A4C" w:rsidRPr="00DB46C3">
        <w:rPr>
          <w:sz w:val="16"/>
          <w:szCs w:val="16"/>
        </w:rPr>
        <w:t xml:space="preserve"> </w:t>
      </w:r>
      <w:r w:rsidRPr="00DB46C3">
        <w:rPr>
          <w:sz w:val="16"/>
          <w:szCs w:val="16"/>
        </w:rPr>
        <w:t>Least</w:t>
      </w:r>
      <w:r w:rsidR="00F73A4C" w:rsidRPr="00DB46C3">
        <w:rPr>
          <w:sz w:val="16"/>
          <w:szCs w:val="16"/>
        </w:rPr>
        <w:t xml:space="preserve"> </w:t>
      </w:r>
      <w:r w:rsidRPr="00DB46C3">
        <w:rPr>
          <w:sz w:val="16"/>
          <w:szCs w:val="16"/>
        </w:rPr>
        <w:t>Squares,</w:t>
      </w:r>
      <w:r w:rsidR="00F73A4C" w:rsidRPr="00DB46C3">
        <w:rPr>
          <w:sz w:val="16"/>
          <w:szCs w:val="16"/>
        </w:rPr>
        <w:t xml:space="preserve"> </w:t>
      </w:r>
      <w:r w:rsidRPr="00DB46C3">
        <w:rPr>
          <w:sz w:val="16"/>
          <w:szCs w:val="16"/>
        </w:rPr>
        <w:t>as</w:t>
      </w:r>
      <w:r w:rsidR="00F73A4C" w:rsidRPr="00DB46C3">
        <w:rPr>
          <w:sz w:val="16"/>
          <w:szCs w:val="16"/>
        </w:rPr>
        <w:t xml:space="preserve"> </w:t>
      </w:r>
      <w:r w:rsidRPr="00DB46C3">
        <w:rPr>
          <w:sz w:val="16"/>
          <w:szCs w:val="16"/>
        </w:rPr>
        <w:t>this</w:t>
      </w:r>
      <w:r w:rsidR="00F73A4C" w:rsidRPr="00DB46C3">
        <w:rPr>
          <w:sz w:val="16"/>
          <w:szCs w:val="16"/>
        </w:rPr>
        <w:t xml:space="preserve"> </w:t>
      </w:r>
      <w:r w:rsidRPr="00DB46C3">
        <w:rPr>
          <w:sz w:val="16"/>
          <w:szCs w:val="16"/>
        </w:rPr>
        <w:t>gives</w:t>
      </w:r>
      <w:r w:rsidR="00F73A4C" w:rsidRPr="00DB46C3">
        <w:rPr>
          <w:sz w:val="16"/>
          <w:szCs w:val="16"/>
        </w:rPr>
        <w:t xml:space="preserve"> </w:t>
      </w:r>
      <w:r w:rsidRPr="00DB46C3">
        <w:rPr>
          <w:sz w:val="16"/>
          <w:szCs w:val="16"/>
        </w:rPr>
        <w:t>the</w:t>
      </w:r>
      <w:r w:rsidR="00F73A4C" w:rsidRPr="00DB46C3">
        <w:rPr>
          <w:sz w:val="16"/>
          <w:szCs w:val="16"/>
        </w:rPr>
        <w:t xml:space="preserve"> </w:t>
      </w:r>
      <w:r w:rsidRPr="00DB46C3">
        <w:rPr>
          <w:sz w:val="16"/>
          <w:szCs w:val="16"/>
        </w:rPr>
        <w:t>conditional</w:t>
      </w:r>
      <w:r w:rsidR="00F73A4C" w:rsidRPr="00DB46C3">
        <w:rPr>
          <w:sz w:val="16"/>
          <w:szCs w:val="16"/>
        </w:rPr>
        <w:t xml:space="preserve"> </w:t>
      </w:r>
      <w:r w:rsidRPr="00DB46C3">
        <w:rPr>
          <w:sz w:val="16"/>
          <w:szCs w:val="16"/>
        </w:rPr>
        <w:t>mean</w:t>
      </w:r>
      <w:r w:rsidR="00F73A4C" w:rsidRPr="00DB46C3">
        <w:rPr>
          <w:sz w:val="16"/>
          <w:szCs w:val="16"/>
        </w:rPr>
        <w:t xml:space="preserve"> </w:t>
      </w:r>
      <w:r w:rsidRPr="00DB46C3">
        <w:rPr>
          <w:sz w:val="16"/>
          <w:szCs w:val="16"/>
        </w:rPr>
        <w:t>under</w:t>
      </w:r>
      <w:r w:rsidR="00F73A4C" w:rsidRPr="00DB46C3">
        <w:rPr>
          <w:sz w:val="16"/>
          <w:szCs w:val="16"/>
        </w:rPr>
        <w:t xml:space="preserve"> </w:t>
      </w:r>
      <w:r w:rsidRPr="00DB46C3">
        <w:rPr>
          <w:sz w:val="16"/>
          <w:szCs w:val="16"/>
        </w:rPr>
        <w:t>minimal</w:t>
      </w:r>
      <w:r w:rsidR="00F73A4C" w:rsidRPr="00DB46C3">
        <w:rPr>
          <w:sz w:val="16"/>
          <w:szCs w:val="16"/>
        </w:rPr>
        <w:t xml:space="preserve"> </w:t>
      </w:r>
      <w:r w:rsidRPr="00DB46C3">
        <w:rPr>
          <w:sz w:val="16"/>
          <w:szCs w:val="16"/>
        </w:rPr>
        <w:t>assumptions.</w:t>
      </w:r>
    </w:p>
  </w:footnote>
  <w:footnote w:id="5">
    <w:p w14:paraId="4D187718" w14:textId="287B517E" w:rsidR="005E6082" w:rsidRPr="00DB46C3" w:rsidRDefault="005E6082" w:rsidP="00550EEC">
      <w:pPr>
        <w:pStyle w:val="FootnoteText"/>
        <w:widowControl/>
        <w:jc w:val="both"/>
        <w:rPr>
          <w:sz w:val="16"/>
          <w:szCs w:val="16"/>
        </w:rPr>
      </w:pPr>
      <w:r w:rsidRPr="00DB46C3">
        <w:rPr>
          <w:rStyle w:val="FootnoteReference"/>
          <w:sz w:val="16"/>
          <w:szCs w:val="16"/>
        </w:rPr>
        <w:footnoteRef/>
      </w:r>
      <w:r w:rsidR="00F73A4C" w:rsidRPr="00DB46C3">
        <w:rPr>
          <w:sz w:val="16"/>
          <w:szCs w:val="16"/>
        </w:rPr>
        <w:t xml:space="preserve"> </w:t>
      </w:r>
      <w:r w:rsidRPr="00DB46C3">
        <w:rPr>
          <w:sz w:val="16"/>
          <w:szCs w:val="16"/>
        </w:rPr>
        <w:t>In</w:t>
      </w:r>
      <w:r w:rsidR="00F73A4C" w:rsidRPr="00DB46C3">
        <w:rPr>
          <w:sz w:val="16"/>
          <w:szCs w:val="16"/>
        </w:rPr>
        <w:t xml:space="preserve"> </w:t>
      </w:r>
      <w:r w:rsidRPr="00DB46C3">
        <w:rPr>
          <w:sz w:val="16"/>
          <w:szCs w:val="16"/>
        </w:rPr>
        <w:t>fact,</w:t>
      </w:r>
      <w:r w:rsidR="00F73A4C" w:rsidRPr="00DB46C3">
        <w:rPr>
          <w:sz w:val="16"/>
          <w:szCs w:val="16"/>
        </w:rPr>
        <w:t xml:space="preserve"> </w:t>
      </w:r>
      <w:r w:rsidRPr="00DB46C3">
        <w:rPr>
          <w:sz w:val="16"/>
          <w:szCs w:val="16"/>
        </w:rPr>
        <w:t>there</w:t>
      </w:r>
      <w:r w:rsidR="00F73A4C" w:rsidRPr="00DB46C3">
        <w:rPr>
          <w:sz w:val="16"/>
          <w:szCs w:val="16"/>
        </w:rPr>
        <w:t xml:space="preserve"> </w:t>
      </w:r>
      <w:r w:rsidRPr="00DB46C3">
        <w:rPr>
          <w:sz w:val="16"/>
          <w:szCs w:val="16"/>
        </w:rPr>
        <w:t>are</w:t>
      </w:r>
      <w:r w:rsidR="00F73A4C" w:rsidRPr="00DB46C3">
        <w:rPr>
          <w:sz w:val="16"/>
          <w:szCs w:val="16"/>
        </w:rPr>
        <w:t xml:space="preserve"> </w:t>
      </w:r>
      <w:r w:rsidRPr="00DB46C3">
        <w:rPr>
          <w:sz w:val="16"/>
          <w:szCs w:val="16"/>
        </w:rPr>
        <w:t>some</w:t>
      </w:r>
      <w:r w:rsidR="00F73A4C" w:rsidRPr="00DB46C3">
        <w:rPr>
          <w:sz w:val="16"/>
          <w:szCs w:val="16"/>
        </w:rPr>
        <w:t xml:space="preserve"> </w:t>
      </w:r>
      <w:r w:rsidRPr="00DB46C3">
        <w:rPr>
          <w:sz w:val="16"/>
          <w:szCs w:val="16"/>
        </w:rPr>
        <w:t>indications</w:t>
      </w:r>
      <w:r w:rsidR="00F73A4C" w:rsidRPr="00DB46C3">
        <w:rPr>
          <w:sz w:val="16"/>
          <w:szCs w:val="16"/>
        </w:rPr>
        <w:t xml:space="preserve"> </w:t>
      </w:r>
      <w:r w:rsidRPr="00DB46C3">
        <w:rPr>
          <w:sz w:val="16"/>
          <w:szCs w:val="16"/>
        </w:rPr>
        <w:t>that</w:t>
      </w:r>
      <w:r w:rsidR="00F73A4C" w:rsidRPr="00DB46C3">
        <w:rPr>
          <w:sz w:val="16"/>
          <w:szCs w:val="16"/>
        </w:rPr>
        <w:t xml:space="preserve"> </w:t>
      </w:r>
      <w:r w:rsidRPr="00DB46C3">
        <w:rPr>
          <w:sz w:val="16"/>
          <w:szCs w:val="16"/>
        </w:rPr>
        <w:t>women</w:t>
      </w:r>
      <w:r w:rsidR="00F73A4C" w:rsidRPr="00DB46C3">
        <w:rPr>
          <w:sz w:val="16"/>
          <w:szCs w:val="16"/>
        </w:rPr>
        <w:t xml:space="preserve"> </w:t>
      </w:r>
      <w:r w:rsidR="009D0159">
        <w:rPr>
          <w:sz w:val="16"/>
          <w:szCs w:val="16"/>
        </w:rPr>
        <w:t xml:space="preserve">are </w:t>
      </w:r>
      <w:r w:rsidRPr="00DB46C3">
        <w:rPr>
          <w:sz w:val="16"/>
          <w:szCs w:val="16"/>
        </w:rPr>
        <w:t>score</w:t>
      </w:r>
      <w:r w:rsidR="009D0159">
        <w:rPr>
          <w:sz w:val="16"/>
          <w:szCs w:val="16"/>
        </w:rPr>
        <w:t>d</w:t>
      </w:r>
      <w:r w:rsidR="00F73A4C" w:rsidRPr="00DB46C3">
        <w:rPr>
          <w:sz w:val="16"/>
          <w:szCs w:val="16"/>
        </w:rPr>
        <w:t xml:space="preserve"> </w:t>
      </w:r>
      <w:r w:rsidRPr="00DB46C3">
        <w:rPr>
          <w:sz w:val="16"/>
          <w:szCs w:val="16"/>
        </w:rPr>
        <w:t>higher</w:t>
      </w:r>
      <w:r w:rsidR="00F73A4C" w:rsidRPr="00DB46C3">
        <w:rPr>
          <w:sz w:val="16"/>
          <w:szCs w:val="16"/>
        </w:rPr>
        <w:t xml:space="preserve"> </w:t>
      </w:r>
      <w:r w:rsidRPr="00DB46C3">
        <w:rPr>
          <w:sz w:val="16"/>
          <w:szCs w:val="16"/>
        </w:rPr>
        <w:t>on</w:t>
      </w:r>
      <w:r w:rsidR="00F73A4C" w:rsidRPr="00DB46C3">
        <w:rPr>
          <w:sz w:val="16"/>
          <w:szCs w:val="16"/>
        </w:rPr>
        <w:t xml:space="preserve"> </w:t>
      </w:r>
      <w:r w:rsidRPr="00DB46C3">
        <w:rPr>
          <w:sz w:val="16"/>
          <w:szCs w:val="16"/>
        </w:rPr>
        <w:t>quality</w:t>
      </w:r>
      <w:r w:rsidR="00F73A4C" w:rsidRPr="00DB46C3">
        <w:rPr>
          <w:sz w:val="16"/>
          <w:szCs w:val="16"/>
        </w:rPr>
        <w:t xml:space="preserve"> </w:t>
      </w:r>
      <w:r w:rsidRPr="00DB46C3">
        <w:rPr>
          <w:sz w:val="16"/>
          <w:szCs w:val="16"/>
        </w:rPr>
        <w:t>and</w:t>
      </w:r>
      <w:r w:rsidR="00F73A4C" w:rsidRPr="00DB46C3">
        <w:rPr>
          <w:sz w:val="16"/>
          <w:szCs w:val="16"/>
        </w:rPr>
        <w:t xml:space="preserve"> </w:t>
      </w:r>
      <w:r w:rsidRPr="00DB46C3">
        <w:rPr>
          <w:sz w:val="16"/>
          <w:szCs w:val="16"/>
        </w:rPr>
        <w:t>reputation,</w:t>
      </w:r>
      <w:r w:rsidR="00F73A4C" w:rsidRPr="00DB46C3">
        <w:rPr>
          <w:sz w:val="16"/>
          <w:szCs w:val="16"/>
        </w:rPr>
        <w:t xml:space="preserve"> </w:t>
      </w:r>
      <w:r w:rsidRPr="00DB46C3">
        <w:rPr>
          <w:sz w:val="16"/>
          <w:szCs w:val="16"/>
        </w:rPr>
        <w:t>which</w:t>
      </w:r>
      <w:r w:rsidR="00F73A4C" w:rsidRPr="00DB46C3">
        <w:rPr>
          <w:sz w:val="16"/>
          <w:szCs w:val="16"/>
        </w:rPr>
        <w:t xml:space="preserve"> </w:t>
      </w:r>
      <w:r w:rsidRPr="00DB46C3">
        <w:rPr>
          <w:sz w:val="16"/>
          <w:szCs w:val="16"/>
        </w:rPr>
        <w:t>runs</w:t>
      </w:r>
      <w:r w:rsidR="00F73A4C" w:rsidRPr="00DB46C3">
        <w:rPr>
          <w:sz w:val="16"/>
          <w:szCs w:val="16"/>
        </w:rPr>
        <w:t xml:space="preserve"> </w:t>
      </w:r>
      <w:r w:rsidRPr="00DB46C3">
        <w:rPr>
          <w:sz w:val="16"/>
          <w:szCs w:val="16"/>
        </w:rPr>
        <w:t>against</w:t>
      </w:r>
      <w:r w:rsidR="00F73A4C" w:rsidRPr="00DB46C3">
        <w:rPr>
          <w:sz w:val="16"/>
          <w:szCs w:val="16"/>
        </w:rPr>
        <w:t xml:space="preserve"> </w:t>
      </w:r>
      <w:r w:rsidRPr="00DB46C3">
        <w:rPr>
          <w:sz w:val="16"/>
          <w:szCs w:val="16"/>
        </w:rPr>
        <w:t>hypothesis</w:t>
      </w:r>
      <w:r w:rsidR="00F73A4C" w:rsidRPr="00DB46C3">
        <w:rPr>
          <w:sz w:val="16"/>
          <w:szCs w:val="16"/>
        </w:rPr>
        <w:t xml:space="preserve"> </w:t>
      </w:r>
      <w:r w:rsidRPr="00DB46C3">
        <w:rPr>
          <w:sz w:val="16"/>
          <w:szCs w:val="16"/>
        </w:rPr>
        <w:t>4,</w:t>
      </w:r>
      <w:r w:rsidR="00F73A4C" w:rsidRPr="00DB46C3">
        <w:rPr>
          <w:sz w:val="16"/>
          <w:szCs w:val="16"/>
        </w:rPr>
        <w:t xml:space="preserve"> </w:t>
      </w:r>
      <w:r w:rsidRPr="00DB46C3">
        <w:rPr>
          <w:sz w:val="16"/>
          <w:szCs w:val="16"/>
        </w:rPr>
        <w:t>but</w:t>
      </w:r>
      <w:r w:rsidR="00F73A4C" w:rsidRPr="00DB46C3">
        <w:rPr>
          <w:sz w:val="16"/>
          <w:szCs w:val="16"/>
        </w:rPr>
        <w:t xml:space="preserve"> </w:t>
      </w:r>
      <w:r w:rsidRPr="00DB46C3">
        <w:rPr>
          <w:sz w:val="16"/>
          <w:szCs w:val="16"/>
        </w:rPr>
        <w:t>differences</w:t>
      </w:r>
      <w:r w:rsidR="00F73A4C" w:rsidRPr="00DB46C3">
        <w:rPr>
          <w:sz w:val="16"/>
          <w:szCs w:val="16"/>
        </w:rPr>
        <w:t xml:space="preserve"> </w:t>
      </w:r>
      <w:r w:rsidRPr="00DB46C3">
        <w:rPr>
          <w:sz w:val="16"/>
          <w:szCs w:val="16"/>
        </w:rPr>
        <w:t>are</w:t>
      </w:r>
      <w:r w:rsidR="00F73A4C" w:rsidRPr="00DB46C3">
        <w:rPr>
          <w:sz w:val="16"/>
          <w:szCs w:val="16"/>
        </w:rPr>
        <w:t xml:space="preserve"> </w:t>
      </w:r>
      <w:r w:rsidRPr="00DB46C3">
        <w:rPr>
          <w:sz w:val="16"/>
          <w:szCs w:val="16"/>
        </w:rPr>
        <w:t>not</w:t>
      </w:r>
      <w:r w:rsidR="00F73A4C" w:rsidRPr="00DB46C3">
        <w:rPr>
          <w:sz w:val="16"/>
          <w:szCs w:val="16"/>
        </w:rPr>
        <w:t xml:space="preserve"> </w:t>
      </w:r>
      <w:r w:rsidRPr="00DB46C3">
        <w:rPr>
          <w:sz w:val="16"/>
          <w:szCs w:val="16"/>
        </w:rPr>
        <w:t>significant.</w:t>
      </w:r>
    </w:p>
  </w:footnote>
  <w:footnote w:id="6">
    <w:p w14:paraId="7AC10FFB" w14:textId="54852F6F" w:rsidR="007E7B6D" w:rsidRPr="00DB46C3" w:rsidRDefault="007E7B6D" w:rsidP="00415B75">
      <w:pPr>
        <w:widowControl/>
        <w:rPr>
          <w:sz w:val="16"/>
          <w:szCs w:val="16"/>
        </w:rPr>
      </w:pPr>
      <w:r w:rsidRPr="00DB46C3">
        <w:rPr>
          <w:rStyle w:val="FootnoteReference"/>
          <w:sz w:val="16"/>
          <w:szCs w:val="16"/>
        </w:rPr>
        <w:footnoteRef/>
      </w:r>
      <w:r w:rsidR="00F73A4C" w:rsidRPr="00DB46C3">
        <w:rPr>
          <w:sz w:val="16"/>
          <w:szCs w:val="16"/>
        </w:rPr>
        <w:t xml:space="preserve"> </w:t>
      </w:r>
      <w:r w:rsidRPr="00DB46C3">
        <w:rPr>
          <w:sz w:val="16"/>
          <w:szCs w:val="16"/>
        </w:rPr>
        <w:t>The</w:t>
      </w:r>
      <w:r w:rsidR="00F73A4C" w:rsidRPr="00DB46C3">
        <w:rPr>
          <w:sz w:val="16"/>
          <w:szCs w:val="16"/>
        </w:rPr>
        <w:t xml:space="preserve"> </w:t>
      </w:r>
      <w:r w:rsidRPr="00DB46C3">
        <w:rPr>
          <w:sz w:val="16"/>
          <w:szCs w:val="16"/>
        </w:rPr>
        <w:t>leniency</w:t>
      </w:r>
      <w:r w:rsidR="00F73A4C" w:rsidRPr="00DB46C3">
        <w:rPr>
          <w:sz w:val="16"/>
          <w:szCs w:val="16"/>
        </w:rPr>
        <w:t xml:space="preserve"> </w:t>
      </w:r>
      <w:r w:rsidRPr="00DB46C3">
        <w:rPr>
          <w:sz w:val="16"/>
          <w:szCs w:val="16"/>
        </w:rPr>
        <w:t>of</w:t>
      </w:r>
      <w:r w:rsidR="00F73A4C" w:rsidRPr="00DB46C3">
        <w:rPr>
          <w:sz w:val="16"/>
          <w:szCs w:val="16"/>
        </w:rPr>
        <w:t xml:space="preserve"> </w:t>
      </w:r>
      <w:r w:rsidRPr="00DB46C3">
        <w:rPr>
          <w:sz w:val="16"/>
          <w:szCs w:val="16"/>
        </w:rPr>
        <w:t>female</w:t>
      </w:r>
      <w:r w:rsidR="00F73A4C" w:rsidRPr="00DB46C3">
        <w:rPr>
          <w:sz w:val="16"/>
          <w:szCs w:val="16"/>
        </w:rPr>
        <w:t xml:space="preserve"> </w:t>
      </w:r>
      <w:r w:rsidRPr="00DB46C3">
        <w:rPr>
          <w:sz w:val="16"/>
          <w:szCs w:val="16"/>
        </w:rPr>
        <w:t>farmer</w:t>
      </w:r>
      <w:r w:rsidR="00F73A4C" w:rsidRPr="00DB46C3">
        <w:rPr>
          <w:sz w:val="16"/>
          <w:szCs w:val="16"/>
        </w:rPr>
        <w:t xml:space="preserve"> </w:t>
      </w:r>
      <w:r w:rsidRPr="00DB46C3">
        <w:rPr>
          <w:sz w:val="16"/>
          <w:szCs w:val="16"/>
        </w:rPr>
        <w:t>may</w:t>
      </w:r>
      <w:r w:rsidR="00F73A4C" w:rsidRPr="00DB46C3">
        <w:rPr>
          <w:sz w:val="16"/>
          <w:szCs w:val="16"/>
        </w:rPr>
        <w:t xml:space="preserve"> </w:t>
      </w:r>
      <w:r w:rsidRPr="00DB46C3">
        <w:rPr>
          <w:sz w:val="16"/>
          <w:szCs w:val="16"/>
        </w:rPr>
        <w:t>mean</w:t>
      </w:r>
      <w:r w:rsidR="00F73A4C" w:rsidRPr="00DB46C3">
        <w:rPr>
          <w:sz w:val="16"/>
          <w:szCs w:val="16"/>
        </w:rPr>
        <w:t xml:space="preserve"> </w:t>
      </w:r>
      <w:r w:rsidRPr="00DB46C3">
        <w:rPr>
          <w:sz w:val="16"/>
          <w:szCs w:val="16"/>
        </w:rPr>
        <w:t>actors</w:t>
      </w:r>
      <w:r w:rsidR="00F73A4C" w:rsidRPr="00DB46C3">
        <w:rPr>
          <w:sz w:val="16"/>
          <w:szCs w:val="16"/>
        </w:rPr>
        <w:t xml:space="preserve"> </w:t>
      </w:r>
      <w:r w:rsidRPr="00DB46C3">
        <w:rPr>
          <w:sz w:val="16"/>
          <w:szCs w:val="16"/>
        </w:rPr>
        <w:t>are</w:t>
      </w:r>
      <w:r w:rsidR="00F73A4C" w:rsidRPr="00DB46C3">
        <w:rPr>
          <w:sz w:val="16"/>
          <w:szCs w:val="16"/>
        </w:rPr>
        <w:t xml:space="preserve"> </w:t>
      </w:r>
      <w:r w:rsidRPr="00DB46C3">
        <w:rPr>
          <w:sz w:val="16"/>
          <w:szCs w:val="16"/>
        </w:rPr>
        <w:t>not</w:t>
      </w:r>
      <w:r w:rsidR="00F73A4C" w:rsidRPr="00DB46C3">
        <w:rPr>
          <w:sz w:val="16"/>
          <w:szCs w:val="16"/>
        </w:rPr>
        <w:t xml:space="preserve"> </w:t>
      </w:r>
      <w:r w:rsidRPr="00DB46C3">
        <w:rPr>
          <w:sz w:val="16"/>
          <w:szCs w:val="16"/>
        </w:rPr>
        <w:t>compelled</w:t>
      </w:r>
      <w:r w:rsidR="00F73A4C" w:rsidRPr="00DB46C3">
        <w:rPr>
          <w:sz w:val="16"/>
          <w:szCs w:val="16"/>
        </w:rPr>
        <w:t xml:space="preserve"> </w:t>
      </w:r>
      <w:r w:rsidRPr="00DB46C3">
        <w:rPr>
          <w:sz w:val="16"/>
          <w:szCs w:val="16"/>
        </w:rPr>
        <w:t>to</w:t>
      </w:r>
      <w:r w:rsidR="00F73A4C" w:rsidRPr="00DB46C3">
        <w:rPr>
          <w:sz w:val="16"/>
          <w:szCs w:val="16"/>
        </w:rPr>
        <w:t xml:space="preserve"> </w:t>
      </w:r>
      <w:r w:rsidRPr="00DB46C3">
        <w:rPr>
          <w:sz w:val="16"/>
          <w:szCs w:val="16"/>
        </w:rPr>
        <w:t>provide</w:t>
      </w:r>
      <w:r w:rsidR="00F73A4C" w:rsidRPr="00DB46C3">
        <w:rPr>
          <w:sz w:val="16"/>
          <w:szCs w:val="16"/>
        </w:rPr>
        <w:t xml:space="preserve"> </w:t>
      </w:r>
      <w:r w:rsidRPr="00DB46C3">
        <w:rPr>
          <w:sz w:val="16"/>
          <w:szCs w:val="16"/>
        </w:rPr>
        <w:t>high</w:t>
      </w:r>
      <w:r w:rsidR="00F73A4C" w:rsidRPr="00DB46C3">
        <w:rPr>
          <w:sz w:val="16"/>
          <w:szCs w:val="16"/>
        </w:rPr>
        <w:t xml:space="preserve"> </w:t>
      </w:r>
      <w:r w:rsidRPr="00DB46C3">
        <w:rPr>
          <w:sz w:val="16"/>
          <w:szCs w:val="16"/>
        </w:rPr>
        <w:t>quality</w:t>
      </w:r>
      <w:r w:rsidR="00F73A4C" w:rsidRPr="00DB46C3">
        <w:rPr>
          <w:sz w:val="16"/>
          <w:szCs w:val="16"/>
        </w:rPr>
        <w:t xml:space="preserve"> </w:t>
      </w:r>
      <w:r w:rsidRPr="00DB46C3">
        <w:rPr>
          <w:sz w:val="16"/>
          <w:szCs w:val="16"/>
        </w:rPr>
        <w:t>inputs</w:t>
      </w:r>
      <w:r w:rsidR="00F73A4C" w:rsidRPr="00DB46C3">
        <w:rPr>
          <w:sz w:val="16"/>
          <w:szCs w:val="16"/>
        </w:rPr>
        <w:t xml:space="preserve"> </w:t>
      </w:r>
      <w:r w:rsidRPr="00DB46C3">
        <w:rPr>
          <w:sz w:val="16"/>
          <w:szCs w:val="16"/>
        </w:rPr>
        <w:t>or</w:t>
      </w:r>
      <w:r w:rsidR="00F73A4C" w:rsidRPr="00DB46C3">
        <w:rPr>
          <w:sz w:val="16"/>
          <w:szCs w:val="16"/>
        </w:rPr>
        <w:t xml:space="preserve"> </w:t>
      </w:r>
      <w:r w:rsidRPr="00DB46C3">
        <w:rPr>
          <w:sz w:val="16"/>
          <w:szCs w:val="16"/>
        </w:rPr>
        <w:t>services.</w:t>
      </w:r>
      <w:r w:rsidR="00F73A4C" w:rsidRPr="00DB46C3">
        <w:rPr>
          <w:sz w:val="16"/>
          <w:szCs w:val="16"/>
        </w:rPr>
        <w:t xml:space="preserve"> </w:t>
      </w:r>
      <w:r w:rsidRPr="00DB46C3">
        <w:rPr>
          <w:sz w:val="16"/>
          <w:szCs w:val="16"/>
        </w:rPr>
        <w:t>Alternatively,</w:t>
      </w:r>
      <w:r w:rsidR="00F73A4C" w:rsidRPr="00DB46C3">
        <w:rPr>
          <w:sz w:val="16"/>
          <w:szCs w:val="16"/>
        </w:rPr>
        <w:t xml:space="preserve"> </w:t>
      </w:r>
      <w:r w:rsidRPr="00DB46C3">
        <w:rPr>
          <w:sz w:val="16"/>
          <w:szCs w:val="16"/>
        </w:rPr>
        <w:t>positive</w:t>
      </w:r>
      <w:r w:rsidR="00F73A4C" w:rsidRPr="00DB46C3">
        <w:rPr>
          <w:sz w:val="16"/>
          <w:szCs w:val="16"/>
        </w:rPr>
        <w:t xml:space="preserve"> </w:t>
      </w:r>
      <w:r w:rsidRPr="00DB46C3">
        <w:rPr>
          <w:sz w:val="16"/>
          <w:szCs w:val="16"/>
        </w:rPr>
        <w:t>feedback</w:t>
      </w:r>
      <w:r w:rsidR="00F73A4C" w:rsidRPr="00DB46C3">
        <w:rPr>
          <w:sz w:val="16"/>
          <w:szCs w:val="16"/>
        </w:rPr>
        <w:t xml:space="preserve"> </w:t>
      </w:r>
      <w:r w:rsidRPr="00DB46C3">
        <w:rPr>
          <w:sz w:val="16"/>
          <w:szCs w:val="16"/>
        </w:rPr>
        <w:t>may</w:t>
      </w:r>
      <w:r w:rsidR="00F73A4C" w:rsidRPr="00DB46C3">
        <w:rPr>
          <w:sz w:val="16"/>
          <w:szCs w:val="16"/>
        </w:rPr>
        <w:t xml:space="preserve"> </w:t>
      </w:r>
      <w:r w:rsidRPr="00DB46C3">
        <w:rPr>
          <w:sz w:val="16"/>
          <w:szCs w:val="16"/>
        </w:rPr>
        <w:t>encourage</w:t>
      </w:r>
      <w:r w:rsidR="00F73A4C" w:rsidRPr="00DB46C3">
        <w:rPr>
          <w:sz w:val="16"/>
          <w:szCs w:val="16"/>
        </w:rPr>
        <w:t xml:space="preserve"> </w:t>
      </w:r>
      <w:r w:rsidRPr="00DB46C3">
        <w:rPr>
          <w:sz w:val="16"/>
          <w:szCs w:val="16"/>
        </w:rPr>
        <w:t>actors</w:t>
      </w:r>
      <w:r w:rsidR="00F73A4C" w:rsidRPr="00DB46C3">
        <w:rPr>
          <w:sz w:val="16"/>
          <w:szCs w:val="16"/>
        </w:rPr>
        <w:t xml:space="preserve"> </w:t>
      </w:r>
      <w:r w:rsidRPr="00DB46C3">
        <w:rPr>
          <w:sz w:val="16"/>
          <w:szCs w:val="16"/>
        </w:rPr>
        <w:t>to</w:t>
      </w:r>
      <w:r w:rsidR="00F73A4C" w:rsidRPr="00DB46C3">
        <w:rPr>
          <w:sz w:val="16"/>
          <w:szCs w:val="16"/>
        </w:rPr>
        <w:t xml:space="preserve"> </w:t>
      </w:r>
      <w:r w:rsidRPr="00DB46C3">
        <w:rPr>
          <w:sz w:val="16"/>
          <w:szCs w:val="16"/>
        </w:rPr>
        <w:t>provide</w:t>
      </w:r>
      <w:r w:rsidR="00F73A4C" w:rsidRPr="00DB46C3">
        <w:rPr>
          <w:sz w:val="16"/>
          <w:szCs w:val="16"/>
        </w:rPr>
        <w:t xml:space="preserve"> </w:t>
      </w:r>
      <w:r w:rsidRPr="00DB46C3">
        <w:rPr>
          <w:sz w:val="16"/>
          <w:szCs w:val="16"/>
        </w:rPr>
        <w:t>higher</w:t>
      </w:r>
      <w:r w:rsidR="00F73A4C" w:rsidRPr="00DB46C3">
        <w:rPr>
          <w:sz w:val="16"/>
          <w:szCs w:val="16"/>
        </w:rPr>
        <w:t xml:space="preserve"> </w:t>
      </w:r>
      <w:r w:rsidRPr="00DB46C3">
        <w:rPr>
          <w:sz w:val="16"/>
          <w:szCs w:val="16"/>
        </w:rPr>
        <w:t>quality</w:t>
      </w:r>
      <w:r w:rsidR="00F73A4C" w:rsidRPr="00DB46C3">
        <w:rPr>
          <w:sz w:val="16"/>
          <w:szCs w:val="16"/>
        </w:rPr>
        <w:t xml:space="preserve"> </w:t>
      </w:r>
      <w:r w:rsidRPr="00DB46C3">
        <w:rPr>
          <w:sz w:val="16"/>
          <w:szCs w:val="16"/>
        </w:rPr>
        <w:t>inputs</w:t>
      </w:r>
      <w:r w:rsidR="00F73A4C" w:rsidRPr="00DB46C3">
        <w:rPr>
          <w:sz w:val="16"/>
          <w:szCs w:val="16"/>
        </w:rPr>
        <w:t xml:space="preserve"> </w:t>
      </w:r>
      <w:r w:rsidRPr="00DB46C3">
        <w:rPr>
          <w:sz w:val="16"/>
          <w:szCs w:val="16"/>
        </w:rPr>
        <w:t>and</w:t>
      </w:r>
      <w:r w:rsidR="00F73A4C" w:rsidRPr="00DB46C3">
        <w:rPr>
          <w:sz w:val="16"/>
          <w:szCs w:val="16"/>
        </w:rPr>
        <w:t xml:space="preserve"> </w:t>
      </w:r>
      <w:r w:rsidRPr="00DB46C3">
        <w:rPr>
          <w:sz w:val="16"/>
          <w:szCs w:val="16"/>
        </w:rPr>
        <w:t>services.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AD394E" w14:textId="0F88438E" w:rsidR="00092A91" w:rsidRPr="004818F5" w:rsidRDefault="00092A91" w:rsidP="004818F5">
    <w:pPr>
      <w:pBdr>
        <w:bottom w:val="single" w:sz="4" w:space="1" w:color="A6A6A6" w:themeColor="background1" w:themeShade="A6"/>
      </w:pBdr>
      <w:spacing w:before="10"/>
      <w:rPr>
        <w:rFonts w:eastAsia="Arial" w:cs="Arial"/>
        <w:lang w:val="en-GB"/>
      </w:rPr>
    </w:pPr>
  </w:p>
  <w:p w14:paraId="79946B3C" w14:textId="3A70322D" w:rsidR="004818F5" w:rsidRDefault="004818F5" w:rsidP="00092A91">
    <w:pPr>
      <w:spacing w:before="10"/>
      <w:rPr>
        <w:rFonts w:eastAsia="Arial" w:cs="Arial"/>
        <w:lang w:val="en-GB"/>
      </w:rPr>
    </w:pPr>
  </w:p>
  <w:p w14:paraId="7D41AD5A" w14:textId="77777777" w:rsidR="00530A80" w:rsidRPr="00DD55E4" w:rsidRDefault="00530A80" w:rsidP="00092A91">
    <w:pPr>
      <w:spacing w:before="10"/>
      <w:rPr>
        <w:rFonts w:eastAsia="Arial" w:cs="Arial"/>
        <w:lang w:val="en-GB"/>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E8B69A0"/>
    <w:multiLevelType w:val="hybridMultilevel"/>
    <w:tmpl w:val="22C06BD8"/>
    <w:lvl w:ilvl="0" w:tplc="CED2D1BC">
      <w:numFmt w:val="bullet"/>
      <w:pStyle w:val="1BP"/>
      <w:lvlText w:val="•"/>
      <w:lvlJc w:val="left"/>
      <w:pPr>
        <w:ind w:left="615" w:hanging="200"/>
      </w:pPr>
      <w:rPr>
        <w:rFonts w:ascii="Arial Nova" w:eastAsia="Helvetica 55 Roman" w:hAnsi="Arial Nova" w:cs="Helvetica 55 Roman" w:hint="default"/>
        <w:w w:val="100"/>
        <w:sz w:val="22"/>
        <w:szCs w:val="22"/>
      </w:rPr>
    </w:lvl>
    <w:lvl w:ilvl="1" w:tplc="607256EE">
      <w:numFmt w:val="bullet"/>
      <w:lvlText w:val="•"/>
      <w:lvlJc w:val="left"/>
      <w:pPr>
        <w:ind w:left="1522" w:hanging="200"/>
      </w:pPr>
      <w:rPr>
        <w:rFonts w:hint="default"/>
      </w:rPr>
    </w:lvl>
    <w:lvl w:ilvl="2" w:tplc="61F692E0">
      <w:numFmt w:val="bullet"/>
      <w:lvlText w:val="•"/>
      <w:lvlJc w:val="left"/>
      <w:pPr>
        <w:ind w:left="2424" w:hanging="200"/>
      </w:pPr>
      <w:rPr>
        <w:rFonts w:hint="default"/>
      </w:rPr>
    </w:lvl>
    <w:lvl w:ilvl="3" w:tplc="2E1AF39A">
      <w:numFmt w:val="bullet"/>
      <w:lvlText w:val="•"/>
      <w:lvlJc w:val="left"/>
      <w:pPr>
        <w:ind w:left="3326" w:hanging="200"/>
      </w:pPr>
      <w:rPr>
        <w:rFonts w:hint="default"/>
      </w:rPr>
    </w:lvl>
    <w:lvl w:ilvl="4" w:tplc="00003FF2">
      <w:numFmt w:val="bullet"/>
      <w:lvlText w:val="•"/>
      <w:lvlJc w:val="left"/>
      <w:pPr>
        <w:ind w:left="4228" w:hanging="200"/>
      </w:pPr>
      <w:rPr>
        <w:rFonts w:hint="default"/>
      </w:rPr>
    </w:lvl>
    <w:lvl w:ilvl="5" w:tplc="87AEAC74">
      <w:numFmt w:val="bullet"/>
      <w:lvlText w:val="•"/>
      <w:lvlJc w:val="left"/>
      <w:pPr>
        <w:ind w:left="5130" w:hanging="200"/>
      </w:pPr>
      <w:rPr>
        <w:rFonts w:hint="default"/>
      </w:rPr>
    </w:lvl>
    <w:lvl w:ilvl="6" w:tplc="592C4078">
      <w:numFmt w:val="bullet"/>
      <w:lvlText w:val="•"/>
      <w:lvlJc w:val="left"/>
      <w:pPr>
        <w:ind w:left="6032" w:hanging="200"/>
      </w:pPr>
      <w:rPr>
        <w:rFonts w:hint="default"/>
      </w:rPr>
    </w:lvl>
    <w:lvl w:ilvl="7" w:tplc="C7A0C4FA">
      <w:numFmt w:val="bullet"/>
      <w:lvlText w:val="•"/>
      <w:lvlJc w:val="left"/>
      <w:pPr>
        <w:ind w:left="6934" w:hanging="200"/>
      </w:pPr>
      <w:rPr>
        <w:rFonts w:hint="default"/>
      </w:rPr>
    </w:lvl>
    <w:lvl w:ilvl="8" w:tplc="35CAFA74">
      <w:numFmt w:val="bullet"/>
      <w:lvlText w:val="•"/>
      <w:lvlJc w:val="left"/>
      <w:pPr>
        <w:ind w:left="7836" w:hanging="200"/>
      </w:pPr>
      <w:rPr>
        <w:rFonts w:hint="default"/>
      </w:rPr>
    </w:lvl>
  </w:abstractNum>
  <w:abstractNum w:abstractNumId="1" w15:restartNumberingAfterBreak="0">
    <w:nsid w:val="2F0C2E99"/>
    <w:multiLevelType w:val="multilevel"/>
    <w:tmpl w:val="B8BA421C"/>
    <w:lvl w:ilvl="0">
      <w:start w:val="1"/>
      <w:numFmt w:val="decimal"/>
      <w:lvlText w:val="%1"/>
      <w:lvlJc w:val="left"/>
      <w:pPr>
        <w:ind w:left="590" w:hanging="474"/>
      </w:pPr>
      <w:rPr>
        <w:rFonts w:ascii="Century" w:eastAsia="Century" w:hAnsi="Century" w:cs="Century" w:hint="default"/>
        <w:w w:val="109"/>
        <w:sz w:val="26"/>
        <w:szCs w:val="26"/>
      </w:rPr>
    </w:lvl>
    <w:lvl w:ilvl="1">
      <w:start w:val="1"/>
      <w:numFmt w:val="decimal"/>
      <w:lvlText w:val="%1.%2"/>
      <w:lvlJc w:val="left"/>
      <w:pPr>
        <w:ind w:left="729" w:hanging="613"/>
      </w:pPr>
      <w:rPr>
        <w:rFonts w:ascii="Century" w:eastAsia="Century" w:hAnsi="Century" w:cs="Century" w:hint="default"/>
        <w:w w:val="112"/>
        <w:sz w:val="22"/>
        <w:szCs w:val="22"/>
      </w:rPr>
    </w:lvl>
    <w:lvl w:ilvl="2">
      <w:numFmt w:val="bullet"/>
      <w:lvlText w:val="•"/>
      <w:lvlJc w:val="left"/>
      <w:pPr>
        <w:ind w:left="1711" w:hanging="613"/>
      </w:pPr>
      <w:rPr>
        <w:rFonts w:hint="default"/>
      </w:rPr>
    </w:lvl>
    <w:lvl w:ilvl="3">
      <w:numFmt w:val="bullet"/>
      <w:lvlText w:val="•"/>
      <w:lvlJc w:val="left"/>
      <w:pPr>
        <w:ind w:left="2702" w:hanging="613"/>
      </w:pPr>
      <w:rPr>
        <w:rFonts w:hint="default"/>
      </w:rPr>
    </w:lvl>
    <w:lvl w:ilvl="4">
      <w:numFmt w:val="bullet"/>
      <w:lvlText w:val="•"/>
      <w:lvlJc w:val="left"/>
      <w:pPr>
        <w:ind w:left="3693" w:hanging="613"/>
      </w:pPr>
      <w:rPr>
        <w:rFonts w:hint="default"/>
      </w:rPr>
    </w:lvl>
    <w:lvl w:ilvl="5">
      <w:numFmt w:val="bullet"/>
      <w:lvlText w:val="•"/>
      <w:lvlJc w:val="left"/>
      <w:pPr>
        <w:ind w:left="4684" w:hanging="613"/>
      </w:pPr>
      <w:rPr>
        <w:rFonts w:hint="default"/>
      </w:rPr>
    </w:lvl>
    <w:lvl w:ilvl="6">
      <w:numFmt w:val="bullet"/>
      <w:lvlText w:val="•"/>
      <w:lvlJc w:val="left"/>
      <w:pPr>
        <w:ind w:left="5675" w:hanging="613"/>
      </w:pPr>
      <w:rPr>
        <w:rFonts w:hint="default"/>
      </w:rPr>
    </w:lvl>
    <w:lvl w:ilvl="7">
      <w:numFmt w:val="bullet"/>
      <w:lvlText w:val="•"/>
      <w:lvlJc w:val="left"/>
      <w:pPr>
        <w:ind w:left="6666" w:hanging="613"/>
      </w:pPr>
      <w:rPr>
        <w:rFonts w:hint="default"/>
      </w:rPr>
    </w:lvl>
    <w:lvl w:ilvl="8">
      <w:numFmt w:val="bullet"/>
      <w:lvlText w:val="•"/>
      <w:lvlJc w:val="left"/>
      <w:pPr>
        <w:ind w:left="7657" w:hanging="613"/>
      </w:pPr>
      <w:rPr>
        <w:rFonts w:hint="default"/>
      </w:rPr>
    </w:lvl>
  </w:abstractNum>
  <w:abstractNum w:abstractNumId="2" w15:restartNumberingAfterBreak="0">
    <w:nsid w:val="3BE862BE"/>
    <w:multiLevelType w:val="multilevel"/>
    <w:tmpl w:val="D9701584"/>
    <w:lvl w:ilvl="0">
      <w:start w:val="1"/>
      <w:numFmt w:val="decimal"/>
      <w:pStyle w:val="Heading1"/>
      <w:suff w:val="space"/>
      <w:lvlText w:val="%1"/>
      <w:lvlJc w:val="left"/>
      <w:pPr>
        <w:ind w:left="360" w:hanging="360"/>
      </w:pPr>
      <w:rPr>
        <w:rFonts w:ascii="Arial Nova" w:hAnsi="Arial Nova" w:hint="default"/>
        <w:b/>
        <w:i w:val="0"/>
        <w:sz w:val="24"/>
      </w:rPr>
    </w:lvl>
    <w:lvl w:ilvl="1">
      <w:start w:val="1"/>
      <w:numFmt w:val="decimal"/>
      <w:pStyle w:val="Heading2"/>
      <w:suff w:val="space"/>
      <w:lvlText w:val="%1.%2"/>
      <w:lvlJc w:val="left"/>
      <w:pPr>
        <w:ind w:left="720" w:hanging="72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abstractNumId w:val="0"/>
  </w:num>
  <w:num w:numId="2">
    <w:abstractNumId w:val="1"/>
  </w:num>
  <w:num w:numId="3">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nusha De">
    <w15:presenceInfo w15:providerId="AD" w15:userId="S::anusha.de@kuleuven.be::0b7537d4-8b3e-4cf9-a7dc-3fa1e8641cf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proofState w:spelling="clean"/>
  <w:trackRevisions/>
  <w:defaultTabStop w:val="720"/>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139B5"/>
    <w:rsid w:val="00024005"/>
    <w:rsid w:val="0002532F"/>
    <w:rsid w:val="00044B08"/>
    <w:rsid w:val="000918DD"/>
    <w:rsid w:val="00092A91"/>
    <w:rsid w:val="000966B5"/>
    <w:rsid w:val="000C1704"/>
    <w:rsid w:val="000E5B29"/>
    <w:rsid w:val="00120B8E"/>
    <w:rsid w:val="00122CC6"/>
    <w:rsid w:val="00151EB3"/>
    <w:rsid w:val="00156C15"/>
    <w:rsid w:val="0016175C"/>
    <w:rsid w:val="00162C15"/>
    <w:rsid w:val="0018527F"/>
    <w:rsid w:val="001924ED"/>
    <w:rsid w:val="001A2EAE"/>
    <w:rsid w:val="001A4C99"/>
    <w:rsid w:val="001B1EB9"/>
    <w:rsid w:val="001E7C78"/>
    <w:rsid w:val="001F35E9"/>
    <w:rsid w:val="00202758"/>
    <w:rsid w:val="002256AA"/>
    <w:rsid w:val="00225B1A"/>
    <w:rsid w:val="00273EF0"/>
    <w:rsid w:val="00274046"/>
    <w:rsid w:val="002A78AF"/>
    <w:rsid w:val="002E2C6A"/>
    <w:rsid w:val="002F52DC"/>
    <w:rsid w:val="00317AEE"/>
    <w:rsid w:val="00326D36"/>
    <w:rsid w:val="0034567B"/>
    <w:rsid w:val="00346025"/>
    <w:rsid w:val="00356619"/>
    <w:rsid w:val="003671EB"/>
    <w:rsid w:val="0037521C"/>
    <w:rsid w:val="00376BD6"/>
    <w:rsid w:val="0038511A"/>
    <w:rsid w:val="003A134C"/>
    <w:rsid w:val="003A1410"/>
    <w:rsid w:val="003A1869"/>
    <w:rsid w:val="003C0206"/>
    <w:rsid w:val="003C4A4C"/>
    <w:rsid w:val="003F63C8"/>
    <w:rsid w:val="00411DC6"/>
    <w:rsid w:val="00415B75"/>
    <w:rsid w:val="004162D4"/>
    <w:rsid w:val="0043485C"/>
    <w:rsid w:val="004556D3"/>
    <w:rsid w:val="004818F5"/>
    <w:rsid w:val="00491874"/>
    <w:rsid w:val="004B184D"/>
    <w:rsid w:val="004D654A"/>
    <w:rsid w:val="005139B5"/>
    <w:rsid w:val="00517944"/>
    <w:rsid w:val="00530A80"/>
    <w:rsid w:val="00544271"/>
    <w:rsid w:val="00550EEC"/>
    <w:rsid w:val="00551EBA"/>
    <w:rsid w:val="00581586"/>
    <w:rsid w:val="005860C1"/>
    <w:rsid w:val="005A0734"/>
    <w:rsid w:val="005B3AF0"/>
    <w:rsid w:val="005C1097"/>
    <w:rsid w:val="005C5689"/>
    <w:rsid w:val="005E599B"/>
    <w:rsid w:val="005E6082"/>
    <w:rsid w:val="005F3D58"/>
    <w:rsid w:val="00600CE6"/>
    <w:rsid w:val="006207FD"/>
    <w:rsid w:val="00622589"/>
    <w:rsid w:val="00633C12"/>
    <w:rsid w:val="00643A43"/>
    <w:rsid w:val="0065155F"/>
    <w:rsid w:val="006827EE"/>
    <w:rsid w:val="006A2DF7"/>
    <w:rsid w:val="006B0D07"/>
    <w:rsid w:val="006D1636"/>
    <w:rsid w:val="006D62E5"/>
    <w:rsid w:val="006E1611"/>
    <w:rsid w:val="006E559A"/>
    <w:rsid w:val="007043B3"/>
    <w:rsid w:val="0070604D"/>
    <w:rsid w:val="00711E42"/>
    <w:rsid w:val="0071368C"/>
    <w:rsid w:val="00751D56"/>
    <w:rsid w:val="00752384"/>
    <w:rsid w:val="00770C32"/>
    <w:rsid w:val="0078513A"/>
    <w:rsid w:val="007A078B"/>
    <w:rsid w:val="007B3FD2"/>
    <w:rsid w:val="007D0FE3"/>
    <w:rsid w:val="007D1D0F"/>
    <w:rsid w:val="007D26F1"/>
    <w:rsid w:val="007D58EF"/>
    <w:rsid w:val="007E2E9F"/>
    <w:rsid w:val="007E6361"/>
    <w:rsid w:val="007E7B6D"/>
    <w:rsid w:val="007E7EFC"/>
    <w:rsid w:val="007F5392"/>
    <w:rsid w:val="008070BC"/>
    <w:rsid w:val="0081249E"/>
    <w:rsid w:val="0081300D"/>
    <w:rsid w:val="00832B6B"/>
    <w:rsid w:val="00846677"/>
    <w:rsid w:val="00866BAE"/>
    <w:rsid w:val="00883CE9"/>
    <w:rsid w:val="008A0C3A"/>
    <w:rsid w:val="008A0D31"/>
    <w:rsid w:val="008A7241"/>
    <w:rsid w:val="008C0002"/>
    <w:rsid w:val="008E1006"/>
    <w:rsid w:val="008E37DF"/>
    <w:rsid w:val="009114CD"/>
    <w:rsid w:val="00943034"/>
    <w:rsid w:val="00947409"/>
    <w:rsid w:val="00953476"/>
    <w:rsid w:val="00970EC9"/>
    <w:rsid w:val="0097502E"/>
    <w:rsid w:val="009852D1"/>
    <w:rsid w:val="009D0159"/>
    <w:rsid w:val="009D624B"/>
    <w:rsid w:val="009E2E85"/>
    <w:rsid w:val="00A03FFA"/>
    <w:rsid w:val="00A22B45"/>
    <w:rsid w:val="00A23EC9"/>
    <w:rsid w:val="00A35765"/>
    <w:rsid w:val="00A37FFB"/>
    <w:rsid w:val="00A6172B"/>
    <w:rsid w:val="00A95BD3"/>
    <w:rsid w:val="00AA3294"/>
    <w:rsid w:val="00AC3CC0"/>
    <w:rsid w:val="00AC407F"/>
    <w:rsid w:val="00AE160D"/>
    <w:rsid w:val="00B316B7"/>
    <w:rsid w:val="00B50FF3"/>
    <w:rsid w:val="00BB0841"/>
    <w:rsid w:val="00BB395D"/>
    <w:rsid w:val="00BB4A75"/>
    <w:rsid w:val="00BE397E"/>
    <w:rsid w:val="00BE405F"/>
    <w:rsid w:val="00BE4F53"/>
    <w:rsid w:val="00BF33FE"/>
    <w:rsid w:val="00C64286"/>
    <w:rsid w:val="00C741B3"/>
    <w:rsid w:val="00CB5F54"/>
    <w:rsid w:val="00CC23DE"/>
    <w:rsid w:val="00CD3A0C"/>
    <w:rsid w:val="00D00676"/>
    <w:rsid w:val="00D30889"/>
    <w:rsid w:val="00D503AA"/>
    <w:rsid w:val="00D7532F"/>
    <w:rsid w:val="00D8169F"/>
    <w:rsid w:val="00DB0F85"/>
    <w:rsid w:val="00DB46C3"/>
    <w:rsid w:val="00DD55E4"/>
    <w:rsid w:val="00DE1213"/>
    <w:rsid w:val="00E03D3A"/>
    <w:rsid w:val="00E31684"/>
    <w:rsid w:val="00E42E7F"/>
    <w:rsid w:val="00E44936"/>
    <w:rsid w:val="00E455F8"/>
    <w:rsid w:val="00E57B38"/>
    <w:rsid w:val="00E67EAD"/>
    <w:rsid w:val="00EC40A2"/>
    <w:rsid w:val="00EE6AC1"/>
    <w:rsid w:val="00EE6C27"/>
    <w:rsid w:val="00EF26D7"/>
    <w:rsid w:val="00F53F3C"/>
    <w:rsid w:val="00F7243E"/>
    <w:rsid w:val="00F73A4C"/>
    <w:rsid w:val="00F916C3"/>
    <w:rsid w:val="00FA7774"/>
    <w:rsid w:val="00FC0594"/>
    <w:rsid w:val="00FC213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D5DEFD8"/>
  <w15:docId w15:val="{5B93EDA3-A115-42A5-9BF1-641800342E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0594"/>
    <w:rPr>
      <w:rFonts w:ascii="Arial Nova" w:eastAsia="Georgia" w:hAnsi="Arial Nova" w:cs="Georgia"/>
    </w:rPr>
  </w:style>
  <w:style w:type="paragraph" w:styleId="Heading1">
    <w:name w:val="heading 1"/>
    <w:basedOn w:val="Normal"/>
    <w:uiPriority w:val="9"/>
    <w:qFormat/>
    <w:rsid w:val="00A03FFA"/>
    <w:pPr>
      <w:numPr>
        <w:numId w:val="3"/>
      </w:numPr>
      <w:tabs>
        <w:tab w:val="left" w:pos="590"/>
        <w:tab w:val="left" w:pos="591"/>
      </w:tabs>
      <w:spacing w:before="360" w:after="120"/>
      <w:outlineLvl w:val="0"/>
    </w:pPr>
    <w:rPr>
      <w:rFonts w:eastAsia="Century" w:cs="Century"/>
      <w:b/>
      <w:bCs/>
      <w:caps/>
      <w:color w:val="007F71"/>
      <w:sz w:val="24"/>
      <w:szCs w:val="24"/>
    </w:rPr>
  </w:style>
  <w:style w:type="paragraph" w:styleId="Heading2">
    <w:name w:val="heading 2"/>
    <w:basedOn w:val="Normal"/>
    <w:uiPriority w:val="9"/>
    <w:unhideWhenUsed/>
    <w:qFormat/>
    <w:rsid w:val="00A03FFA"/>
    <w:pPr>
      <w:numPr>
        <w:ilvl w:val="1"/>
        <w:numId w:val="3"/>
      </w:numPr>
      <w:spacing w:before="240" w:after="120"/>
      <w:outlineLvl w:val="1"/>
    </w:pPr>
    <w:rPr>
      <w:rFonts w:eastAsia="Century" w:cs="Century"/>
      <w:b/>
      <w:bCs/>
      <w:color w:val="007F71"/>
      <w:sz w:val="24"/>
    </w:rPr>
  </w:style>
  <w:style w:type="paragraph" w:styleId="Heading4">
    <w:name w:val="heading 4"/>
    <w:basedOn w:val="Normal"/>
    <w:next w:val="Normal"/>
    <w:link w:val="Heading4Char"/>
    <w:uiPriority w:val="9"/>
    <w:semiHidden/>
    <w:unhideWhenUsed/>
    <w:qFormat/>
    <w:rsid w:val="00DD55E4"/>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sz w:val="20"/>
      <w:szCs w:val="20"/>
    </w:rPr>
  </w:style>
  <w:style w:type="paragraph" w:styleId="ListParagraph">
    <w:name w:val="List Paragraph"/>
    <w:basedOn w:val="Normal"/>
    <w:link w:val="ListParagraphChar"/>
    <w:uiPriority w:val="1"/>
    <w:qFormat/>
    <w:pPr>
      <w:ind w:left="729" w:hanging="612"/>
    </w:pPr>
  </w:style>
  <w:style w:type="paragraph" w:customStyle="1" w:styleId="TableParagraph">
    <w:name w:val="Table Paragraph"/>
    <w:basedOn w:val="Normal"/>
    <w:uiPriority w:val="1"/>
    <w:qFormat/>
    <w:pPr>
      <w:spacing w:line="158" w:lineRule="exact"/>
      <w:jc w:val="center"/>
    </w:pPr>
    <w:rPr>
      <w:rFonts w:ascii="Times New Roman" w:eastAsia="Times New Roman" w:hAnsi="Times New Roman" w:cs="Times New Roman"/>
    </w:rPr>
  </w:style>
  <w:style w:type="character" w:customStyle="1" w:styleId="Heading4Char">
    <w:name w:val="Heading 4 Char"/>
    <w:basedOn w:val="DefaultParagraphFont"/>
    <w:link w:val="Heading4"/>
    <w:uiPriority w:val="9"/>
    <w:semiHidden/>
    <w:rsid w:val="00DD55E4"/>
    <w:rPr>
      <w:rFonts w:asciiTheme="majorHAnsi" w:eastAsiaTheme="majorEastAsia" w:hAnsiTheme="majorHAnsi" w:cstheme="majorBidi"/>
      <w:i/>
      <w:iCs/>
      <w:color w:val="365F91" w:themeColor="accent1" w:themeShade="BF"/>
    </w:rPr>
  </w:style>
  <w:style w:type="paragraph" w:styleId="Header">
    <w:name w:val="header"/>
    <w:basedOn w:val="Normal"/>
    <w:link w:val="HeaderChar"/>
    <w:uiPriority w:val="99"/>
    <w:unhideWhenUsed/>
    <w:rsid w:val="00092A91"/>
    <w:pPr>
      <w:tabs>
        <w:tab w:val="center" w:pos="4680"/>
        <w:tab w:val="right" w:pos="9360"/>
      </w:tabs>
    </w:pPr>
  </w:style>
  <w:style w:type="character" w:customStyle="1" w:styleId="HeaderChar">
    <w:name w:val="Header Char"/>
    <w:basedOn w:val="DefaultParagraphFont"/>
    <w:link w:val="Header"/>
    <w:uiPriority w:val="99"/>
    <w:rsid w:val="00092A91"/>
    <w:rPr>
      <w:rFonts w:ascii="Georgia" w:eastAsia="Georgia" w:hAnsi="Georgia" w:cs="Georgia"/>
    </w:rPr>
  </w:style>
  <w:style w:type="paragraph" w:styleId="Footer">
    <w:name w:val="footer"/>
    <w:basedOn w:val="Normal"/>
    <w:link w:val="FooterChar"/>
    <w:uiPriority w:val="99"/>
    <w:unhideWhenUsed/>
    <w:rsid w:val="00092A91"/>
    <w:pPr>
      <w:tabs>
        <w:tab w:val="center" w:pos="4680"/>
        <w:tab w:val="right" w:pos="9360"/>
      </w:tabs>
    </w:pPr>
  </w:style>
  <w:style w:type="character" w:customStyle="1" w:styleId="FooterChar">
    <w:name w:val="Footer Char"/>
    <w:basedOn w:val="DefaultParagraphFont"/>
    <w:link w:val="Footer"/>
    <w:uiPriority w:val="99"/>
    <w:rsid w:val="00092A91"/>
    <w:rPr>
      <w:rFonts w:ascii="Georgia" w:eastAsia="Georgia" w:hAnsi="Georgia" w:cs="Georgia"/>
    </w:rPr>
  </w:style>
  <w:style w:type="paragraph" w:customStyle="1" w:styleId="1Summary">
    <w:name w:val="#1 Summary"/>
    <w:basedOn w:val="Normal"/>
    <w:link w:val="1SummaryChar"/>
    <w:qFormat/>
    <w:rsid w:val="004818F5"/>
    <w:pPr>
      <w:spacing w:line="312" w:lineRule="auto"/>
    </w:pPr>
    <w:rPr>
      <w:rFonts w:ascii="Arial Rounded MT Bold" w:eastAsia="Arial" w:hAnsi="Arial Rounded MT Bold" w:cs="Arial"/>
      <w:color w:val="007F71"/>
      <w:sz w:val="24"/>
      <w:lang w:val="en-GB"/>
    </w:rPr>
  </w:style>
  <w:style w:type="paragraph" w:customStyle="1" w:styleId="1SP">
    <w:name w:val="#1 SP"/>
    <w:basedOn w:val="Normal"/>
    <w:link w:val="1SPChar"/>
    <w:qFormat/>
    <w:rsid w:val="00530A80"/>
    <w:pPr>
      <w:widowControl/>
      <w:spacing w:line="312" w:lineRule="auto"/>
    </w:pPr>
  </w:style>
  <w:style w:type="character" w:customStyle="1" w:styleId="1SummaryChar">
    <w:name w:val="#1 Summary Char"/>
    <w:basedOn w:val="DefaultParagraphFont"/>
    <w:link w:val="1Summary"/>
    <w:rsid w:val="004818F5"/>
    <w:rPr>
      <w:rFonts w:ascii="Arial Rounded MT Bold" w:eastAsia="Arial" w:hAnsi="Arial Rounded MT Bold" w:cs="Arial"/>
      <w:color w:val="007F71"/>
      <w:sz w:val="24"/>
      <w:lang w:val="en-GB"/>
    </w:rPr>
  </w:style>
  <w:style w:type="paragraph" w:customStyle="1" w:styleId="1PP">
    <w:name w:val="#1 PP"/>
    <w:basedOn w:val="BodyText"/>
    <w:link w:val="1PPChar"/>
    <w:qFormat/>
    <w:rsid w:val="00530A80"/>
    <w:pPr>
      <w:widowControl/>
      <w:spacing w:line="312" w:lineRule="auto"/>
    </w:pPr>
    <w:rPr>
      <w:sz w:val="22"/>
      <w:szCs w:val="22"/>
    </w:rPr>
  </w:style>
  <w:style w:type="character" w:customStyle="1" w:styleId="1SPChar">
    <w:name w:val="#1 SP Char"/>
    <w:basedOn w:val="DefaultParagraphFont"/>
    <w:link w:val="1SP"/>
    <w:rsid w:val="00530A80"/>
    <w:rPr>
      <w:rFonts w:ascii="Arial Nova" w:eastAsia="Georgia" w:hAnsi="Arial Nova" w:cs="Georgia"/>
    </w:rPr>
  </w:style>
  <w:style w:type="paragraph" w:styleId="FootnoteText">
    <w:name w:val="footnote text"/>
    <w:basedOn w:val="Normal"/>
    <w:link w:val="FootnoteTextChar"/>
    <w:uiPriority w:val="99"/>
    <w:semiHidden/>
    <w:unhideWhenUsed/>
    <w:rsid w:val="00E42E7F"/>
    <w:rPr>
      <w:sz w:val="20"/>
      <w:szCs w:val="20"/>
    </w:rPr>
  </w:style>
  <w:style w:type="character" w:customStyle="1" w:styleId="BodyTextChar">
    <w:name w:val="Body Text Char"/>
    <w:basedOn w:val="DefaultParagraphFont"/>
    <w:link w:val="BodyText"/>
    <w:uiPriority w:val="1"/>
    <w:rsid w:val="00346025"/>
    <w:rPr>
      <w:rFonts w:ascii="Arial Nova" w:eastAsia="Georgia" w:hAnsi="Arial Nova" w:cs="Georgia"/>
      <w:sz w:val="20"/>
      <w:szCs w:val="20"/>
    </w:rPr>
  </w:style>
  <w:style w:type="character" w:customStyle="1" w:styleId="1PPChar">
    <w:name w:val="#1 PP Char"/>
    <w:basedOn w:val="BodyTextChar"/>
    <w:link w:val="1PP"/>
    <w:rsid w:val="00530A80"/>
    <w:rPr>
      <w:rFonts w:ascii="Arial Nova" w:eastAsia="Georgia" w:hAnsi="Arial Nova" w:cs="Georgia"/>
      <w:sz w:val="20"/>
      <w:szCs w:val="20"/>
    </w:rPr>
  </w:style>
  <w:style w:type="character" w:customStyle="1" w:styleId="FootnoteTextChar">
    <w:name w:val="Footnote Text Char"/>
    <w:basedOn w:val="DefaultParagraphFont"/>
    <w:link w:val="FootnoteText"/>
    <w:uiPriority w:val="99"/>
    <w:semiHidden/>
    <w:rsid w:val="00E42E7F"/>
    <w:rPr>
      <w:rFonts w:ascii="Arial Nova" w:eastAsia="Georgia" w:hAnsi="Arial Nova" w:cs="Georgia"/>
      <w:sz w:val="20"/>
      <w:szCs w:val="20"/>
    </w:rPr>
  </w:style>
  <w:style w:type="character" w:styleId="FootnoteReference">
    <w:name w:val="footnote reference"/>
    <w:basedOn w:val="DefaultParagraphFont"/>
    <w:uiPriority w:val="99"/>
    <w:semiHidden/>
    <w:unhideWhenUsed/>
    <w:rsid w:val="00E42E7F"/>
    <w:rPr>
      <w:vertAlign w:val="superscript"/>
    </w:rPr>
  </w:style>
  <w:style w:type="paragraph" w:customStyle="1" w:styleId="1BP">
    <w:name w:val="#1 BP"/>
    <w:basedOn w:val="ListParagraph"/>
    <w:link w:val="1BPChar"/>
    <w:qFormat/>
    <w:rsid w:val="0034567B"/>
    <w:pPr>
      <w:numPr>
        <w:numId w:val="1"/>
      </w:numPr>
      <w:spacing w:line="312" w:lineRule="auto"/>
      <w:ind w:left="714" w:hanging="357"/>
    </w:pPr>
  </w:style>
  <w:style w:type="character" w:styleId="PlaceholderText">
    <w:name w:val="Placeholder Text"/>
    <w:basedOn w:val="DefaultParagraphFont"/>
    <w:uiPriority w:val="99"/>
    <w:semiHidden/>
    <w:rsid w:val="00544271"/>
    <w:rPr>
      <w:color w:val="808080"/>
    </w:rPr>
  </w:style>
  <w:style w:type="character" w:customStyle="1" w:styleId="ListParagraphChar">
    <w:name w:val="List Paragraph Char"/>
    <w:basedOn w:val="DefaultParagraphFont"/>
    <w:link w:val="ListParagraph"/>
    <w:uiPriority w:val="1"/>
    <w:rsid w:val="0034567B"/>
    <w:rPr>
      <w:rFonts w:ascii="Arial Nova" w:eastAsia="Georgia" w:hAnsi="Arial Nova" w:cs="Georgia"/>
    </w:rPr>
  </w:style>
  <w:style w:type="character" w:customStyle="1" w:styleId="1BPChar">
    <w:name w:val="#1 BP Char"/>
    <w:basedOn w:val="ListParagraphChar"/>
    <w:link w:val="1BP"/>
    <w:rsid w:val="0034567B"/>
    <w:rPr>
      <w:rFonts w:ascii="Arial Nova" w:eastAsia="Georgia" w:hAnsi="Arial Nova" w:cs="Georgia"/>
    </w:rPr>
  </w:style>
  <w:style w:type="paragraph" w:customStyle="1" w:styleId="2PP">
    <w:name w:val="#2 PP"/>
    <w:basedOn w:val="BodyText"/>
    <w:link w:val="2PPChar"/>
    <w:qFormat/>
    <w:rsid w:val="004556D3"/>
    <w:pPr>
      <w:widowControl/>
      <w:spacing w:line="312" w:lineRule="auto"/>
      <w:ind w:left="720" w:hanging="720"/>
      <w:jc w:val="both"/>
    </w:pPr>
    <w:rPr>
      <w:sz w:val="22"/>
    </w:rPr>
  </w:style>
  <w:style w:type="paragraph" w:customStyle="1" w:styleId="1Note">
    <w:name w:val="#1 Note"/>
    <w:basedOn w:val="Normal"/>
    <w:link w:val="1NoteChar"/>
    <w:qFormat/>
    <w:rsid w:val="009852D1"/>
    <w:pPr>
      <w:spacing w:before="120"/>
      <w:jc w:val="both"/>
    </w:pPr>
    <w:rPr>
      <w:sz w:val="18"/>
      <w:szCs w:val="18"/>
    </w:rPr>
  </w:style>
  <w:style w:type="character" w:customStyle="1" w:styleId="2PPChar">
    <w:name w:val="#2 PP Char"/>
    <w:basedOn w:val="BodyTextChar"/>
    <w:link w:val="2PP"/>
    <w:rsid w:val="004556D3"/>
    <w:rPr>
      <w:rFonts w:ascii="Arial Nova" w:eastAsia="Georgia" w:hAnsi="Arial Nova" w:cs="Georgia"/>
      <w:sz w:val="20"/>
      <w:szCs w:val="20"/>
    </w:rPr>
  </w:style>
  <w:style w:type="character" w:customStyle="1" w:styleId="1NoteChar">
    <w:name w:val="#1 Note Char"/>
    <w:basedOn w:val="DefaultParagraphFont"/>
    <w:link w:val="1Note"/>
    <w:rsid w:val="009852D1"/>
    <w:rPr>
      <w:rFonts w:ascii="Arial Nova" w:eastAsia="Georgia" w:hAnsi="Arial Nova" w:cs="Georgia"/>
      <w:sz w:val="18"/>
      <w:szCs w:val="18"/>
    </w:rPr>
  </w:style>
  <w:style w:type="character" w:styleId="Hyperlink">
    <w:name w:val="Hyperlink"/>
    <w:basedOn w:val="DefaultParagraphFont"/>
    <w:uiPriority w:val="99"/>
    <w:unhideWhenUsed/>
    <w:rsid w:val="00FC2139"/>
    <w:rPr>
      <w:color w:val="0000FF" w:themeColor="hyperlink"/>
      <w:u w:val="single"/>
    </w:rPr>
  </w:style>
  <w:style w:type="character" w:styleId="UnresolvedMention">
    <w:name w:val="Unresolved Mention"/>
    <w:basedOn w:val="DefaultParagraphFont"/>
    <w:uiPriority w:val="99"/>
    <w:semiHidden/>
    <w:unhideWhenUsed/>
    <w:rsid w:val="00FC2139"/>
    <w:rPr>
      <w:color w:val="605E5C"/>
      <w:shd w:val="clear" w:color="auto" w:fill="E1DFDD"/>
    </w:rPr>
  </w:style>
  <w:style w:type="paragraph" w:styleId="Revision">
    <w:name w:val="Revision"/>
    <w:hidden/>
    <w:uiPriority w:val="99"/>
    <w:semiHidden/>
    <w:rsid w:val="009D0159"/>
    <w:pPr>
      <w:widowControl/>
      <w:autoSpaceDE/>
      <w:autoSpaceDN/>
    </w:pPr>
    <w:rPr>
      <w:rFonts w:ascii="Arial Nova" w:eastAsia="Georgia" w:hAnsi="Arial Nova" w:cs="Georgia"/>
    </w:rPr>
  </w:style>
  <w:style w:type="character" w:styleId="CommentReference">
    <w:name w:val="annotation reference"/>
    <w:basedOn w:val="DefaultParagraphFont"/>
    <w:uiPriority w:val="99"/>
    <w:semiHidden/>
    <w:unhideWhenUsed/>
    <w:rsid w:val="002256AA"/>
    <w:rPr>
      <w:sz w:val="16"/>
      <w:szCs w:val="16"/>
    </w:rPr>
  </w:style>
  <w:style w:type="paragraph" w:styleId="CommentText">
    <w:name w:val="annotation text"/>
    <w:basedOn w:val="Normal"/>
    <w:link w:val="CommentTextChar"/>
    <w:uiPriority w:val="99"/>
    <w:semiHidden/>
    <w:unhideWhenUsed/>
    <w:rsid w:val="002256AA"/>
    <w:rPr>
      <w:sz w:val="20"/>
      <w:szCs w:val="20"/>
    </w:rPr>
  </w:style>
  <w:style w:type="character" w:customStyle="1" w:styleId="CommentTextChar">
    <w:name w:val="Comment Text Char"/>
    <w:basedOn w:val="DefaultParagraphFont"/>
    <w:link w:val="CommentText"/>
    <w:uiPriority w:val="99"/>
    <w:semiHidden/>
    <w:rsid w:val="002256AA"/>
    <w:rPr>
      <w:rFonts w:ascii="Arial Nova" w:eastAsia="Georgia" w:hAnsi="Arial Nova" w:cs="Georgia"/>
      <w:sz w:val="20"/>
      <w:szCs w:val="20"/>
    </w:rPr>
  </w:style>
  <w:style w:type="paragraph" w:styleId="CommentSubject">
    <w:name w:val="annotation subject"/>
    <w:basedOn w:val="CommentText"/>
    <w:next w:val="CommentText"/>
    <w:link w:val="CommentSubjectChar"/>
    <w:uiPriority w:val="99"/>
    <w:semiHidden/>
    <w:unhideWhenUsed/>
    <w:rsid w:val="002256AA"/>
    <w:rPr>
      <w:b/>
      <w:bCs/>
    </w:rPr>
  </w:style>
  <w:style w:type="character" w:customStyle="1" w:styleId="CommentSubjectChar">
    <w:name w:val="Comment Subject Char"/>
    <w:basedOn w:val="CommentTextChar"/>
    <w:link w:val="CommentSubject"/>
    <w:uiPriority w:val="99"/>
    <w:semiHidden/>
    <w:rsid w:val="002256AA"/>
    <w:rPr>
      <w:rFonts w:ascii="Arial Nova" w:eastAsia="Georgia" w:hAnsi="Arial Nova" w:cs="Georgia"/>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4736125">
      <w:bodyDiv w:val="1"/>
      <w:marLeft w:val="0"/>
      <w:marRight w:val="0"/>
      <w:marTop w:val="0"/>
      <w:marBottom w:val="0"/>
      <w:divBdr>
        <w:top w:val="none" w:sz="0" w:space="0" w:color="auto"/>
        <w:left w:val="none" w:sz="0" w:space="0" w:color="auto"/>
        <w:bottom w:val="none" w:sz="0" w:space="0" w:color="auto"/>
        <w:right w:val="none" w:sz="0" w:space="0" w:color="auto"/>
      </w:divBdr>
    </w:div>
    <w:div w:id="155754354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hyperlink" Target="https://doi.org/10.3389/fpsyg.2017.00521" TargetMode="External"/><Relationship Id="rId21" Type="http://schemas.openxmlformats.org/officeDocument/2006/relationships/hyperlink" Target="https://doi.org/10.1016/j.econlet.2004.07.012" TargetMode="External"/><Relationship Id="rId42" Type="http://schemas.openxmlformats.org/officeDocument/2006/relationships/hyperlink" Target="https://doi.org/10.1093/qje/qjaa048" TargetMode="External"/><Relationship Id="rId47" Type="http://schemas.openxmlformats.org/officeDocument/2006/relationships/hyperlink" Target="https://doi.org/10.1146/annurev.soc.27.1.415" TargetMode="External"/><Relationship Id="rId63" Type="http://schemas.openxmlformats.org/officeDocument/2006/relationships/hyperlink" Target="https://doi.org/10.1111/j.1574-0862.2008.00310.x" TargetMode="External"/><Relationship Id="rId68" Type="http://schemas.openxmlformats.org/officeDocument/2006/relationships/hyperlink" Target="https://doi.org/10.1162/rest_a_00877" TargetMode="External"/><Relationship Id="rId7" Type="http://schemas.openxmlformats.org/officeDocument/2006/relationships/comments" Target="comments.xml"/><Relationship Id="rId71" Type="http://schemas.openxmlformats.org/officeDocument/2006/relationships/theme" Target="theme/theme1.xml"/><Relationship Id="rId2" Type="http://schemas.openxmlformats.org/officeDocument/2006/relationships/styles" Target="styles.xml"/><Relationship Id="rId16" Type="http://schemas.openxmlformats.org/officeDocument/2006/relationships/hyperlink" Target="https://doi.org/10.1080/00220388.2018.1464143" TargetMode="External"/><Relationship Id="rId29" Type="http://schemas.openxmlformats.org/officeDocument/2006/relationships/hyperlink" Target="https://doi.org/10.1126/science.1078710" TargetMode="External"/><Relationship Id="rId11" Type="http://schemas.openxmlformats.org/officeDocument/2006/relationships/image" Target="media/image1.jpeg"/><Relationship Id="rId24" Type="http://schemas.openxmlformats.org/officeDocument/2006/relationships/hyperlink" Target="https://doi.org/10.1177%2F1059601119867780" TargetMode="External"/><Relationship Id="rId32" Type="http://schemas.openxmlformats.org/officeDocument/2006/relationships/hyperlink" Target="https://doi.org/10.1016/j.socec.2010.10.008" TargetMode="External"/><Relationship Id="rId37" Type="http://schemas.openxmlformats.org/officeDocument/2006/relationships/hyperlink" Target="https://doi.org/10.1016/j.aap.2012.04.001" TargetMode="External"/><Relationship Id="rId40" Type="http://schemas.openxmlformats.org/officeDocument/2006/relationships/hyperlink" Target="https://doi.org/10.1016/j.aquaculture.2017.12.038" TargetMode="External"/><Relationship Id="rId45" Type="http://schemas.openxmlformats.org/officeDocument/2006/relationships/hyperlink" Target="https://doi.org/10.1016/j.foodpol.2013.09.008" TargetMode="External"/><Relationship Id="rId53" Type="http://schemas.openxmlformats.org/officeDocument/2006/relationships/hyperlink" Target="https://doi.org/10.1007/s12571-017-0682-2" TargetMode="External"/><Relationship Id="rId58" Type="http://schemas.openxmlformats.org/officeDocument/2006/relationships/hyperlink" Target="https://doi.org/10.1257/aer.20200153" TargetMode="External"/><Relationship Id="rId66" Type="http://schemas.openxmlformats.org/officeDocument/2006/relationships/hyperlink" Target="https://doi.org/10.1093/jae/ejv002" TargetMode="External"/><Relationship Id="rId5" Type="http://schemas.openxmlformats.org/officeDocument/2006/relationships/footnotes" Target="footnotes.xml"/><Relationship Id="rId61" Type="http://schemas.openxmlformats.org/officeDocument/2006/relationships/hyperlink" Target="https://doi.org/10.1016/j.foodpol.2016.09.010" TargetMode="External"/><Relationship Id="rId19" Type="http://schemas.openxmlformats.org/officeDocument/2006/relationships/hyperlink" Target="https://psycnet.apa.org/doi/10.1037/0022-0663.79.3.308" TargetMode="External"/><Relationship Id="rId14" Type="http://schemas.openxmlformats.org/officeDocument/2006/relationships/hyperlink" Target="https://doi.org/10.1093/erae/jbab018" TargetMode="External"/><Relationship Id="rId22" Type="http://schemas.openxmlformats.org/officeDocument/2006/relationships/hyperlink" Target="https://doi.org/10.1037/0022-3514.59.5.960" TargetMode="External"/><Relationship Id="rId27" Type="http://schemas.openxmlformats.org/officeDocument/2006/relationships/hyperlink" Target="https://doi.org/10.1111/j.1468-0297.2008.02211.x" TargetMode="External"/><Relationship Id="rId30" Type="http://schemas.openxmlformats.org/officeDocument/2006/relationships/hyperlink" Target="https://doi.org/10.1080/00221546.1993.11778417" TargetMode="External"/><Relationship Id="rId35" Type="http://schemas.openxmlformats.org/officeDocument/2006/relationships/hyperlink" Target="https://doi.org/10.1080/15228916.2015.1081025" TargetMode="External"/><Relationship Id="rId43" Type="http://schemas.openxmlformats.org/officeDocument/2006/relationships/hyperlink" Target="https://doi.org/10.1080/00220388.2012.663902" TargetMode="External"/><Relationship Id="rId48" Type="http://schemas.openxmlformats.org/officeDocument/2006/relationships/hyperlink" Target="https://doi.org/10.1093/jeea/jvx057" TargetMode="External"/><Relationship Id="rId56" Type="http://schemas.openxmlformats.org/officeDocument/2006/relationships/hyperlink" Target="https://doi.org/10.1016/j.foodpol.2020.101962" TargetMode="External"/><Relationship Id="rId64" Type="http://schemas.openxmlformats.org/officeDocument/2006/relationships/hyperlink" Target="https://doi.org/10.1111/ijsa.12229" TargetMode="External"/><Relationship Id="rId69" Type="http://schemas.openxmlformats.org/officeDocument/2006/relationships/fontTable" Target="fontTable.xml"/><Relationship Id="rId8" Type="http://schemas.microsoft.com/office/2011/relationships/commentsExtended" Target="commentsExtended.xml"/><Relationship Id="rId51" Type="http://schemas.openxmlformats.org/officeDocument/2006/relationships/hyperlink" Target="https://doi.org/10.1111/agec.12078" TargetMode="External"/><Relationship Id="rId3" Type="http://schemas.openxmlformats.org/officeDocument/2006/relationships/settings" Target="settings.xml"/><Relationship Id="rId12" Type="http://schemas.openxmlformats.org/officeDocument/2006/relationships/header" Target="header1.xml"/><Relationship Id="rId17" Type="http://schemas.openxmlformats.org/officeDocument/2006/relationships/hyperlink" Target="https://doi.org/10.1016/j.foodpol.2007.10.005" TargetMode="External"/><Relationship Id="rId25" Type="http://schemas.openxmlformats.org/officeDocument/2006/relationships/hyperlink" Target="https://doi.org/10.1198/jbes.2010.07136" TargetMode="External"/><Relationship Id="rId33" Type="http://schemas.openxmlformats.org/officeDocument/2006/relationships/hyperlink" Target="https://doi.org/10.1086/714444" TargetMode="External"/><Relationship Id="rId38" Type="http://schemas.openxmlformats.org/officeDocument/2006/relationships/hyperlink" Target="https://doi.org/10.1111/agec.12073" TargetMode="External"/><Relationship Id="rId46" Type="http://schemas.openxmlformats.org/officeDocument/2006/relationships/hyperlink" Target="https://doi.org/10.1016/j.jdeveco.2017.02.007" TargetMode="External"/><Relationship Id="rId59" Type="http://schemas.openxmlformats.org/officeDocument/2006/relationships/hyperlink" Target="https://mbrg.bsg.ox.ac.uk/sites/default/files/2020-01/csae-wps-2017-13.pdf" TargetMode="External"/><Relationship Id="rId67" Type="http://schemas.openxmlformats.org/officeDocument/2006/relationships/hyperlink" Target="https://doi.org/10.1006/jrpe.1998.2221" TargetMode="External"/><Relationship Id="rId20" Type="http://schemas.openxmlformats.org/officeDocument/2006/relationships/hyperlink" Target="https://doi.org/10.1111/ajae.12106" TargetMode="External"/><Relationship Id="rId41" Type="http://schemas.openxmlformats.org/officeDocument/2006/relationships/hyperlink" Target="https://psycnet.apa.org/doi/10.1037/0021-9010.91.4.777" TargetMode="External"/><Relationship Id="rId54" Type="http://schemas.openxmlformats.org/officeDocument/2006/relationships/hyperlink" Target="https://doi.org/10.3390/su9081372" TargetMode="External"/><Relationship Id="rId62" Type="http://schemas.openxmlformats.org/officeDocument/2006/relationships/hyperlink" Target="https://doi.org/10.1016/j.worlddev.2013.07.008" TargetMode="External"/><Relationship Id="rId70" Type="http://schemas.microsoft.com/office/2011/relationships/people" Target="peop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doi.org/10.1016/j.foodpol.2012.02.013" TargetMode="External"/><Relationship Id="rId23" Type="http://schemas.openxmlformats.org/officeDocument/2006/relationships/hyperlink" Target="https://doi.org/10.1093/qje/qjx009" TargetMode="External"/><Relationship Id="rId28" Type="http://schemas.openxmlformats.org/officeDocument/2006/relationships/hyperlink" Target="https://doi.org/10.1016/j.jdeveco.2010.01.008" TargetMode="External"/><Relationship Id="rId36" Type="http://schemas.openxmlformats.org/officeDocument/2006/relationships/hyperlink" Target="https://www.atai-research.org/wp-content/uploads/2015/11/No-bulls-Experimental-evidence-on-the-impact-of-veterinarian-ratings-in-Pakistan.pdf" TargetMode="External"/><Relationship Id="rId49" Type="http://schemas.openxmlformats.org/officeDocument/2006/relationships/hyperlink" Target="https://doi.org/10.1016/j.jdeveco.2020.102579" TargetMode="External"/><Relationship Id="rId57" Type="http://schemas.openxmlformats.org/officeDocument/2006/relationships/hyperlink" Target="https://doi.org/10.1016/j.ijhm.2007.07.009" TargetMode="External"/><Relationship Id="rId10" Type="http://schemas.microsoft.com/office/2018/08/relationships/commentsExtensible" Target="commentsExtensible.xml"/><Relationship Id="rId31" Type="http://schemas.openxmlformats.org/officeDocument/2006/relationships/hyperlink" Target="https://doi.org/10.1111/j.1467-8551.2005.00434.x" TargetMode="External"/><Relationship Id="rId44" Type="http://schemas.openxmlformats.org/officeDocument/2006/relationships/hyperlink" Target="https://doi.org/10.1016/S0306-9192(99)00080-9" TargetMode="External"/><Relationship Id="rId52" Type="http://schemas.openxmlformats.org/officeDocument/2006/relationships/hyperlink" Target="https://doi.org/10.1017/S104909651800001X" TargetMode="External"/><Relationship Id="rId60" Type="http://schemas.openxmlformats.org/officeDocument/2006/relationships/hyperlink" Target="https://psycnet.apa.org/doi/10.1037/h0025909" TargetMode="External"/><Relationship Id="rId65" Type="http://schemas.openxmlformats.org/officeDocument/2006/relationships/hyperlink" Target="https://doi.org/10.1126/science.185.4157.1124" TargetMode="External"/><Relationship Id="rId4" Type="http://schemas.openxmlformats.org/officeDocument/2006/relationships/webSettings" Target="webSettings.xml"/><Relationship Id="rId9" Type="http://schemas.microsoft.com/office/2016/09/relationships/commentsIds" Target="commentsIds.xml"/><Relationship Id="rId13" Type="http://schemas.openxmlformats.org/officeDocument/2006/relationships/footer" Target="footer1.xml"/><Relationship Id="rId18" Type="http://schemas.openxmlformats.org/officeDocument/2006/relationships/hyperlink" Target="https://doi.org/10.1016/j.worlddev.2020.104928" TargetMode="External"/><Relationship Id="rId39" Type="http://schemas.openxmlformats.org/officeDocument/2006/relationships/hyperlink" Target="https://doi.org/10.1080/741954311" TargetMode="External"/><Relationship Id="rId34" Type="http://schemas.openxmlformats.org/officeDocument/2006/relationships/hyperlink" Target="https://doi.org/10.1016/j.jdeveco.2019.102376" TargetMode="External"/><Relationship Id="rId50" Type="http://schemas.openxmlformats.org/officeDocument/2006/relationships/hyperlink" Target="https://doi.org/10.2307/1318580" TargetMode="External"/><Relationship Id="rId55" Type="http://schemas.openxmlformats.org/officeDocument/2006/relationships/hyperlink" Target="https://doi.org/10.1108/BFJ-10-2015-0357"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30</Pages>
  <Words>13439</Words>
  <Characters>73919</Characters>
  <Application>Microsoft Office Word</Application>
  <DocSecurity>0</DocSecurity>
  <Lines>615</Lines>
  <Paragraphs>174</Paragraphs>
  <ScaleCrop>false</ScaleCrop>
  <HeadingPairs>
    <vt:vector size="2" baseType="variant">
      <vt:variant>
        <vt:lpstr>Title</vt:lpstr>
      </vt:variant>
      <vt:variant>
        <vt:i4>1</vt:i4>
      </vt:variant>
    </vt:vector>
  </HeadingPairs>
  <TitlesOfParts>
    <vt:vector size="1" baseType="lpstr">
      <vt:lpstr>Gendered Perceptions in Maize Supply Chains: Evidence from Uganda</vt:lpstr>
    </vt:vector>
  </TitlesOfParts>
  <Company/>
  <LinksUpToDate>false</LinksUpToDate>
  <CharactersWithSpaces>87184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Gendered Perceptions in Maize Supply Chains: Evidence from Uganda</dc:title>
  <dc:creator>SANJA</dc:creator>
  <cp:lastModifiedBy>Anusha De</cp:lastModifiedBy>
  <cp:revision>23</cp:revision>
  <dcterms:created xsi:type="dcterms:W3CDTF">2022-05-02T22:11:00Z</dcterms:created>
  <dcterms:modified xsi:type="dcterms:W3CDTF">2022-05-05T12:38:00Z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2022-04-30T00:00:00Z</vt:filetime>
  </property>
  <property fmtid="{D5CDD505-2E9C-101B-9397-08002B2CF9AE}" pid="3" name="Creator">
    <vt:lpwstr>LaTeX with hyperref</vt:lpwstr>
  </property>
  <property fmtid="{D5CDD505-2E9C-101B-9397-08002B2CF9AE}" pid="4" name="LastSaved">
    <vt:filetime>2022-04-30T00:00:00Z</vt:filetime>
  </property>
</Properties>
</file>